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omments.xml" ContentType="application/vnd.openxmlformats-officedocument.wordprocessingml.comments+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5D13C410" w14:textId="77777777" w:rsidR="00846AE5" w:rsidRDefault="00846AE5" w:rsidP="00846AE5"/>
    <w:p w14:paraId="5A5594D8" w14:textId="77777777" w:rsidR="00846AE5" w:rsidRDefault="00846AE5" w:rsidP="00846AE5"/>
    <w:p w14:paraId="203C060D" w14:textId="77777777" w:rsidR="00846AE5" w:rsidRDefault="00846AE5" w:rsidP="00846AE5"/>
    <w:p w14:paraId="39C0E38F" w14:textId="77777777" w:rsidR="00846AE5" w:rsidRDefault="00846AE5" w:rsidP="00846AE5"/>
    <w:p w14:paraId="37E6BFB0" w14:textId="77777777" w:rsidR="00846AE5" w:rsidRDefault="00846AE5" w:rsidP="00846AE5"/>
    <w:p w14:paraId="2A549B81" w14:textId="77777777" w:rsidR="00846AE5" w:rsidRDefault="00846AE5" w:rsidP="00846AE5"/>
    <w:p w14:paraId="0ADE722B" w14:textId="77777777" w:rsidR="00846AE5" w:rsidRDefault="00846AE5" w:rsidP="00846AE5"/>
    <w:p w14:paraId="12CE87FB" w14:textId="77777777" w:rsidR="00846AE5" w:rsidRDefault="00846AE5" w:rsidP="00846AE5"/>
    <w:p w14:paraId="1843700B" w14:textId="77777777" w:rsidR="00846AE5" w:rsidRDefault="00846AE5" w:rsidP="00846AE5"/>
    <w:p w14:paraId="6E2E10E3" w14:textId="77777777" w:rsidR="00846AE5" w:rsidRDefault="00846AE5" w:rsidP="00846AE5"/>
    <w:p w14:paraId="784ACBD3" w14:textId="77777777" w:rsidR="00846AE5" w:rsidRDefault="00846AE5" w:rsidP="00846AE5"/>
    <w:p w14:paraId="687A4520" w14:textId="77777777" w:rsidR="00846AE5" w:rsidRDefault="00846AE5" w:rsidP="00846AE5"/>
    <w:p w14:paraId="35BAD6FC" w14:textId="77777777" w:rsidR="00846AE5" w:rsidRDefault="00846AE5" w:rsidP="00846AE5"/>
    <w:p w14:paraId="5BD64CC6" w14:textId="77777777" w:rsidR="00846AE5" w:rsidRDefault="00846AE5" w:rsidP="00846AE5"/>
    <w:p w14:paraId="474C2FDB" w14:textId="77777777" w:rsidR="00846AE5" w:rsidRDefault="00846AE5" w:rsidP="00846AE5"/>
    <w:p w14:paraId="50D4BBED" w14:textId="77777777" w:rsidR="00846AE5" w:rsidRDefault="00846AE5" w:rsidP="00846AE5"/>
    <w:p w14:paraId="3275B292" w14:textId="77777777" w:rsidR="00846AE5" w:rsidRDefault="00846AE5" w:rsidP="00846AE5"/>
    <w:p w14:paraId="6BA306CB" w14:textId="77777777" w:rsidR="00846AE5" w:rsidRPr="00846AE5" w:rsidRDefault="00846AE5" w:rsidP="00846AE5"/>
    <w:p w14:paraId="7403D6F1" w14:textId="02209415" w:rsidR="00846AE5" w:rsidRPr="00846AE5" w:rsidRDefault="0064405A" w:rsidP="00846AE5">
      <w:pPr>
        <w:pStyle w:val="Ttulo"/>
        <w:jc w:val="right"/>
        <w:rPr>
          <w:sz w:val="36"/>
          <w:szCs w:val="36"/>
          <w:lang w:val="es-AR"/>
        </w:rPr>
      </w:pPr>
      <w:r>
        <w:rPr>
          <w:sz w:val="36"/>
          <w:szCs w:val="36"/>
          <w:lang w:val="es-AR"/>
        </w:rPr>
        <w:t>Adviser:</w:t>
      </w:r>
      <w:r w:rsidR="00846AE5">
        <w:rPr>
          <w:sz w:val="36"/>
          <w:szCs w:val="36"/>
          <w:lang w:val="es-AR"/>
        </w:rPr>
        <w:t xml:space="preserve"> Alina Mungiu-Pippidi</w:t>
      </w:r>
    </w:p>
    <w:p w14:paraId="3342A7DF" w14:textId="77777777" w:rsidR="00846AE5" w:rsidRDefault="00846AE5" w:rsidP="00846AE5">
      <w:pPr>
        <w:pStyle w:val="Ttulo"/>
        <w:jc w:val="right"/>
        <w:rPr>
          <w:sz w:val="36"/>
          <w:szCs w:val="36"/>
          <w:lang w:val="es-AR"/>
        </w:rPr>
      </w:pPr>
      <w:r w:rsidRPr="00737D8A">
        <w:rPr>
          <w:sz w:val="36"/>
          <w:szCs w:val="36"/>
          <w:lang w:val="es-AR"/>
        </w:rPr>
        <w:t>Alvaro López, Mario Rodríguez and Mariano Valentini</w:t>
      </w:r>
    </w:p>
    <w:p w14:paraId="28955242" w14:textId="1F2ED481" w:rsidR="00215BDE" w:rsidRPr="00737D8A" w:rsidRDefault="00846AE5" w:rsidP="00846AE5">
      <w:pPr>
        <w:pStyle w:val="Ttulo"/>
        <w:jc w:val="right"/>
        <w:rPr>
          <w:sz w:val="36"/>
          <w:szCs w:val="36"/>
          <w:lang w:val="es-AR"/>
        </w:rPr>
      </w:pPr>
      <w:r>
        <w:rPr>
          <w:sz w:val="36"/>
          <w:szCs w:val="36"/>
          <w:lang w:val="es-AR"/>
        </w:rPr>
        <w:t>MPP Class of 2017</w:t>
      </w:r>
      <w:r w:rsidR="00215BDE" w:rsidRPr="00737D8A">
        <w:rPr>
          <w:sz w:val="36"/>
          <w:szCs w:val="36"/>
          <w:lang w:val="es-AR"/>
        </w:rPr>
        <w:br w:type="page"/>
      </w:r>
    </w:p>
    <w:p w14:paraId="5B9663C7" w14:textId="77777777" w:rsidR="00BF434E" w:rsidRDefault="00215BDE">
      <w:pPr>
        <w:pStyle w:val="TDC1"/>
        <w:tabs>
          <w:tab w:val="right" w:leader="dot" w:pos="8488"/>
        </w:tabs>
        <w:rPr>
          <w:rFonts w:eastAsiaTheme="minorEastAsia"/>
          <w:b w:val="0"/>
          <w:noProof/>
          <w:lang w:val="es-ES_tradnl" w:eastAsia="ja-JP"/>
        </w:rPr>
      </w:pPr>
      <w:r w:rsidRPr="00912430">
        <w:rPr>
          <w:rFonts w:ascii="Cambria" w:hAnsi="Cambria"/>
        </w:rPr>
        <w:lastRenderedPageBreak/>
        <w:fldChar w:fldCharType="begin"/>
      </w:r>
      <w:r w:rsidRPr="00912430">
        <w:rPr>
          <w:rFonts w:ascii="Cambria" w:hAnsi="Cambria"/>
        </w:rPr>
        <w:instrText xml:space="preserve"> TOC \o "1-3" </w:instrText>
      </w:r>
      <w:r w:rsidRPr="00912430">
        <w:rPr>
          <w:rFonts w:ascii="Cambria" w:hAnsi="Cambria"/>
        </w:rPr>
        <w:fldChar w:fldCharType="separate"/>
      </w:r>
      <w:r w:rsidR="00BF434E">
        <w:rPr>
          <w:noProof/>
        </w:rPr>
        <w:t>1. Introduction</w:t>
      </w:r>
      <w:r w:rsidR="00BF434E">
        <w:rPr>
          <w:noProof/>
        </w:rPr>
        <w:tab/>
      </w:r>
      <w:r w:rsidR="00BF434E">
        <w:rPr>
          <w:noProof/>
        </w:rPr>
        <w:fldChar w:fldCharType="begin"/>
      </w:r>
      <w:r w:rsidR="00BF434E">
        <w:rPr>
          <w:noProof/>
        </w:rPr>
        <w:instrText xml:space="preserve"> PAGEREF _Toc354842863 \h </w:instrText>
      </w:r>
      <w:r w:rsidR="00BF434E">
        <w:rPr>
          <w:noProof/>
        </w:rPr>
      </w:r>
      <w:r w:rsidR="00BF434E">
        <w:rPr>
          <w:noProof/>
        </w:rPr>
        <w:fldChar w:fldCharType="separate"/>
      </w:r>
      <w:r w:rsidR="00BF434E">
        <w:rPr>
          <w:noProof/>
        </w:rPr>
        <w:t>6</w:t>
      </w:r>
      <w:r w:rsidR="00BF434E">
        <w:rPr>
          <w:noProof/>
        </w:rPr>
        <w:fldChar w:fldCharType="end"/>
      </w:r>
    </w:p>
    <w:p w14:paraId="337EA6F4" w14:textId="77777777" w:rsidR="00BF434E" w:rsidRDefault="00BF434E">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_Toc354842864 \h </w:instrText>
      </w:r>
      <w:r>
        <w:rPr>
          <w:noProof/>
        </w:rPr>
      </w:r>
      <w:r>
        <w:rPr>
          <w:noProof/>
        </w:rPr>
        <w:fldChar w:fldCharType="separate"/>
      </w:r>
      <w:r>
        <w:rPr>
          <w:noProof/>
        </w:rPr>
        <w:t>8</w:t>
      </w:r>
      <w:r>
        <w:rPr>
          <w:noProof/>
        </w:rPr>
        <w:fldChar w:fldCharType="end"/>
      </w:r>
    </w:p>
    <w:p w14:paraId="1CD7BA6E" w14:textId="77777777" w:rsidR="00BF434E" w:rsidRDefault="00BF434E">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_Toc354842865 \h </w:instrText>
      </w:r>
      <w:r>
        <w:rPr>
          <w:noProof/>
        </w:rPr>
      </w:r>
      <w:r>
        <w:rPr>
          <w:noProof/>
        </w:rPr>
        <w:fldChar w:fldCharType="separate"/>
      </w:r>
      <w:r>
        <w:rPr>
          <w:noProof/>
        </w:rPr>
        <w:t>8</w:t>
      </w:r>
      <w:r>
        <w:rPr>
          <w:noProof/>
        </w:rPr>
        <w:fldChar w:fldCharType="end"/>
      </w:r>
    </w:p>
    <w:p w14:paraId="1B17D4FF" w14:textId="77777777" w:rsidR="00BF434E" w:rsidRDefault="00BF434E">
      <w:pPr>
        <w:pStyle w:val="TDC2"/>
        <w:tabs>
          <w:tab w:val="right" w:leader="dot" w:pos="8488"/>
        </w:tabs>
        <w:rPr>
          <w:rFonts w:eastAsiaTheme="minorEastAsia"/>
          <w:b w:val="0"/>
          <w:noProof/>
          <w:sz w:val="24"/>
          <w:szCs w:val="24"/>
          <w:lang w:val="es-ES_tradnl" w:eastAsia="ja-JP"/>
        </w:rPr>
      </w:pPr>
      <w:r>
        <w:rPr>
          <w:noProof/>
        </w:rPr>
        <w:t>The Definition of Political Finance</w:t>
      </w:r>
      <w:r>
        <w:rPr>
          <w:noProof/>
        </w:rPr>
        <w:tab/>
      </w:r>
      <w:r>
        <w:rPr>
          <w:noProof/>
        </w:rPr>
        <w:fldChar w:fldCharType="begin"/>
      </w:r>
      <w:r>
        <w:rPr>
          <w:noProof/>
        </w:rPr>
        <w:instrText xml:space="preserve"> PAGEREF _Toc354842866 \h </w:instrText>
      </w:r>
      <w:r>
        <w:rPr>
          <w:noProof/>
        </w:rPr>
      </w:r>
      <w:r>
        <w:rPr>
          <w:noProof/>
        </w:rPr>
        <w:fldChar w:fldCharType="separate"/>
      </w:r>
      <w:r>
        <w:rPr>
          <w:noProof/>
        </w:rPr>
        <w:t>11</w:t>
      </w:r>
      <w:r>
        <w:rPr>
          <w:noProof/>
        </w:rPr>
        <w:fldChar w:fldCharType="end"/>
      </w:r>
    </w:p>
    <w:p w14:paraId="7C52F59A" w14:textId="77777777" w:rsidR="00BF434E" w:rsidRDefault="00BF434E">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_Toc354842867 \h </w:instrText>
      </w:r>
      <w:r>
        <w:rPr>
          <w:noProof/>
        </w:rPr>
      </w:r>
      <w:r>
        <w:rPr>
          <w:noProof/>
        </w:rPr>
        <w:fldChar w:fldCharType="separate"/>
      </w:r>
      <w:r>
        <w:rPr>
          <w:noProof/>
        </w:rPr>
        <w:t>12</w:t>
      </w:r>
      <w:r>
        <w:rPr>
          <w:noProof/>
        </w:rPr>
        <w:fldChar w:fldCharType="end"/>
      </w:r>
    </w:p>
    <w:p w14:paraId="15A51347" w14:textId="77777777" w:rsidR="00BF434E" w:rsidRDefault="00BF434E">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_Toc354842868 \h </w:instrText>
      </w:r>
      <w:r>
        <w:rPr>
          <w:noProof/>
        </w:rPr>
      </w:r>
      <w:r>
        <w:rPr>
          <w:noProof/>
        </w:rPr>
        <w:fldChar w:fldCharType="separate"/>
      </w:r>
      <w:r>
        <w:rPr>
          <w:noProof/>
        </w:rPr>
        <w:t>20</w:t>
      </w:r>
      <w:r>
        <w:rPr>
          <w:noProof/>
        </w:rPr>
        <w:fldChar w:fldCharType="end"/>
      </w:r>
    </w:p>
    <w:p w14:paraId="78E147DB" w14:textId="77777777" w:rsidR="00BF434E" w:rsidRDefault="00BF434E">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_Toc354842869 \h </w:instrText>
      </w:r>
      <w:r>
        <w:rPr>
          <w:noProof/>
        </w:rPr>
      </w:r>
      <w:r>
        <w:rPr>
          <w:noProof/>
        </w:rPr>
        <w:fldChar w:fldCharType="separate"/>
      </w:r>
      <w:r>
        <w:rPr>
          <w:noProof/>
        </w:rPr>
        <w:t>22</w:t>
      </w:r>
      <w:r>
        <w:rPr>
          <w:noProof/>
        </w:rPr>
        <w:fldChar w:fldCharType="end"/>
      </w:r>
    </w:p>
    <w:p w14:paraId="758E9E2E" w14:textId="77777777" w:rsidR="00BF434E" w:rsidRDefault="00BF434E">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_Toc354842870 \h </w:instrText>
      </w:r>
      <w:r>
        <w:rPr>
          <w:noProof/>
        </w:rPr>
      </w:r>
      <w:r>
        <w:rPr>
          <w:noProof/>
        </w:rPr>
        <w:fldChar w:fldCharType="separate"/>
      </w:r>
      <w:r>
        <w:rPr>
          <w:noProof/>
        </w:rPr>
        <w:t>23</w:t>
      </w:r>
      <w:r>
        <w:rPr>
          <w:noProof/>
        </w:rPr>
        <w:fldChar w:fldCharType="end"/>
      </w:r>
    </w:p>
    <w:p w14:paraId="7B575433" w14:textId="77777777" w:rsidR="00BF434E" w:rsidRDefault="00BF434E">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_Toc354842871 \h </w:instrText>
      </w:r>
      <w:r>
        <w:rPr>
          <w:noProof/>
        </w:rPr>
      </w:r>
      <w:r>
        <w:rPr>
          <w:noProof/>
        </w:rPr>
        <w:fldChar w:fldCharType="separate"/>
      </w:r>
      <w:r>
        <w:rPr>
          <w:noProof/>
        </w:rPr>
        <w:t>26</w:t>
      </w:r>
      <w:r>
        <w:rPr>
          <w:noProof/>
        </w:rPr>
        <w:fldChar w:fldCharType="end"/>
      </w:r>
    </w:p>
    <w:p w14:paraId="604634B7" w14:textId="77777777" w:rsidR="00BF434E" w:rsidRDefault="00BF434E">
      <w:pPr>
        <w:pStyle w:val="TDC1"/>
        <w:tabs>
          <w:tab w:val="right" w:leader="dot" w:pos="8488"/>
        </w:tabs>
        <w:rPr>
          <w:rFonts w:eastAsiaTheme="minorEastAsia"/>
          <w:b w:val="0"/>
          <w:noProof/>
          <w:lang w:val="es-ES_tradnl" w:eastAsia="ja-JP"/>
        </w:rPr>
      </w:pPr>
      <w:r>
        <w:rPr>
          <w:noProof/>
          <w:lang w:eastAsia="es-AR"/>
        </w:rPr>
        <w:t>4. Results</w:t>
      </w:r>
      <w:r>
        <w:rPr>
          <w:noProof/>
        </w:rPr>
        <w:tab/>
      </w:r>
      <w:r>
        <w:rPr>
          <w:noProof/>
        </w:rPr>
        <w:fldChar w:fldCharType="begin"/>
      </w:r>
      <w:r>
        <w:rPr>
          <w:noProof/>
        </w:rPr>
        <w:instrText xml:space="preserve"> PAGEREF _Toc354842872 \h </w:instrText>
      </w:r>
      <w:r>
        <w:rPr>
          <w:noProof/>
        </w:rPr>
      </w:r>
      <w:r>
        <w:rPr>
          <w:noProof/>
        </w:rPr>
        <w:fldChar w:fldCharType="separate"/>
      </w:r>
      <w:r>
        <w:rPr>
          <w:noProof/>
        </w:rPr>
        <w:t>29</w:t>
      </w:r>
      <w:r>
        <w:rPr>
          <w:noProof/>
        </w:rPr>
        <w:fldChar w:fldCharType="end"/>
      </w:r>
    </w:p>
    <w:p w14:paraId="00614AFE" w14:textId="77777777" w:rsidR="00BF434E" w:rsidRDefault="00BF434E">
      <w:pPr>
        <w:pStyle w:val="TDC2"/>
        <w:tabs>
          <w:tab w:val="right" w:leader="dot" w:pos="8488"/>
        </w:tabs>
        <w:rPr>
          <w:rFonts w:eastAsiaTheme="minorEastAsia"/>
          <w:b w:val="0"/>
          <w:noProof/>
          <w:sz w:val="24"/>
          <w:szCs w:val="24"/>
          <w:lang w:val="es-ES_tradnl" w:eastAsia="ja-JP"/>
        </w:rPr>
      </w:pPr>
      <w:r>
        <w:rPr>
          <w:noProof/>
        </w:rPr>
        <w:t>The state of Political Finance Regulation in the world</w:t>
      </w:r>
      <w:r>
        <w:rPr>
          <w:noProof/>
        </w:rPr>
        <w:tab/>
      </w:r>
      <w:r>
        <w:rPr>
          <w:noProof/>
        </w:rPr>
        <w:fldChar w:fldCharType="begin"/>
      </w:r>
      <w:r>
        <w:rPr>
          <w:noProof/>
        </w:rPr>
        <w:instrText xml:space="preserve"> PAGEREF _Toc354842873 \h </w:instrText>
      </w:r>
      <w:r>
        <w:rPr>
          <w:noProof/>
        </w:rPr>
      </w:r>
      <w:r>
        <w:rPr>
          <w:noProof/>
        </w:rPr>
        <w:fldChar w:fldCharType="separate"/>
      </w:r>
      <w:r>
        <w:rPr>
          <w:noProof/>
        </w:rPr>
        <w:t>29</w:t>
      </w:r>
      <w:r>
        <w:rPr>
          <w:noProof/>
        </w:rPr>
        <w:fldChar w:fldCharType="end"/>
      </w:r>
    </w:p>
    <w:p w14:paraId="2F86A513" w14:textId="77777777" w:rsidR="00BF434E" w:rsidRDefault="00BF434E">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Latin America</w:t>
      </w:r>
      <w:r>
        <w:rPr>
          <w:noProof/>
        </w:rPr>
        <w:tab/>
      </w:r>
      <w:r>
        <w:rPr>
          <w:noProof/>
        </w:rPr>
        <w:fldChar w:fldCharType="begin"/>
      </w:r>
      <w:r>
        <w:rPr>
          <w:noProof/>
        </w:rPr>
        <w:instrText xml:space="preserve"> PAGEREF _Toc354842874 \h </w:instrText>
      </w:r>
      <w:r>
        <w:rPr>
          <w:noProof/>
        </w:rPr>
      </w:r>
      <w:r>
        <w:rPr>
          <w:noProof/>
        </w:rPr>
        <w:fldChar w:fldCharType="separate"/>
      </w:r>
      <w:r>
        <w:rPr>
          <w:noProof/>
        </w:rPr>
        <w:t>33</w:t>
      </w:r>
      <w:r>
        <w:rPr>
          <w:noProof/>
        </w:rPr>
        <w:fldChar w:fldCharType="end"/>
      </w:r>
    </w:p>
    <w:p w14:paraId="5B77A996" w14:textId="77777777" w:rsidR="00BF434E" w:rsidRDefault="00BF434E">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_Toc354842875 \h </w:instrText>
      </w:r>
      <w:r>
        <w:rPr>
          <w:noProof/>
        </w:rPr>
      </w:r>
      <w:r>
        <w:rPr>
          <w:noProof/>
        </w:rPr>
        <w:fldChar w:fldCharType="separate"/>
      </w:r>
      <w:r>
        <w:rPr>
          <w:noProof/>
        </w:rPr>
        <w:t>39</w:t>
      </w:r>
      <w:r>
        <w:rPr>
          <w:noProof/>
        </w:rPr>
        <w:fldChar w:fldCharType="end"/>
      </w:r>
    </w:p>
    <w:p w14:paraId="18B1C5FF" w14:textId="77777777" w:rsidR="00BF434E" w:rsidRDefault="00BF434E">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_Toc354842876 \h </w:instrText>
      </w:r>
      <w:r>
        <w:rPr>
          <w:noProof/>
        </w:rPr>
      </w:r>
      <w:r>
        <w:rPr>
          <w:noProof/>
        </w:rPr>
        <w:fldChar w:fldCharType="separate"/>
      </w:r>
      <w:r>
        <w:rPr>
          <w:noProof/>
        </w:rPr>
        <w:t>40</w:t>
      </w:r>
      <w:r>
        <w:rPr>
          <w:noProof/>
        </w:rPr>
        <w:fldChar w:fldCharType="end"/>
      </w:r>
    </w:p>
    <w:p w14:paraId="77058DB1" w14:textId="77777777" w:rsidR="00BF434E" w:rsidRDefault="00BF434E">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_Toc354842877 \h </w:instrText>
      </w:r>
      <w:r>
        <w:rPr>
          <w:noProof/>
        </w:rPr>
      </w:r>
      <w:r>
        <w:rPr>
          <w:noProof/>
        </w:rPr>
        <w:fldChar w:fldCharType="separate"/>
      </w:r>
      <w:r>
        <w:rPr>
          <w:noProof/>
        </w:rPr>
        <w:t>40</w:t>
      </w:r>
      <w:r>
        <w:rPr>
          <w:noProof/>
        </w:rPr>
        <w:fldChar w:fldCharType="end"/>
      </w:r>
    </w:p>
    <w:p w14:paraId="2B19B923" w14:textId="77777777" w:rsidR="00BF434E" w:rsidRDefault="00BF434E">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_Toc354842878 \h </w:instrText>
      </w:r>
      <w:r>
        <w:rPr>
          <w:noProof/>
        </w:rPr>
      </w:r>
      <w:r>
        <w:rPr>
          <w:noProof/>
        </w:rPr>
        <w:fldChar w:fldCharType="separate"/>
      </w:r>
      <w:r>
        <w:rPr>
          <w:noProof/>
        </w:rPr>
        <w:t>41</w:t>
      </w:r>
      <w:r>
        <w:rPr>
          <w:noProof/>
        </w:rPr>
        <w:fldChar w:fldCharType="end"/>
      </w:r>
    </w:p>
    <w:p w14:paraId="14E034AE" w14:textId="77777777" w:rsidR="00BF434E" w:rsidRDefault="00BF434E">
      <w:pPr>
        <w:pStyle w:val="TDC2"/>
        <w:tabs>
          <w:tab w:val="right" w:leader="dot" w:pos="8488"/>
        </w:tabs>
        <w:rPr>
          <w:rFonts w:eastAsiaTheme="minorEastAsia"/>
          <w:b w:val="0"/>
          <w:noProof/>
          <w:sz w:val="24"/>
          <w:szCs w:val="24"/>
          <w:lang w:val="es-ES_tradnl" w:eastAsia="ja-JP"/>
        </w:rPr>
      </w:pPr>
      <w:r>
        <w:rPr>
          <w:noProof/>
        </w:rPr>
        <w:t>How to improve control of corruption in Latin America?</w:t>
      </w:r>
      <w:r>
        <w:rPr>
          <w:noProof/>
        </w:rPr>
        <w:tab/>
      </w:r>
      <w:r>
        <w:rPr>
          <w:noProof/>
        </w:rPr>
        <w:fldChar w:fldCharType="begin"/>
      </w:r>
      <w:r>
        <w:rPr>
          <w:noProof/>
        </w:rPr>
        <w:instrText xml:space="preserve"> PAGEREF _Toc354842879 \h </w:instrText>
      </w:r>
      <w:r>
        <w:rPr>
          <w:noProof/>
        </w:rPr>
      </w:r>
      <w:r>
        <w:rPr>
          <w:noProof/>
        </w:rPr>
        <w:fldChar w:fldCharType="separate"/>
      </w:r>
      <w:r>
        <w:rPr>
          <w:noProof/>
        </w:rPr>
        <w:t>44</w:t>
      </w:r>
      <w:r>
        <w:rPr>
          <w:noProof/>
        </w:rPr>
        <w:fldChar w:fldCharType="end"/>
      </w:r>
    </w:p>
    <w:p w14:paraId="7851BD31" w14:textId="77777777" w:rsidR="00BF434E" w:rsidRDefault="00BF434E">
      <w:pPr>
        <w:pStyle w:val="TDC1"/>
        <w:tabs>
          <w:tab w:val="right" w:leader="dot" w:pos="8488"/>
        </w:tabs>
        <w:rPr>
          <w:rFonts w:eastAsiaTheme="minorEastAsia"/>
          <w:b w:val="0"/>
          <w:noProof/>
          <w:lang w:val="es-ES_tradnl" w:eastAsia="ja-JP"/>
        </w:rPr>
      </w:pPr>
      <w:r>
        <w:rPr>
          <w:noProof/>
          <w:lang w:eastAsia="es-AR"/>
        </w:rPr>
        <w:t>5. Studies of Argentina, Chile and Mexico</w:t>
      </w:r>
      <w:r>
        <w:rPr>
          <w:noProof/>
        </w:rPr>
        <w:tab/>
      </w:r>
      <w:r>
        <w:rPr>
          <w:noProof/>
        </w:rPr>
        <w:fldChar w:fldCharType="begin"/>
      </w:r>
      <w:r>
        <w:rPr>
          <w:noProof/>
        </w:rPr>
        <w:instrText xml:space="preserve"> PAGEREF _Toc354842880 \h </w:instrText>
      </w:r>
      <w:r>
        <w:rPr>
          <w:noProof/>
        </w:rPr>
      </w:r>
      <w:r>
        <w:rPr>
          <w:noProof/>
        </w:rPr>
        <w:fldChar w:fldCharType="separate"/>
      </w:r>
      <w:r>
        <w:rPr>
          <w:noProof/>
        </w:rPr>
        <w:t>46</w:t>
      </w:r>
      <w:r>
        <w:rPr>
          <w:noProof/>
        </w:rPr>
        <w:fldChar w:fldCharType="end"/>
      </w:r>
    </w:p>
    <w:p w14:paraId="72D3F3AA" w14:textId="77777777" w:rsidR="00BF434E" w:rsidRDefault="00BF434E">
      <w:pPr>
        <w:pStyle w:val="TDC2"/>
        <w:tabs>
          <w:tab w:val="right" w:leader="dot" w:pos="8488"/>
        </w:tabs>
        <w:rPr>
          <w:rFonts w:eastAsiaTheme="minorEastAsia"/>
          <w:b w:val="0"/>
          <w:noProof/>
          <w:sz w:val="24"/>
          <w:szCs w:val="24"/>
          <w:lang w:val="es-ES_tradnl" w:eastAsia="ja-JP"/>
        </w:rPr>
      </w:pPr>
      <w:r>
        <w:rPr>
          <w:noProof/>
        </w:rPr>
        <w:t>Argentina</w:t>
      </w:r>
      <w:r>
        <w:rPr>
          <w:noProof/>
        </w:rPr>
        <w:tab/>
      </w:r>
      <w:r>
        <w:rPr>
          <w:noProof/>
        </w:rPr>
        <w:fldChar w:fldCharType="begin"/>
      </w:r>
      <w:r>
        <w:rPr>
          <w:noProof/>
        </w:rPr>
        <w:instrText xml:space="preserve"> PAGEREF _Toc354842881 \h </w:instrText>
      </w:r>
      <w:r>
        <w:rPr>
          <w:noProof/>
        </w:rPr>
      </w:r>
      <w:r>
        <w:rPr>
          <w:noProof/>
        </w:rPr>
        <w:fldChar w:fldCharType="separate"/>
      </w:r>
      <w:r>
        <w:rPr>
          <w:noProof/>
        </w:rPr>
        <w:t>46</w:t>
      </w:r>
      <w:r>
        <w:rPr>
          <w:noProof/>
        </w:rPr>
        <w:fldChar w:fldCharType="end"/>
      </w:r>
    </w:p>
    <w:p w14:paraId="4837AC21" w14:textId="77777777" w:rsidR="00BF434E" w:rsidRDefault="00BF434E">
      <w:pPr>
        <w:pStyle w:val="TDC3"/>
        <w:tabs>
          <w:tab w:val="right" w:leader="dot" w:pos="8488"/>
        </w:tabs>
        <w:rPr>
          <w:rFonts w:eastAsiaTheme="minorEastAsia"/>
          <w:noProof/>
          <w:sz w:val="24"/>
          <w:szCs w:val="24"/>
          <w:lang w:val="es-ES_tradnl" w:eastAsia="ja-JP"/>
        </w:rPr>
      </w:pPr>
      <w:r>
        <w:rPr>
          <w:noProof/>
        </w:rPr>
        <w:t>The Corruption Context</w:t>
      </w:r>
      <w:r>
        <w:rPr>
          <w:noProof/>
        </w:rPr>
        <w:tab/>
      </w:r>
      <w:r>
        <w:rPr>
          <w:noProof/>
        </w:rPr>
        <w:fldChar w:fldCharType="begin"/>
      </w:r>
      <w:r>
        <w:rPr>
          <w:noProof/>
        </w:rPr>
        <w:instrText xml:space="preserve"> PAGEREF _Toc354842882 \h </w:instrText>
      </w:r>
      <w:r>
        <w:rPr>
          <w:noProof/>
        </w:rPr>
      </w:r>
      <w:r>
        <w:rPr>
          <w:noProof/>
        </w:rPr>
        <w:fldChar w:fldCharType="separate"/>
      </w:r>
      <w:r>
        <w:rPr>
          <w:noProof/>
        </w:rPr>
        <w:t>46</w:t>
      </w:r>
      <w:r>
        <w:rPr>
          <w:noProof/>
        </w:rPr>
        <w:fldChar w:fldCharType="end"/>
      </w:r>
    </w:p>
    <w:p w14:paraId="1AD35312" w14:textId="77777777" w:rsidR="00BF434E" w:rsidRDefault="00BF434E">
      <w:pPr>
        <w:pStyle w:val="TDC3"/>
        <w:tabs>
          <w:tab w:val="right" w:leader="dot" w:pos="8488"/>
        </w:tabs>
        <w:rPr>
          <w:rFonts w:eastAsiaTheme="minorEastAsia"/>
          <w:noProof/>
          <w:sz w:val="24"/>
          <w:szCs w:val="24"/>
          <w:lang w:val="es-ES_tradnl" w:eastAsia="ja-JP"/>
        </w:rPr>
      </w:pPr>
      <w:r>
        <w:rPr>
          <w:noProof/>
        </w:rPr>
        <w:t>Argentina’s performance within Latin America</w:t>
      </w:r>
      <w:r>
        <w:rPr>
          <w:noProof/>
        </w:rPr>
        <w:tab/>
      </w:r>
      <w:r>
        <w:rPr>
          <w:noProof/>
        </w:rPr>
        <w:fldChar w:fldCharType="begin"/>
      </w:r>
      <w:r>
        <w:rPr>
          <w:noProof/>
        </w:rPr>
        <w:instrText xml:space="preserve"> PAGEREF _Toc354842883 \h </w:instrText>
      </w:r>
      <w:r>
        <w:rPr>
          <w:noProof/>
        </w:rPr>
      </w:r>
      <w:r>
        <w:rPr>
          <w:noProof/>
        </w:rPr>
        <w:fldChar w:fldCharType="separate"/>
      </w:r>
      <w:r>
        <w:rPr>
          <w:noProof/>
        </w:rPr>
        <w:t>47</w:t>
      </w:r>
      <w:r>
        <w:rPr>
          <w:noProof/>
        </w:rPr>
        <w:fldChar w:fldCharType="end"/>
      </w:r>
    </w:p>
    <w:p w14:paraId="38268E4A" w14:textId="77777777" w:rsidR="00BF434E" w:rsidRDefault="00BF434E">
      <w:pPr>
        <w:pStyle w:val="TDC3"/>
        <w:tabs>
          <w:tab w:val="right" w:leader="dot" w:pos="8488"/>
        </w:tabs>
        <w:rPr>
          <w:rFonts w:eastAsiaTheme="minorEastAsia"/>
          <w:noProof/>
          <w:sz w:val="24"/>
          <w:szCs w:val="24"/>
          <w:lang w:val="es-ES_tradnl" w:eastAsia="ja-JP"/>
        </w:rPr>
      </w:pPr>
      <w:r>
        <w:rPr>
          <w:noProof/>
        </w:rPr>
        <w:t>The strategy to improve control of corruption in Argentina</w:t>
      </w:r>
      <w:r>
        <w:rPr>
          <w:noProof/>
        </w:rPr>
        <w:tab/>
      </w:r>
      <w:r>
        <w:rPr>
          <w:noProof/>
        </w:rPr>
        <w:fldChar w:fldCharType="begin"/>
      </w:r>
      <w:r>
        <w:rPr>
          <w:noProof/>
        </w:rPr>
        <w:instrText xml:space="preserve"> PAGEREF _Toc354842884 \h </w:instrText>
      </w:r>
      <w:r>
        <w:rPr>
          <w:noProof/>
        </w:rPr>
      </w:r>
      <w:r>
        <w:rPr>
          <w:noProof/>
        </w:rPr>
        <w:fldChar w:fldCharType="separate"/>
      </w:r>
      <w:r>
        <w:rPr>
          <w:noProof/>
        </w:rPr>
        <w:t>51</w:t>
      </w:r>
      <w:r>
        <w:rPr>
          <w:noProof/>
        </w:rPr>
        <w:fldChar w:fldCharType="end"/>
      </w:r>
    </w:p>
    <w:p w14:paraId="3A2D81ED" w14:textId="77777777" w:rsidR="00BF434E" w:rsidRDefault="00BF434E">
      <w:pPr>
        <w:pStyle w:val="TDC3"/>
        <w:tabs>
          <w:tab w:val="right" w:leader="dot" w:pos="8488"/>
        </w:tabs>
        <w:rPr>
          <w:rFonts w:eastAsiaTheme="minorEastAsia"/>
          <w:noProof/>
          <w:sz w:val="24"/>
          <w:szCs w:val="24"/>
          <w:lang w:val="es-ES_tradnl" w:eastAsia="ja-JP"/>
        </w:rPr>
      </w:pPr>
      <w:r>
        <w:rPr>
          <w:noProof/>
        </w:rPr>
        <w:t>Judicial Independence</w:t>
      </w:r>
      <w:r>
        <w:rPr>
          <w:noProof/>
        </w:rPr>
        <w:tab/>
      </w:r>
      <w:r>
        <w:rPr>
          <w:noProof/>
        </w:rPr>
        <w:fldChar w:fldCharType="begin"/>
      </w:r>
      <w:r>
        <w:rPr>
          <w:noProof/>
        </w:rPr>
        <w:instrText xml:space="preserve"> PAGEREF _Toc354842885 \h </w:instrText>
      </w:r>
      <w:r>
        <w:rPr>
          <w:noProof/>
        </w:rPr>
      </w:r>
      <w:r>
        <w:rPr>
          <w:noProof/>
        </w:rPr>
        <w:fldChar w:fldCharType="separate"/>
      </w:r>
      <w:r>
        <w:rPr>
          <w:noProof/>
        </w:rPr>
        <w:t>53</w:t>
      </w:r>
      <w:r>
        <w:rPr>
          <w:noProof/>
        </w:rPr>
        <w:fldChar w:fldCharType="end"/>
      </w:r>
    </w:p>
    <w:p w14:paraId="7EDE4127" w14:textId="77777777" w:rsidR="00BF434E" w:rsidRDefault="00BF434E">
      <w:pPr>
        <w:pStyle w:val="TDC3"/>
        <w:tabs>
          <w:tab w:val="right" w:leader="dot" w:pos="8488"/>
        </w:tabs>
        <w:rPr>
          <w:rFonts w:eastAsiaTheme="minorEastAsia"/>
          <w:noProof/>
          <w:sz w:val="24"/>
          <w:szCs w:val="24"/>
          <w:lang w:val="es-ES_tradnl" w:eastAsia="ja-JP"/>
        </w:rPr>
      </w:pPr>
      <w:r>
        <w:rPr>
          <w:noProof/>
        </w:rPr>
        <w:t>Public Investment Control</w:t>
      </w:r>
      <w:r>
        <w:rPr>
          <w:noProof/>
        </w:rPr>
        <w:tab/>
      </w:r>
      <w:r>
        <w:rPr>
          <w:noProof/>
        </w:rPr>
        <w:fldChar w:fldCharType="begin"/>
      </w:r>
      <w:r>
        <w:rPr>
          <w:noProof/>
        </w:rPr>
        <w:instrText xml:space="preserve"> PAGEREF _Toc354842886 \h </w:instrText>
      </w:r>
      <w:r>
        <w:rPr>
          <w:noProof/>
        </w:rPr>
      </w:r>
      <w:r>
        <w:rPr>
          <w:noProof/>
        </w:rPr>
        <w:fldChar w:fldCharType="separate"/>
      </w:r>
      <w:r>
        <w:rPr>
          <w:noProof/>
        </w:rPr>
        <w:t>56</w:t>
      </w:r>
      <w:r>
        <w:rPr>
          <w:noProof/>
        </w:rPr>
        <w:fldChar w:fldCharType="end"/>
      </w:r>
    </w:p>
    <w:p w14:paraId="2F767020" w14:textId="77777777" w:rsidR="00BF434E" w:rsidRDefault="00BF434E">
      <w:pPr>
        <w:pStyle w:val="TDC3"/>
        <w:tabs>
          <w:tab w:val="right" w:leader="dot" w:pos="8488"/>
        </w:tabs>
        <w:rPr>
          <w:rFonts w:eastAsiaTheme="minorEastAsia"/>
          <w:noProof/>
          <w:sz w:val="24"/>
          <w:szCs w:val="24"/>
          <w:lang w:val="es-ES_tradnl" w:eastAsia="ja-JP"/>
        </w:rPr>
      </w:pPr>
      <w:r>
        <w:rPr>
          <w:noProof/>
        </w:rPr>
        <w:t>Political Finance Regulation</w:t>
      </w:r>
      <w:r>
        <w:rPr>
          <w:noProof/>
        </w:rPr>
        <w:tab/>
      </w:r>
      <w:r>
        <w:rPr>
          <w:noProof/>
        </w:rPr>
        <w:fldChar w:fldCharType="begin"/>
      </w:r>
      <w:r>
        <w:rPr>
          <w:noProof/>
        </w:rPr>
        <w:instrText xml:space="preserve"> PAGEREF _Toc354842887 \h </w:instrText>
      </w:r>
      <w:r>
        <w:rPr>
          <w:noProof/>
        </w:rPr>
      </w:r>
      <w:r>
        <w:rPr>
          <w:noProof/>
        </w:rPr>
        <w:fldChar w:fldCharType="separate"/>
      </w:r>
      <w:r>
        <w:rPr>
          <w:noProof/>
        </w:rPr>
        <w:t>58</w:t>
      </w:r>
      <w:r>
        <w:rPr>
          <w:noProof/>
        </w:rPr>
        <w:fldChar w:fldCharType="end"/>
      </w:r>
    </w:p>
    <w:p w14:paraId="6DB8584F" w14:textId="77777777" w:rsidR="00BF434E" w:rsidRDefault="00BF434E">
      <w:pPr>
        <w:pStyle w:val="TDC2"/>
        <w:tabs>
          <w:tab w:val="right" w:leader="dot" w:pos="8488"/>
        </w:tabs>
        <w:rPr>
          <w:rFonts w:eastAsiaTheme="minorEastAsia"/>
          <w:b w:val="0"/>
          <w:noProof/>
          <w:sz w:val="24"/>
          <w:szCs w:val="24"/>
          <w:lang w:val="es-ES_tradnl" w:eastAsia="ja-JP"/>
        </w:rPr>
      </w:pPr>
      <w:r>
        <w:rPr>
          <w:noProof/>
        </w:rPr>
        <w:t>Chile</w:t>
      </w:r>
      <w:r>
        <w:rPr>
          <w:noProof/>
        </w:rPr>
        <w:tab/>
      </w:r>
      <w:r>
        <w:rPr>
          <w:noProof/>
        </w:rPr>
        <w:fldChar w:fldCharType="begin"/>
      </w:r>
      <w:r>
        <w:rPr>
          <w:noProof/>
        </w:rPr>
        <w:instrText xml:space="preserve"> PAGEREF _Toc354842888 \h </w:instrText>
      </w:r>
      <w:r>
        <w:rPr>
          <w:noProof/>
        </w:rPr>
      </w:r>
      <w:r>
        <w:rPr>
          <w:noProof/>
        </w:rPr>
        <w:fldChar w:fldCharType="separate"/>
      </w:r>
      <w:r>
        <w:rPr>
          <w:noProof/>
        </w:rPr>
        <w:t>61</w:t>
      </w:r>
      <w:r>
        <w:rPr>
          <w:noProof/>
        </w:rPr>
        <w:fldChar w:fldCharType="end"/>
      </w:r>
    </w:p>
    <w:p w14:paraId="5420C2FD" w14:textId="77777777" w:rsidR="00BF434E" w:rsidRDefault="00BF434E">
      <w:pPr>
        <w:pStyle w:val="TDC3"/>
        <w:tabs>
          <w:tab w:val="right" w:leader="dot" w:pos="8488"/>
        </w:tabs>
        <w:rPr>
          <w:rFonts w:eastAsiaTheme="minorEastAsia"/>
          <w:noProof/>
          <w:sz w:val="24"/>
          <w:szCs w:val="24"/>
          <w:lang w:val="es-ES_tradnl" w:eastAsia="ja-JP"/>
        </w:rPr>
      </w:pPr>
      <w:r>
        <w:rPr>
          <w:noProof/>
        </w:rPr>
        <w:t>From colonialism to dictatorship</w:t>
      </w:r>
      <w:r>
        <w:rPr>
          <w:noProof/>
        </w:rPr>
        <w:tab/>
      </w:r>
      <w:r>
        <w:rPr>
          <w:noProof/>
        </w:rPr>
        <w:fldChar w:fldCharType="begin"/>
      </w:r>
      <w:r>
        <w:rPr>
          <w:noProof/>
        </w:rPr>
        <w:instrText xml:space="preserve"> PAGEREF _Toc354842889 \h </w:instrText>
      </w:r>
      <w:r>
        <w:rPr>
          <w:noProof/>
        </w:rPr>
      </w:r>
      <w:r>
        <w:rPr>
          <w:noProof/>
        </w:rPr>
        <w:fldChar w:fldCharType="separate"/>
      </w:r>
      <w:r>
        <w:rPr>
          <w:noProof/>
        </w:rPr>
        <w:t>61</w:t>
      </w:r>
      <w:r>
        <w:rPr>
          <w:noProof/>
        </w:rPr>
        <w:fldChar w:fldCharType="end"/>
      </w:r>
    </w:p>
    <w:p w14:paraId="07E53A28" w14:textId="77777777" w:rsidR="00BF434E" w:rsidRDefault="00BF434E">
      <w:pPr>
        <w:pStyle w:val="TDC3"/>
        <w:tabs>
          <w:tab w:val="right" w:leader="dot" w:pos="8488"/>
        </w:tabs>
        <w:rPr>
          <w:rFonts w:eastAsiaTheme="minorEastAsia"/>
          <w:noProof/>
          <w:sz w:val="24"/>
          <w:szCs w:val="24"/>
          <w:lang w:val="es-ES_tradnl" w:eastAsia="ja-JP"/>
        </w:rPr>
      </w:pPr>
      <w:r>
        <w:rPr>
          <w:noProof/>
        </w:rPr>
        <w:t>Transition to democracy</w:t>
      </w:r>
      <w:r>
        <w:rPr>
          <w:noProof/>
        </w:rPr>
        <w:tab/>
      </w:r>
      <w:r>
        <w:rPr>
          <w:noProof/>
        </w:rPr>
        <w:fldChar w:fldCharType="begin"/>
      </w:r>
      <w:r>
        <w:rPr>
          <w:noProof/>
        </w:rPr>
        <w:instrText xml:space="preserve"> PAGEREF _Toc354842890 \h </w:instrText>
      </w:r>
      <w:r>
        <w:rPr>
          <w:noProof/>
        </w:rPr>
      </w:r>
      <w:r>
        <w:rPr>
          <w:noProof/>
        </w:rPr>
        <w:fldChar w:fldCharType="separate"/>
      </w:r>
      <w:r>
        <w:rPr>
          <w:noProof/>
        </w:rPr>
        <w:t>64</w:t>
      </w:r>
      <w:r>
        <w:rPr>
          <w:noProof/>
        </w:rPr>
        <w:fldChar w:fldCharType="end"/>
      </w:r>
    </w:p>
    <w:p w14:paraId="7FF4C6A0" w14:textId="77777777" w:rsidR="00BF434E" w:rsidRDefault="00BF434E">
      <w:pPr>
        <w:pStyle w:val="TDC3"/>
        <w:tabs>
          <w:tab w:val="right" w:leader="dot" w:pos="8488"/>
        </w:tabs>
        <w:rPr>
          <w:rFonts w:eastAsiaTheme="minorEastAsia"/>
          <w:noProof/>
          <w:sz w:val="24"/>
          <w:szCs w:val="24"/>
          <w:lang w:val="es-ES_tradnl" w:eastAsia="ja-JP"/>
        </w:rPr>
      </w:pPr>
      <w:r w:rsidRPr="00A637DE">
        <w:rPr>
          <w:rFonts w:ascii="Cambria" w:hAnsi="Cambria"/>
          <w:noProof/>
          <w:color w:val="000000"/>
        </w:rPr>
        <w:t>Party finance and corruption</w:t>
      </w:r>
      <w:r>
        <w:rPr>
          <w:noProof/>
        </w:rPr>
        <w:tab/>
      </w:r>
      <w:r>
        <w:rPr>
          <w:noProof/>
        </w:rPr>
        <w:fldChar w:fldCharType="begin"/>
      </w:r>
      <w:r>
        <w:rPr>
          <w:noProof/>
        </w:rPr>
        <w:instrText xml:space="preserve"> PAGEREF _Toc354842891 \h </w:instrText>
      </w:r>
      <w:r>
        <w:rPr>
          <w:noProof/>
        </w:rPr>
      </w:r>
      <w:r>
        <w:rPr>
          <w:noProof/>
        </w:rPr>
        <w:fldChar w:fldCharType="separate"/>
      </w:r>
      <w:r>
        <w:rPr>
          <w:noProof/>
        </w:rPr>
        <w:t>67</w:t>
      </w:r>
      <w:r>
        <w:rPr>
          <w:noProof/>
        </w:rPr>
        <w:fldChar w:fldCharType="end"/>
      </w:r>
    </w:p>
    <w:p w14:paraId="6C74EDDF" w14:textId="77777777" w:rsidR="00BF434E" w:rsidRDefault="00BF434E">
      <w:pPr>
        <w:pStyle w:val="TDC3"/>
        <w:tabs>
          <w:tab w:val="right" w:leader="dot" w:pos="8488"/>
        </w:tabs>
        <w:rPr>
          <w:rFonts w:eastAsiaTheme="minorEastAsia"/>
          <w:noProof/>
          <w:sz w:val="24"/>
          <w:szCs w:val="24"/>
          <w:lang w:val="es-ES_tradnl" w:eastAsia="ja-JP"/>
        </w:rPr>
      </w:pPr>
      <w:r>
        <w:rPr>
          <w:noProof/>
        </w:rPr>
        <w:t>Party finance regulation and the improvement of the control of corruption in Chile</w:t>
      </w:r>
      <w:r>
        <w:rPr>
          <w:noProof/>
        </w:rPr>
        <w:tab/>
      </w:r>
      <w:r>
        <w:rPr>
          <w:noProof/>
        </w:rPr>
        <w:fldChar w:fldCharType="begin"/>
      </w:r>
      <w:r>
        <w:rPr>
          <w:noProof/>
        </w:rPr>
        <w:instrText xml:space="preserve"> PAGEREF _Toc354842892 \h </w:instrText>
      </w:r>
      <w:r>
        <w:rPr>
          <w:noProof/>
        </w:rPr>
      </w:r>
      <w:r>
        <w:rPr>
          <w:noProof/>
        </w:rPr>
        <w:fldChar w:fldCharType="separate"/>
      </w:r>
      <w:r>
        <w:rPr>
          <w:noProof/>
        </w:rPr>
        <w:t>68</w:t>
      </w:r>
      <w:r>
        <w:rPr>
          <w:noProof/>
        </w:rPr>
        <w:fldChar w:fldCharType="end"/>
      </w:r>
    </w:p>
    <w:p w14:paraId="5CD666B1" w14:textId="77777777" w:rsidR="00BF434E" w:rsidRDefault="00BF434E">
      <w:pPr>
        <w:pStyle w:val="TDC3"/>
        <w:tabs>
          <w:tab w:val="right" w:leader="dot" w:pos="8488"/>
        </w:tabs>
        <w:rPr>
          <w:rFonts w:eastAsiaTheme="minorEastAsia"/>
          <w:noProof/>
          <w:sz w:val="24"/>
          <w:szCs w:val="24"/>
          <w:lang w:val="es-ES_tradnl" w:eastAsia="ja-JP"/>
        </w:rPr>
      </w:pPr>
      <w:r>
        <w:rPr>
          <w:noProof/>
        </w:rPr>
        <w:t>The probity agenda promoted by Bachelet’s administration</w:t>
      </w:r>
      <w:r>
        <w:rPr>
          <w:noProof/>
        </w:rPr>
        <w:tab/>
      </w:r>
      <w:r>
        <w:rPr>
          <w:noProof/>
        </w:rPr>
        <w:fldChar w:fldCharType="begin"/>
      </w:r>
      <w:r>
        <w:rPr>
          <w:noProof/>
        </w:rPr>
        <w:instrText xml:space="preserve"> PAGEREF _Toc354842893 \h </w:instrText>
      </w:r>
      <w:r>
        <w:rPr>
          <w:noProof/>
        </w:rPr>
      </w:r>
      <w:r>
        <w:rPr>
          <w:noProof/>
        </w:rPr>
        <w:fldChar w:fldCharType="separate"/>
      </w:r>
      <w:r>
        <w:rPr>
          <w:noProof/>
        </w:rPr>
        <w:t>73</w:t>
      </w:r>
      <w:r>
        <w:rPr>
          <w:noProof/>
        </w:rPr>
        <w:fldChar w:fldCharType="end"/>
      </w:r>
    </w:p>
    <w:p w14:paraId="282E76AF" w14:textId="77777777" w:rsidR="00BF434E" w:rsidRDefault="00BF434E">
      <w:pPr>
        <w:pStyle w:val="TDC3"/>
        <w:tabs>
          <w:tab w:val="right" w:leader="dot" w:pos="8488"/>
        </w:tabs>
        <w:rPr>
          <w:rFonts w:eastAsiaTheme="minorEastAsia"/>
          <w:noProof/>
          <w:sz w:val="24"/>
          <w:szCs w:val="24"/>
          <w:lang w:val="es-ES_tradnl" w:eastAsia="ja-JP"/>
        </w:rPr>
      </w:pPr>
      <w:r w:rsidRPr="00A637DE">
        <w:rPr>
          <w:rFonts w:ascii="Cambria" w:hAnsi="Cambria"/>
          <w:noProof/>
          <w:color w:val="000000"/>
        </w:rPr>
        <w:t>Public funding contributions to political parties</w:t>
      </w:r>
      <w:r>
        <w:rPr>
          <w:noProof/>
        </w:rPr>
        <w:tab/>
      </w:r>
      <w:r>
        <w:rPr>
          <w:noProof/>
        </w:rPr>
        <w:fldChar w:fldCharType="begin"/>
      </w:r>
      <w:r>
        <w:rPr>
          <w:noProof/>
        </w:rPr>
        <w:instrText xml:space="preserve"> PAGEREF _Toc354842894 \h </w:instrText>
      </w:r>
      <w:r>
        <w:rPr>
          <w:noProof/>
        </w:rPr>
      </w:r>
      <w:r>
        <w:rPr>
          <w:noProof/>
        </w:rPr>
        <w:fldChar w:fldCharType="separate"/>
      </w:r>
      <w:r>
        <w:rPr>
          <w:noProof/>
        </w:rPr>
        <w:t>73</w:t>
      </w:r>
      <w:r>
        <w:rPr>
          <w:noProof/>
        </w:rPr>
        <w:fldChar w:fldCharType="end"/>
      </w:r>
    </w:p>
    <w:p w14:paraId="198BDE02" w14:textId="77777777" w:rsidR="00BF434E" w:rsidRDefault="00BF434E">
      <w:pPr>
        <w:pStyle w:val="TDC3"/>
        <w:tabs>
          <w:tab w:val="right" w:leader="dot" w:pos="8488"/>
        </w:tabs>
        <w:rPr>
          <w:rFonts w:eastAsiaTheme="minorEastAsia"/>
          <w:noProof/>
          <w:sz w:val="24"/>
          <w:szCs w:val="24"/>
          <w:lang w:val="es-ES_tradnl" w:eastAsia="ja-JP"/>
        </w:rPr>
      </w:pPr>
      <w:r w:rsidRPr="00A637DE">
        <w:rPr>
          <w:rFonts w:ascii="Cambria" w:hAnsi="Cambria"/>
          <w:noProof/>
          <w:color w:val="000000"/>
        </w:rPr>
        <w:t>Bans and limits on private income and limits on spending</w:t>
      </w:r>
      <w:r>
        <w:rPr>
          <w:noProof/>
        </w:rPr>
        <w:tab/>
      </w:r>
      <w:r>
        <w:rPr>
          <w:noProof/>
        </w:rPr>
        <w:fldChar w:fldCharType="begin"/>
      </w:r>
      <w:r>
        <w:rPr>
          <w:noProof/>
        </w:rPr>
        <w:instrText xml:space="preserve"> PAGEREF _Toc354842895 \h </w:instrText>
      </w:r>
      <w:r>
        <w:rPr>
          <w:noProof/>
        </w:rPr>
      </w:r>
      <w:r>
        <w:rPr>
          <w:noProof/>
        </w:rPr>
        <w:fldChar w:fldCharType="separate"/>
      </w:r>
      <w:r>
        <w:rPr>
          <w:noProof/>
        </w:rPr>
        <w:t>74</w:t>
      </w:r>
      <w:r>
        <w:rPr>
          <w:noProof/>
        </w:rPr>
        <w:fldChar w:fldCharType="end"/>
      </w:r>
    </w:p>
    <w:p w14:paraId="25D0C2AD" w14:textId="77777777" w:rsidR="00BF434E" w:rsidRDefault="00BF434E">
      <w:pPr>
        <w:pStyle w:val="TDC3"/>
        <w:tabs>
          <w:tab w:val="right" w:leader="dot" w:pos="8488"/>
        </w:tabs>
        <w:rPr>
          <w:rFonts w:eastAsiaTheme="minorEastAsia"/>
          <w:noProof/>
          <w:sz w:val="24"/>
          <w:szCs w:val="24"/>
          <w:lang w:val="es-ES_tradnl" w:eastAsia="ja-JP"/>
        </w:rPr>
      </w:pPr>
      <w:r w:rsidRPr="00A637DE">
        <w:rPr>
          <w:rFonts w:ascii="Cambria" w:hAnsi="Cambria"/>
          <w:noProof/>
          <w:color w:val="000000"/>
        </w:rPr>
        <w:t>Oversight and sanctions</w:t>
      </w:r>
      <w:r>
        <w:rPr>
          <w:noProof/>
        </w:rPr>
        <w:tab/>
      </w:r>
      <w:r>
        <w:rPr>
          <w:noProof/>
        </w:rPr>
        <w:fldChar w:fldCharType="begin"/>
      </w:r>
      <w:r>
        <w:rPr>
          <w:noProof/>
        </w:rPr>
        <w:instrText xml:space="preserve"> PAGEREF _Toc354842896 \h </w:instrText>
      </w:r>
      <w:r>
        <w:rPr>
          <w:noProof/>
        </w:rPr>
      </w:r>
      <w:r>
        <w:rPr>
          <w:noProof/>
        </w:rPr>
        <w:fldChar w:fldCharType="separate"/>
      </w:r>
      <w:r>
        <w:rPr>
          <w:noProof/>
        </w:rPr>
        <w:t>75</w:t>
      </w:r>
      <w:r>
        <w:rPr>
          <w:noProof/>
        </w:rPr>
        <w:fldChar w:fldCharType="end"/>
      </w:r>
    </w:p>
    <w:p w14:paraId="54C9396B" w14:textId="77777777" w:rsidR="00BF434E" w:rsidRDefault="00BF434E">
      <w:pPr>
        <w:pStyle w:val="TDC3"/>
        <w:tabs>
          <w:tab w:val="right" w:leader="dot" w:pos="8488"/>
        </w:tabs>
        <w:rPr>
          <w:rFonts w:eastAsiaTheme="minorEastAsia"/>
          <w:noProof/>
          <w:sz w:val="24"/>
          <w:szCs w:val="24"/>
          <w:lang w:val="es-ES_tradnl" w:eastAsia="ja-JP"/>
        </w:rPr>
      </w:pPr>
      <w:r w:rsidRPr="00A637DE">
        <w:rPr>
          <w:rFonts w:ascii="Cambria" w:hAnsi="Cambria"/>
          <w:noProof/>
          <w:color w:val="000000"/>
        </w:rPr>
        <w:t>Integral ecosystem of reforms</w:t>
      </w:r>
      <w:r>
        <w:rPr>
          <w:noProof/>
        </w:rPr>
        <w:tab/>
      </w:r>
      <w:r>
        <w:rPr>
          <w:noProof/>
        </w:rPr>
        <w:fldChar w:fldCharType="begin"/>
      </w:r>
      <w:r>
        <w:rPr>
          <w:noProof/>
        </w:rPr>
        <w:instrText xml:space="preserve"> PAGEREF _Toc354842897 \h </w:instrText>
      </w:r>
      <w:r>
        <w:rPr>
          <w:noProof/>
        </w:rPr>
      </w:r>
      <w:r>
        <w:rPr>
          <w:noProof/>
        </w:rPr>
        <w:fldChar w:fldCharType="separate"/>
      </w:r>
      <w:r>
        <w:rPr>
          <w:noProof/>
        </w:rPr>
        <w:t>76</w:t>
      </w:r>
      <w:r>
        <w:rPr>
          <w:noProof/>
        </w:rPr>
        <w:fldChar w:fldCharType="end"/>
      </w:r>
    </w:p>
    <w:p w14:paraId="46AC9E27" w14:textId="77777777" w:rsidR="00BF434E" w:rsidRDefault="00BF434E">
      <w:pPr>
        <w:pStyle w:val="TDC2"/>
        <w:tabs>
          <w:tab w:val="right" w:leader="dot" w:pos="8488"/>
        </w:tabs>
        <w:rPr>
          <w:rFonts w:eastAsiaTheme="minorEastAsia"/>
          <w:b w:val="0"/>
          <w:noProof/>
          <w:sz w:val="24"/>
          <w:szCs w:val="24"/>
          <w:lang w:val="es-ES_tradnl" w:eastAsia="ja-JP"/>
        </w:rPr>
      </w:pPr>
      <w:r>
        <w:rPr>
          <w:noProof/>
        </w:rPr>
        <w:t>Mexico</w:t>
      </w:r>
      <w:r>
        <w:rPr>
          <w:noProof/>
        </w:rPr>
        <w:tab/>
      </w:r>
      <w:r>
        <w:rPr>
          <w:noProof/>
        </w:rPr>
        <w:fldChar w:fldCharType="begin"/>
      </w:r>
      <w:r>
        <w:rPr>
          <w:noProof/>
        </w:rPr>
        <w:instrText xml:space="preserve"> PAGEREF _Toc354842898 \h </w:instrText>
      </w:r>
      <w:r>
        <w:rPr>
          <w:noProof/>
        </w:rPr>
      </w:r>
      <w:r>
        <w:rPr>
          <w:noProof/>
        </w:rPr>
        <w:fldChar w:fldCharType="separate"/>
      </w:r>
      <w:r>
        <w:rPr>
          <w:noProof/>
        </w:rPr>
        <w:t>77</w:t>
      </w:r>
      <w:r>
        <w:rPr>
          <w:noProof/>
        </w:rPr>
        <w:fldChar w:fldCharType="end"/>
      </w:r>
    </w:p>
    <w:p w14:paraId="673C27AA" w14:textId="77777777" w:rsidR="00BF434E" w:rsidRDefault="00BF434E">
      <w:pPr>
        <w:pStyle w:val="TDC3"/>
        <w:tabs>
          <w:tab w:val="right" w:leader="dot" w:pos="8488"/>
        </w:tabs>
        <w:rPr>
          <w:rFonts w:eastAsiaTheme="minorEastAsia"/>
          <w:noProof/>
          <w:sz w:val="24"/>
          <w:szCs w:val="24"/>
          <w:lang w:val="es-ES_tradnl" w:eastAsia="ja-JP"/>
        </w:rPr>
      </w:pPr>
      <w:r w:rsidRPr="00A637DE">
        <w:rPr>
          <w:noProof/>
          <w:lang w:val="en-US"/>
        </w:rPr>
        <w:t>Corruption in Mexico</w:t>
      </w:r>
      <w:r>
        <w:rPr>
          <w:noProof/>
        </w:rPr>
        <w:tab/>
      </w:r>
      <w:r>
        <w:rPr>
          <w:noProof/>
        </w:rPr>
        <w:fldChar w:fldCharType="begin"/>
      </w:r>
      <w:r>
        <w:rPr>
          <w:noProof/>
        </w:rPr>
        <w:instrText xml:space="preserve"> PAGEREF _Toc354842899 \h </w:instrText>
      </w:r>
      <w:r>
        <w:rPr>
          <w:noProof/>
        </w:rPr>
      </w:r>
      <w:r>
        <w:rPr>
          <w:noProof/>
        </w:rPr>
        <w:fldChar w:fldCharType="separate"/>
      </w:r>
      <w:r>
        <w:rPr>
          <w:noProof/>
        </w:rPr>
        <w:t>78</w:t>
      </w:r>
      <w:r>
        <w:rPr>
          <w:noProof/>
        </w:rPr>
        <w:fldChar w:fldCharType="end"/>
      </w:r>
    </w:p>
    <w:p w14:paraId="09CA9B5F" w14:textId="77777777" w:rsidR="00BF434E" w:rsidRDefault="00BF434E">
      <w:pPr>
        <w:pStyle w:val="TDC3"/>
        <w:tabs>
          <w:tab w:val="right" w:leader="dot" w:pos="8488"/>
        </w:tabs>
        <w:rPr>
          <w:rFonts w:eastAsiaTheme="minorEastAsia"/>
          <w:noProof/>
          <w:sz w:val="24"/>
          <w:szCs w:val="24"/>
          <w:lang w:val="es-ES_tradnl" w:eastAsia="ja-JP"/>
        </w:rPr>
      </w:pPr>
      <w:r w:rsidRPr="00A637DE">
        <w:rPr>
          <w:noProof/>
          <w:lang w:val="en-US"/>
        </w:rPr>
        <w:t>Political Finance</w:t>
      </w:r>
      <w:r>
        <w:rPr>
          <w:noProof/>
        </w:rPr>
        <w:tab/>
      </w:r>
      <w:r>
        <w:rPr>
          <w:noProof/>
        </w:rPr>
        <w:fldChar w:fldCharType="begin"/>
      </w:r>
      <w:r>
        <w:rPr>
          <w:noProof/>
        </w:rPr>
        <w:instrText xml:space="preserve"> PAGEREF _Toc354842900 \h </w:instrText>
      </w:r>
      <w:r>
        <w:rPr>
          <w:noProof/>
        </w:rPr>
      </w:r>
      <w:r>
        <w:rPr>
          <w:noProof/>
        </w:rPr>
        <w:fldChar w:fldCharType="separate"/>
      </w:r>
      <w:r>
        <w:rPr>
          <w:noProof/>
        </w:rPr>
        <w:t>81</w:t>
      </w:r>
      <w:r>
        <w:rPr>
          <w:noProof/>
        </w:rPr>
        <w:fldChar w:fldCharType="end"/>
      </w:r>
    </w:p>
    <w:p w14:paraId="3CB75398" w14:textId="77777777" w:rsidR="00BF434E" w:rsidRDefault="00BF434E">
      <w:pPr>
        <w:pStyle w:val="TDC3"/>
        <w:tabs>
          <w:tab w:val="right" w:leader="dot" w:pos="8488"/>
        </w:tabs>
        <w:rPr>
          <w:rFonts w:eastAsiaTheme="minorEastAsia"/>
          <w:noProof/>
          <w:sz w:val="24"/>
          <w:szCs w:val="24"/>
          <w:lang w:val="es-ES_tradnl" w:eastAsia="ja-JP"/>
        </w:rPr>
      </w:pPr>
      <w:r w:rsidRPr="00A637DE">
        <w:rPr>
          <w:noProof/>
          <w:lang w:val="en-US"/>
        </w:rPr>
        <w:t>Judicial Independence</w:t>
      </w:r>
      <w:r>
        <w:rPr>
          <w:noProof/>
        </w:rPr>
        <w:tab/>
      </w:r>
      <w:r>
        <w:rPr>
          <w:noProof/>
        </w:rPr>
        <w:fldChar w:fldCharType="begin"/>
      </w:r>
      <w:r>
        <w:rPr>
          <w:noProof/>
        </w:rPr>
        <w:instrText xml:space="preserve"> PAGEREF _Toc354842901 \h </w:instrText>
      </w:r>
      <w:r>
        <w:rPr>
          <w:noProof/>
        </w:rPr>
      </w:r>
      <w:r>
        <w:rPr>
          <w:noProof/>
        </w:rPr>
        <w:fldChar w:fldCharType="separate"/>
      </w:r>
      <w:r>
        <w:rPr>
          <w:noProof/>
        </w:rPr>
        <w:t>83</w:t>
      </w:r>
      <w:r>
        <w:rPr>
          <w:noProof/>
        </w:rPr>
        <w:fldChar w:fldCharType="end"/>
      </w:r>
    </w:p>
    <w:p w14:paraId="600EBE04" w14:textId="77777777" w:rsidR="00BF434E" w:rsidRDefault="00BF434E">
      <w:pPr>
        <w:pStyle w:val="TDC3"/>
        <w:tabs>
          <w:tab w:val="right" w:leader="dot" w:pos="8488"/>
        </w:tabs>
        <w:rPr>
          <w:rFonts w:eastAsiaTheme="minorEastAsia"/>
          <w:noProof/>
          <w:sz w:val="24"/>
          <w:szCs w:val="24"/>
          <w:lang w:val="es-ES_tradnl" w:eastAsia="ja-JP"/>
        </w:rPr>
      </w:pPr>
      <w:r w:rsidRPr="00A637DE">
        <w:rPr>
          <w:noProof/>
          <w:lang w:val="en-US"/>
        </w:rPr>
        <w:t>Public Investment</w:t>
      </w:r>
      <w:r>
        <w:rPr>
          <w:noProof/>
        </w:rPr>
        <w:tab/>
      </w:r>
      <w:r>
        <w:rPr>
          <w:noProof/>
        </w:rPr>
        <w:fldChar w:fldCharType="begin"/>
      </w:r>
      <w:r>
        <w:rPr>
          <w:noProof/>
        </w:rPr>
        <w:instrText xml:space="preserve"> PAGEREF _Toc354842902 \h </w:instrText>
      </w:r>
      <w:r>
        <w:rPr>
          <w:noProof/>
        </w:rPr>
      </w:r>
      <w:r>
        <w:rPr>
          <w:noProof/>
        </w:rPr>
        <w:fldChar w:fldCharType="separate"/>
      </w:r>
      <w:r>
        <w:rPr>
          <w:noProof/>
        </w:rPr>
        <w:t>84</w:t>
      </w:r>
      <w:r>
        <w:rPr>
          <w:noProof/>
        </w:rPr>
        <w:fldChar w:fldCharType="end"/>
      </w:r>
    </w:p>
    <w:p w14:paraId="309C8A74" w14:textId="77777777" w:rsidR="00BF434E" w:rsidRDefault="00BF434E">
      <w:pPr>
        <w:pStyle w:val="TDC3"/>
        <w:tabs>
          <w:tab w:val="right" w:leader="dot" w:pos="8488"/>
        </w:tabs>
        <w:rPr>
          <w:rFonts w:eastAsiaTheme="minorEastAsia"/>
          <w:noProof/>
          <w:sz w:val="24"/>
          <w:szCs w:val="24"/>
          <w:lang w:val="es-ES_tradnl" w:eastAsia="ja-JP"/>
        </w:rPr>
      </w:pPr>
      <w:r w:rsidRPr="00A637DE">
        <w:rPr>
          <w:noProof/>
          <w:lang w:val="en-US"/>
        </w:rPr>
        <w:t>Improving control of corruption</w:t>
      </w:r>
      <w:r>
        <w:rPr>
          <w:noProof/>
        </w:rPr>
        <w:tab/>
      </w:r>
      <w:r>
        <w:rPr>
          <w:noProof/>
        </w:rPr>
        <w:fldChar w:fldCharType="begin"/>
      </w:r>
      <w:r>
        <w:rPr>
          <w:noProof/>
        </w:rPr>
        <w:instrText xml:space="preserve"> PAGEREF _Toc354842903 \h </w:instrText>
      </w:r>
      <w:r>
        <w:rPr>
          <w:noProof/>
        </w:rPr>
      </w:r>
      <w:r>
        <w:rPr>
          <w:noProof/>
        </w:rPr>
        <w:fldChar w:fldCharType="separate"/>
      </w:r>
      <w:r>
        <w:rPr>
          <w:noProof/>
        </w:rPr>
        <w:t>85</w:t>
      </w:r>
      <w:r>
        <w:rPr>
          <w:noProof/>
        </w:rPr>
        <w:fldChar w:fldCharType="end"/>
      </w:r>
    </w:p>
    <w:p w14:paraId="0078464E" w14:textId="77777777" w:rsidR="00BF434E" w:rsidRDefault="00BF434E">
      <w:pPr>
        <w:pStyle w:val="TDC2"/>
        <w:tabs>
          <w:tab w:val="right" w:leader="dot" w:pos="8488"/>
        </w:tabs>
        <w:rPr>
          <w:rFonts w:eastAsiaTheme="minorEastAsia"/>
          <w:b w:val="0"/>
          <w:noProof/>
          <w:sz w:val="24"/>
          <w:szCs w:val="24"/>
          <w:lang w:val="es-ES_tradnl" w:eastAsia="ja-JP"/>
        </w:rPr>
      </w:pPr>
      <w:r w:rsidRPr="00A637DE">
        <w:rPr>
          <w:noProof/>
          <w:lang w:val="en-US"/>
        </w:rPr>
        <w:lastRenderedPageBreak/>
        <w:t>6. Conclusion</w:t>
      </w:r>
      <w:r>
        <w:rPr>
          <w:noProof/>
        </w:rPr>
        <w:tab/>
      </w:r>
      <w:r>
        <w:rPr>
          <w:noProof/>
        </w:rPr>
        <w:fldChar w:fldCharType="begin"/>
      </w:r>
      <w:r>
        <w:rPr>
          <w:noProof/>
        </w:rPr>
        <w:instrText xml:space="preserve"> PAGEREF _Toc354842904 \h </w:instrText>
      </w:r>
      <w:r>
        <w:rPr>
          <w:noProof/>
        </w:rPr>
      </w:r>
      <w:r>
        <w:rPr>
          <w:noProof/>
        </w:rPr>
        <w:fldChar w:fldCharType="separate"/>
      </w:r>
      <w:r>
        <w:rPr>
          <w:noProof/>
        </w:rPr>
        <w:t>90</w:t>
      </w:r>
      <w:r>
        <w:rPr>
          <w:noProof/>
        </w:rPr>
        <w:fldChar w:fldCharType="end"/>
      </w:r>
    </w:p>
    <w:p w14:paraId="212DE0BA" w14:textId="77777777" w:rsidR="00BF434E" w:rsidRDefault="00BF434E">
      <w:pPr>
        <w:pStyle w:val="TDC1"/>
        <w:tabs>
          <w:tab w:val="right" w:leader="dot" w:pos="8488"/>
        </w:tabs>
        <w:rPr>
          <w:rFonts w:eastAsiaTheme="minorEastAsia"/>
          <w:b w:val="0"/>
          <w:noProof/>
          <w:lang w:val="es-ES_tradnl" w:eastAsia="ja-JP"/>
        </w:rPr>
      </w:pPr>
      <w:r w:rsidRPr="00A637DE">
        <w:rPr>
          <w:noProof/>
          <w:lang w:val="en-US" w:eastAsia="es-AR"/>
        </w:rPr>
        <w:t>References</w:t>
      </w:r>
      <w:r>
        <w:rPr>
          <w:noProof/>
        </w:rPr>
        <w:tab/>
      </w:r>
      <w:r>
        <w:rPr>
          <w:noProof/>
        </w:rPr>
        <w:fldChar w:fldCharType="begin"/>
      </w:r>
      <w:r>
        <w:rPr>
          <w:noProof/>
        </w:rPr>
        <w:instrText xml:space="preserve"> PAGEREF _Toc354842905 \h </w:instrText>
      </w:r>
      <w:r>
        <w:rPr>
          <w:noProof/>
        </w:rPr>
      </w:r>
      <w:r>
        <w:rPr>
          <w:noProof/>
        </w:rPr>
        <w:fldChar w:fldCharType="separate"/>
      </w:r>
      <w:r>
        <w:rPr>
          <w:noProof/>
        </w:rPr>
        <w:t>91</w:t>
      </w:r>
      <w:r>
        <w:rPr>
          <w:noProof/>
        </w:rPr>
        <w:fldChar w:fldCharType="end"/>
      </w:r>
    </w:p>
    <w:p w14:paraId="1B55C35A" w14:textId="5F75B13E" w:rsidR="00215BDE" w:rsidRDefault="00215BDE" w:rsidP="00FF4504">
      <w:pPr>
        <w:pStyle w:val="Ttulo1"/>
      </w:pPr>
      <w:r w:rsidRPr="00912430">
        <w:rPr>
          <w:rFonts w:ascii="Cambria" w:hAnsi="Cambria"/>
        </w:rPr>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6D64A176" w14:textId="77777777" w:rsidR="006D686E" w:rsidRDefault="00B575D4">
      <w:pPr>
        <w:pStyle w:val="Tabladeilustraciones"/>
        <w:tabs>
          <w:tab w:val="right" w:leader="dot" w:pos="8488"/>
        </w:tabs>
        <w:rPr>
          <w:rFonts w:eastAsiaTheme="minorEastAsia"/>
          <w:noProof/>
          <w:sz w:val="24"/>
          <w:szCs w:val="24"/>
          <w:lang w:val="es-ES_tradnl" w:eastAsia="ja-JP"/>
        </w:rPr>
      </w:pPr>
      <w:r w:rsidRPr="0063447F">
        <w:rPr>
          <w:rFonts w:ascii="Cambria" w:hAnsi="Cambria"/>
        </w:rPr>
        <w:lastRenderedPageBreak/>
        <w:fldChar w:fldCharType="begin"/>
      </w:r>
      <w:r w:rsidRPr="0063447F">
        <w:rPr>
          <w:rFonts w:ascii="Cambria" w:hAnsi="Cambria"/>
        </w:rPr>
        <w:instrText xml:space="preserve"> TOC \c "Figure" </w:instrText>
      </w:r>
      <w:r w:rsidRPr="0063447F">
        <w:rPr>
          <w:rFonts w:ascii="Cambria" w:hAnsi="Cambria"/>
        </w:rPr>
        <w:fldChar w:fldCharType="separate"/>
      </w:r>
      <w:r w:rsidR="006D686E" w:rsidRPr="007451BD">
        <w:rPr>
          <w:noProof/>
        </w:rPr>
        <w:t>Figure I. Equilibrium Model (based on Mungiu-Pippidi's (2015))</w:t>
      </w:r>
      <w:r w:rsidR="006D686E">
        <w:rPr>
          <w:noProof/>
        </w:rPr>
        <w:tab/>
      </w:r>
      <w:r w:rsidR="006D686E">
        <w:rPr>
          <w:noProof/>
        </w:rPr>
        <w:fldChar w:fldCharType="begin"/>
      </w:r>
      <w:r w:rsidR="006D686E">
        <w:rPr>
          <w:noProof/>
        </w:rPr>
        <w:instrText xml:space="preserve"> PAGEREF _Toc354860429 \h </w:instrText>
      </w:r>
      <w:r w:rsidR="006D686E">
        <w:rPr>
          <w:noProof/>
        </w:rPr>
      </w:r>
      <w:r w:rsidR="006D686E">
        <w:rPr>
          <w:noProof/>
        </w:rPr>
        <w:fldChar w:fldCharType="separate"/>
      </w:r>
      <w:r w:rsidR="006D686E">
        <w:rPr>
          <w:noProof/>
        </w:rPr>
        <w:t>25</w:t>
      </w:r>
      <w:r w:rsidR="006D686E">
        <w:rPr>
          <w:noProof/>
        </w:rPr>
        <w:fldChar w:fldCharType="end"/>
      </w:r>
    </w:p>
    <w:p w14:paraId="489316DE"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II. Worldwide levels of PFR 2015 (Source: own calculations)</w:t>
      </w:r>
      <w:r>
        <w:rPr>
          <w:noProof/>
        </w:rPr>
        <w:tab/>
      </w:r>
      <w:r>
        <w:rPr>
          <w:noProof/>
        </w:rPr>
        <w:fldChar w:fldCharType="begin"/>
      </w:r>
      <w:r>
        <w:rPr>
          <w:noProof/>
        </w:rPr>
        <w:instrText xml:space="preserve"> PAGEREF _Toc354860430 \h </w:instrText>
      </w:r>
      <w:r>
        <w:rPr>
          <w:noProof/>
        </w:rPr>
      </w:r>
      <w:r>
        <w:rPr>
          <w:noProof/>
        </w:rPr>
        <w:fldChar w:fldCharType="separate"/>
      </w:r>
      <w:r>
        <w:rPr>
          <w:noProof/>
        </w:rPr>
        <w:t>30</w:t>
      </w:r>
      <w:r>
        <w:rPr>
          <w:noProof/>
        </w:rPr>
        <w:fldChar w:fldCharType="end"/>
      </w:r>
    </w:p>
    <w:p w14:paraId="4DE11BE3"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III. PFR Index times series by regions, 1996-2015: America, Europa, Africa, Oceania, and Asia (Source: own calculations)</w:t>
      </w:r>
      <w:r>
        <w:rPr>
          <w:noProof/>
        </w:rPr>
        <w:tab/>
      </w:r>
      <w:r>
        <w:rPr>
          <w:noProof/>
        </w:rPr>
        <w:fldChar w:fldCharType="begin"/>
      </w:r>
      <w:r>
        <w:rPr>
          <w:noProof/>
        </w:rPr>
        <w:instrText xml:space="preserve"> PAGEREF _Toc354860431 \h </w:instrText>
      </w:r>
      <w:r>
        <w:rPr>
          <w:noProof/>
        </w:rPr>
      </w:r>
      <w:r>
        <w:rPr>
          <w:noProof/>
        </w:rPr>
        <w:fldChar w:fldCharType="separate"/>
      </w:r>
      <w:r>
        <w:rPr>
          <w:noProof/>
        </w:rPr>
        <w:t>31</w:t>
      </w:r>
      <w:r>
        <w:rPr>
          <w:noProof/>
        </w:rPr>
        <w:fldChar w:fldCharType="end"/>
      </w:r>
    </w:p>
    <w:p w14:paraId="4FF7BA1E"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IV. PFR and WB Control of Corruption Index time series, 1996-2015 (Source: own calculations)</w:t>
      </w:r>
      <w:r>
        <w:rPr>
          <w:noProof/>
        </w:rPr>
        <w:tab/>
      </w:r>
      <w:r>
        <w:rPr>
          <w:noProof/>
        </w:rPr>
        <w:fldChar w:fldCharType="begin"/>
      </w:r>
      <w:r>
        <w:rPr>
          <w:noProof/>
        </w:rPr>
        <w:instrText xml:space="preserve"> PAGEREF _Toc354860432 \h </w:instrText>
      </w:r>
      <w:r>
        <w:rPr>
          <w:noProof/>
        </w:rPr>
      </w:r>
      <w:r>
        <w:rPr>
          <w:noProof/>
        </w:rPr>
        <w:fldChar w:fldCharType="separate"/>
      </w:r>
      <w:r>
        <w:rPr>
          <w:noProof/>
        </w:rPr>
        <w:t>32</w:t>
      </w:r>
      <w:r>
        <w:rPr>
          <w:noProof/>
        </w:rPr>
        <w:fldChar w:fldCharType="end"/>
      </w:r>
    </w:p>
    <w:p w14:paraId="6DABE4E4"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noProof/>
        </w:rPr>
        <w:t>Figure V. PFR Sub-Index level in 1996 and 2015 by region.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_Toc354860433 \h </w:instrText>
      </w:r>
      <w:r>
        <w:rPr>
          <w:noProof/>
        </w:rPr>
      </w:r>
      <w:r>
        <w:rPr>
          <w:noProof/>
        </w:rPr>
        <w:fldChar w:fldCharType="separate"/>
      </w:r>
      <w:r>
        <w:rPr>
          <w:noProof/>
        </w:rPr>
        <w:t>33</w:t>
      </w:r>
      <w:r>
        <w:rPr>
          <w:noProof/>
        </w:rPr>
        <w:fldChar w:fldCharType="end"/>
      </w:r>
    </w:p>
    <w:p w14:paraId="7678F06B"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VI. PFR Index in LA 2015 (Source: own calculations)</w:t>
      </w:r>
      <w:r>
        <w:rPr>
          <w:noProof/>
        </w:rPr>
        <w:tab/>
      </w:r>
      <w:r>
        <w:rPr>
          <w:noProof/>
        </w:rPr>
        <w:fldChar w:fldCharType="begin"/>
      </w:r>
      <w:r>
        <w:rPr>
          <w:noProof/>
        </w:rPr>
        <w:instrText xml:space="preserve"> PAGEREF _Toc354860434 \h </w:instrText>
      </w:r>
      <w:r>
        <w:rPr>
          <w:noProof/>
        </w:rPr>
      </w:r>
      <w:r>
        <w:rPr>
          <w:noProof/>
        </w:rPr>
        <w:fldChar w:fldCharType="separate"/>
      </w:r>
      <w:r>
        <w:rPr>
          <w:noProof/>
        </w:rPr>
        <w:t>34</w:t>
      </w:r>
      <w:r>
        <w:rPr>
          <w:noProof/>
        </w:rPr>
        <w:fldChar w:fldCharType="end"/>
      </w:r>
    </w:p>
    <w:p w14:paraId="18AC20CD"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VII. PFR Sub-index time series in 1996 and 2015 for Latin America.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_Toc354860435 \h </w:instrText>
      </w:r>
      <w:r>
        <w:rPr>
          <w:noProof/>
        </w:rPr>
      </w:r>
      <w:r>
        <w:rPr>
          <w:noProof/>
        </w:rPr>
        <w:fldChar w:fldCharType="separate"/>
      </w:r>
      <w:r>
        <w:rPr>
          <w:noProof/>
        </w:rPr>
        <w:t>35</w:t>
      </w:r>
      <w:r>
        <w:rPr>
          <w:noProof/>
        </w:rPr>
        <w:fldChar w:fldCharType="end"/>
      </w:r>
    </w:p>
    <w:p w14:paraId="1E73098E"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VIII. PFR Index level in 2006 and 2015, Latin America (Source: own calculations)</w:t>
      </w:r>
      <w:r>
        <w:rPr>
          <w:noProof/>
        </w:rPr>
        <w:tab/>
      </w:r>
      <w:r>
        <w:rPr>
          <w:noProof/>
        </w:rPr>
        <w:fldChar w:fldCharType="begin"/>
      </w:r>
      <w:r>
        <w:rPr>
          <w:noProof/>
        </w:rPr>
        <w:instrText xml:space="preserve"> PAGEREF _Toc354860436 \h </w:instrText>
      </w:r>
      <w:r>
        <w:rPr>
          <w:noProof/>
        </w:rPr>
      </w:r>
      <w:r>
        <w:rPr>
          <w:noProof/>
        </w:rPr>
        <w:fldChar w:fldCharType="separate"/>
      </w:r>
      <w:r>
        <w:rPr>
          <w:noProof/>
        </w:rPr>
        <w:t>36</w:t>
      </w:r>
      <w:r>
        <w:rPr>
          <w:noProof/>
        </w:rPr>
        <w:fldChar w:fldCharType="end"/>
      </w:r>
    </w:p>
    <w:p w14:paraId="3E423F17"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IX. Mean PFR Index and World Bank Control of Corruption time series in 2006-2015, Latin America (Source: own calculations)</w:t>
      </w:r>
      <w:r>
        <w:rPr>
          <w:noProof/>
        </w:rPr>
        <w:tab/>
      </w:r>
      <w:r>
        <w:rPr>
          <w:noProof/>
        </w:rPr>
        <w:fldChar w:fldCharType="begin"/>
      </w:r>
      <w:r>
        <w:rPr>
          <w:noProof/>
        </w:rPr>
        <w:instrText xml:space="preserve"> PAGEREF _Toc354860437 \h </w:instrText>
      </w:r>
      <w:r>
        <w:rPr>
          <w:noProof/>
        </w:rPr>
      </w:r>
      <w:r>
        <w:rPr>
          <w:noProof/>
        </w:rPr>
        <w:fldChar w:fldCharType="separate"/>
      </w:r>
      <w:r>
        <w:rPr>
          <w:noProof/>
        </w:rPr>
        <w:t>37</w:t>
      </w:r>
      <w:r>
        <w:rPr>
          <w:noProof/>
        </w:rPr>
        <w:fldChar w:fldCharType="end"/>
      </w:r>
    </w:p>
    <w:p w14:paraId="0E7B192B"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 PFR Index and World Bank Control of Corruption change in 2006-2015, Latin America (Source: own calculations)</w:t>
      </w:r>
      <w:r>
        <w:rPr>
          <w:noProof/>
        </w:rPr>
        <w:tab/>
      </w:r>
      <w:r>
        <w:rPr>
          <w:noProof/>
        </w:rPr>
        <w:fldChar w:fldCharType="begin"/>
      </w:r>
      <w:r>
        <w:rPr>
          <w:noProof/>
        </w:rPr>
        <w:instrText xml:space="preserve"> PAGEREF _Toc354860438 \h </w:instrText>
      </w:r>
      <w:r>
        <w:rPr>
          <w:noProof/>
        </w:rPr>
      </w:r>
      <w:r>
        <w:rPr>
          <w:noProof/>
        </w:rPr>
        <w:fldChar w:fldCharType="separate"/>
      </w:r>
      <w:r>
        <w:rPr>
          <w:noProof/>
        </w:rPr>
        <w:t>38</w:t>
      </w:r>
      <w:r>
        <w:rPr>
          <w:noProof/>
        </w:rPr>
        <w:fldChar w:fldCharType="end"/>
      </w:r>
    </w:p>
    <w:p w14:paraId="238148DC"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XI. CoC, PFR and WEF Judicial Independence 2006 and 2015 (Source: own calculations)</w:t>
      </w:r>
      <w:r>
        <w:rPr>
          <w:noProof/>
        </w:rPr>
        <w:tab/>
      </w:r>
      <w:r>
        <w:rPr>
          <w:noProof/>
        </w:rPr>
        <w:fldChar w:fldCharType="begin"/>
      </w:r>
      <w:r>
        <w:rPr>
          <w:noProof/>
        </w:rPr>
        <w:instrText xml:space="preserve"> PAGEREF _Toc354860439 \h </w:instrText>
      </w:r>
      <w:r>
        <w:rPr>
          <w:noProof/>
        </w:rPr>
      </w:r>
      <w:r>
        <w:rPr>
          <w:noProof/>
        </w:rPr>
        <w:fldChar w:fldCharType="separate"/>
      </w:r>
      <w:r>
        <w:rPr>
          <w:noProof/>
        </w:rPr>
        <w:t>39</w:t>
      </w:r>
      <w:r>
        <w:rPr>
          <w:noProof/>
        </w:rPr>
        <w:fldChar w:fldCharType="end"/>
      </w:r>
    </w:p>
    <w:p w14:paraId="31D4E947"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color w:val="000000" w:themeColor="text1"/>
        </w:rPr>
        <w:t>Figure XII. Marginal Effects of PFR on CoC for different levels of JI (Source: own calculations)</w:t>
      </w:r>
      <w:r>
        <w:rPr>
          <w:noProof/>
        </w:rPr>
        <w:tab/>
      </w:r>
      <w:r>
        <w:rPr>
          <w:noProof/>
        </w:rPr>
        <w:fldChar w:fldCharType="begin"/>
      </w:r>
      <w:r>
        <w:rPr>
          <w:noProof/>
        </w:rPr>
        <w:instrText xml:space="preserve"> PAGEREF _Toc354860440 \h </w:instrText>
      </w:r>
      <w:r>
        <w:rPr>
          <w:noProof/>
        </w:rPr>
      </w:r>
      <w:r>
        <w:rPr>
          <w:noProof/>
        </w:rPr>
        <w:fldChar w:fldCharType="separate"/>
      </w:r>
      <w:r>
        <w:rPr>
          <w:noProof/>
        </w:rPr>
        <w:t>43</w:t>
      </w:r>
      <w:r>
        <w:rPr>
          <w:noProof/>
        </w:rPr>
        <w:fldChar w:fldCharType="end"/>
      </w:r>
    </w:p>
    <w:p w14:paraId="50061BF6"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color w:val="000000" w:themeColor="text1"/>
        </w:rPr>
        <w:t>Figure XIII. Marginal Effects of PI on CoC for different levels of JI (Source: own calculations)</w:t>
      </w:r>
      <w:r>
        <w:rPr>
          <w:noProof/>
        </w:rPr>
        <w:tab/>
      </w:r>
      <w:r>
        <w:rPr>
          <w:noProof/>
        </w:rPr>
        <w:fldChar w:fldCharType="begin"/>
      </w:r>
      <w:r>
        <w:rPr>
          <w:noProof/>
        </w:rPr>
        <w:instrText xml:space="preserve"> PAGEREF _Toc354860441 \h </w:instrText>
      </w:r>
      <w:r>
        <w:rPr>
          <w:noProof/>
        </w:rPr>
      </w:r>
      <w:r>
        <w:rPr>
          <w:noProof/>
        </w:rPr>
        <w:fldChar w:fldCharType="separate"/>
      </w:r>
      <w:r>
        <w:rPr>
          <w:noProof/>
        </w:rPr>
        <w:t>43</w:t>
      </w:r>
      <w:r>
        <w:rPr>
          <w:noProof/>
        </w:rPr>
        <w:fldChar w:fldCharType="end"/>
      </w:r>
    </w:p>
    <w:p w14:paraId="156B9E09"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noProof/>
          <w:color w:val="000000" w:themeColor="text1"/>
        </w:rPr>
        <w:t>Figure XIV. Predicted vs. Actual CoC. Equilibrium Models 2014 &amp; 2006-2014. (Source: own calculations)</w:t>
      </w:r>
      <w:r>
        <w:rPr>
          <w:noProof/>
        </w:rPr>
        <w:tab/>
      </w:r>
      <w:r>
        <w:rPr>
          <w:noProof/>
        </w:rPr>
        <w:fldChar w:fldCharType="begin"/>
      </w:r>
      <w:r>
        <w:rPr>
          <w:noProof/>
        </w:rPr>
        <w:instrText xml:space="preserve"> PAGEREF _Toc354860442 \h </w:instrText>
      </w:r>
      <w:r>
        <w:rPr>
          <w:noProof/>
        </w:rPr>
      </w:r>
      <w:r>
        <w:rPr>
          <w:noProof/>
        </w:rPr>
        <w:fldChar w:fldCharType="separate"/>
      </w:r>
      <w:r>
        <w:rPr>
          <w:noProof/>
        </w:rPr>
        <w:t>44</w:t>
      </w:r>
      <w:r>
        <w:rPr>
          <w:noProof/>
        </w:rPr>
        <w:fldChar w:fldCharType="end"/>
      </w:r>
    </w:p>
    <w:p w14:paraId="5C9A87CC"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XV. Argentina CoC, 2006-2015 (Source: own calculations)</w:t>
      </w:r>
      <w:r>
        <w:rPr>
          <w:noProof/>
        </w:rPr>
        <w:tab/>
      </w:r>
      <w:r>
        <w:rPr>
          <w:noProof/>
        </w:rPr>
        <w:fldChar w:fldCharType="begin"/>
      </w:r>
      <w:r>
        <w:rPr>
          <w:noProof/>
        </w:rPr>
        <w:instrText xml:space="preserve"> PAGEREF _Toc354860443 \h </w:instrText>
      </w:r>
      <w:r>
        <w:rPr>
          <w:noProof/>
        </w:rPr>
      </w:r>
      <w:r>
        <w:rPr>
          <w:noProof/>
        </w:rPr>
        <w:fldChar w:fldCharType="separate"/>
      </w:r>
      <w:r>
        <w:rPr>
          <w:noProof/>
        </w:rPr>
        <w:t>48</w:t>
      </w:r>
      <w:r>
        <w:rPr>
          <w:noProof/>
        </w:rPr>
        <w:fldChar w:fldCharType="end"/>
      </w:r>
    </w:p>
    <w:p w14:paraId="2F5896B8"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XVI. Argentina PFR Index, 2006-2015 (Source: own calculations)</w:t>
      </w:r>
      <w:r>
        <w:rPr>
          <w:noProof/>
        </w:rPr>
        <w:tab/>
      </w:r>
      <w:r>
        <w:rPr>
          <w:noProof/>
        </w:rPr>
        <w:fldChar w:fldCharType="begin"/>
      </w:r>
      <w:r>
        <w:rPr>
          <w:noProof/>
        </w:rPr>
        <w:instrText xml:space="preserve"> PAGEREF _Toc354860444 \h </w:instrText>
      </w:r>
      <w:r>
        <w:rPr>
          <w:noProof/>
        </w:rPr>
      </w:r>
      <w:r>
        <w:rPr>
          <w:noProof/>
        </w:rPr>
        <w:fldChar w:fldCharType="separate"/>
      </w:r>
      <w:r>
        <w:rPr>
          <w:noProof/>
        </w:rPr>
        <w:t>49</w:t>
      </w:r>
      <w:r>
        <w:rPr>
          <w:noProof/>
        </w:rPr>
        <w:fldChar w:fldCharType="end"/>
      </w:r>
    </w:p>
    <w:p w14:paraId="749AE31D"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XVII. Argentina PFR Subcategories (Source: own calculations)</w:t>
      </w:r>
      <w:r>
        <w:rPr>
          <w:noProof/>
        </w:rPr>
        <w:tab/>
      </w:r>
      <w:r>
        <w:rPr>
          <w:noProof/>
        </w:rPr>
        <w:fldChar w:fldCharType="begin"/>
      </w:r>
      <w:r>
        <w:rPr>
          <w:noProof/>
        </w:rPr>
        <w:instrText xml:space="preserve"> PAGEREF _Toc354860445 \h </w:instrText>
      </w:r>
      <w:r>
        <w:rPr>
          <w:noProof/>
        </w:rPr>
      </w:r>
      <w:r>
        <w:rPr>
          <w:noProof/>
        </w:rPr>
        <w:fldChar w:fldCharType="separate"/>
      </w:r>
      <w:r>
        <w:rPr>
          <w:noProof/>
        </w:rPr>
        <w:t>49</w:t>
      </w:r>
      <w:r>
        <w:rPr>
          <w:noProof/>
        </w:rPr>
        <w:fldChar w:fldCharType="end"/>
      </w:r>
    </w:p>
    <w:p w14:paraId="7507BA4E"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XVIII. Argentina Judicial Independence, 2006-2015</w:t>
      </w:r>
      <w:r>
        <w:rPr>
          <w:noProof/>
        </w:rPr>
        <w:tab/>
      </w:r>
      <w:r>
        <w:rPr>
          <w:noProof/>
        </w:rPr>
        <w:fldChar w:fldCharType="begin"/>
      </w:r>
      <w:r>
        <w:rPr>
          <w:noProof/>
        </w:rPr>
        <w:instrText xml:space="preserve"> PAGEREF _Toc354860446 \h </w:instrText>
      </w:r>
      <w:r>
        <w:rPr>
          <w:noProof/>
        </w:rPr>
      </w:r>
      <w:r>
        <w:rPr>
          <w:noProof/>
        </w:rPr>
        <w:fldChar w:fldCharType="separate"/>
      </w:r>
      <w:r>
        <w:rPr>
          <w:noProof/>
        </w:rPr>
        <w:t>50</w:t>
      </w:r>
      <w:r>
        <w:rPr>
          <w:noProof/>
        </w:rPr>
        <w:fldChar w:fldCharType="end"/>
      </w:r>
    </w:p>
    <w:p w14:paraId="44833C65"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XIX. Argentina Public Investment, 2006-2015</w:t>
      </w:r>
      <w:r>
        <w:rPr>
          <w:noProof/>
        </w:rPr>
        <w:tab/>
      </w:r>
      <w:r>
        <w:rPr>
          <w:noProof/>
        </w:rPr>
        <w:fldChar w:fldCharType="begin"/>
      </w:r>
      <w:r>
        <w:rPr>
          <w:noProof/>
        </w:rPr>
        <w:instrText xml:space="preserve"> PAGEREF _Toc354860447 \h </w:instrText>
      </w:r>
      <w:r>
        <w:rPr>
          <w:noProof/>
        </w:rPr>
      </w:r>
      <w:r>
        <w:rPr>
          <w:noProof/>
        </w:rPr>
        <w:fldChar w:fldCharType="separate"/>
      </w:r>
      <w:r>
        <w:rPr>
          <w:noProof/>
        </w:rPr>
        <w:t>51</w:t>
      </w:r>
      <w:r>
        <w:rPr>
          <w:noProof/>
        </w:rPr>
        <w:fldChar w:fldCharType="end"/>
      </w:r>
    </w:p>
    <w:p w14:paraId="79B0C47B"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lastRenderedPageBreak/>
        <w:t>Figure XX. Equilibrium Model for Argentina and Achievers</w:t>
      </w:r>
      <w:r>
        <w:rPr>
          <w:noProof/>
        </w:rPr>
        <w:tab/>
      </w:r>
      <w:r>
        <w:rPr>
          <w:noProof/>
        </w:rPr>
        <w:fldChar w:fldCharType="begin"/>
      </w:r>
      <w:r>
        <w:rPr>
          <w:noProof/>
        </w:rPr>
        <w:instrText xml:space="preserve"> PAGEREF _Toc354860448 \h </w:instrText>
      </w:r>
      <w:r>
        <w:rPr>
          <w:noProof/>
        </w:rPr>
      </w:r>
      <w:r>
        <w:rPr>
          <w:noProof/>
        </w:rPr>
        <w:fldChar w:fldCharType="separate"/>
      </w:r>
      <w:r>
        <w:rPr>
          <w:noProof/>
        </w:rPr>
        <w:t>52</w:t>
      </w:r>
      <w:r>
        <w:rPr>
          <w:noProof/>
        </w:rPr>
        <w:fldChar w:fldCharType="end"/>
      </w:r>
    </w:p>
    <w:p w14:paraId="0D6EA211"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XXI. Argentina PFR sub-indexes and Achievers</w:t>
      </w:r>
      <w:r>
        <w:rPr>
          <w:noProof/>
        </w:rPr>
        <w:tab/>
      </w:r>
      <w:r>
        <w:rPr>
          <w:noProof/>
        </w:rPr>
        <w:fldChar w:fldCharType="begin"/>
      </w:r>
      <w:r>
        <w:rPr>
          <w:noProof/>
        </w:rPr>
        <w:instrText xml:space="preserve"> PAGEREF _Toc354860449 \h </w:instrText>
      </w:r>
      <w:r>
        <w:rPr>
          <w:noProof/>
        </w:rPr>
      </w:r>
      <w:r>
        <w:rPr>
          <w:noProof/>
        </w:rPr>
        <w:fldChar w:fldCharType="separate"/>
      </w:r>
      <w:r>
        <w:rPr>
          <w:noProof/>
        </w:rPr>
        <w:t>59</w:t>
      </w:r>
      <w:r>
        <w:rPr>
          <w:noProof/>
        </w:rPr>
        <w:fldChar w:fldCharType="end"/>
      </w:r>
    </w:p>
    <w:p w14:paraId="684C118F"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XXII. Chile CoC Indicator, 2006-2015</w:t>
      </w:r>
      <w:r>
        <w:rPr>
          <w:noProof/>
        </w:rPr>
        <w:tab/>
      </w:r>
      <w:r>
        <w:rPr>
          <w:noProof/>
        </w:rPr>
        <w:fldChar w:fldCharType="begin"/>
      </w:r>
      <w:r>
        <w:rPr>
          <w:noProof/>
        </w:rPr>
        <w:instrText xml:space="preserve"> PAGEREF _Toc354860450 \h </w:instrText>
      </w:r>
      <w:r>
        <w:rPr>
          <w:noProof/>
        </w:rPr>
      </w:r>
      <w:r>
        <w:rPr>
          <w:noProof/>
        </w:rPr>
        <w:fldChar w:fldCharType="separate"/>
      </w:r>
      <w:r>
        <w:rPr>
          <w:noProof/>
        </w:rPr>
        <w:t>69</w:t>
      </w:r>
      <w:r>
        <w:rPr>
          <w:noProof/>
        </w:rPr>
        <w:fldChar w:fldCharType="end"/>
      </w:r>
    </w:p>
    <w:p w14:paraId="494A7B4F"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XXIII. Chile PFR Sub-indexes and Latin American Mean</w:t>
      </w:r>
      <w:r>
        <w:rPr>
          <w:noProof/>
        </w:rPr>
        <w:tab/>
      </w:r>
      <w:r>
        <w:rPr>
          <w:noProof/>
        </w:rPr>
        <w:fldChar w:fldCharType="begin"/>
      </w:r>
      <w:r>
        <w:rPr>
          <w:noProof/>
        </w:rPr>
        <w:instrText xml:space="preserve"> PAGEREF _Toc354860451 \h </w:instrText>
      </w:r>
      <w:r>
        <w:rPr>
          <w:noProof/>
        </w:rPr>
      </w:r>
      <w:r>
        <w:rPr>
          <w:noProof/>
        </w:rPr>
        <w:fldChar w:fldCharType="separate"/>
      </w:r>
      <w:r>
        <w:rPr>
          <w:noProof/>
        </w:rPr>
        <w:t>70</w:t>
      </w:r>
      <w:r>
        <w:rPr>
          <w:noProof/>
        </w:rPr>
        <w:fldChar w:fldCharType="end"/>
      </w:r>
    </w:p>
    <w:p w14:paraId="49694FCE"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XXIV. Chile CoC Indicator, 2006-2015</w:t>
      </w:r>
      <w:r>
        <w:rPr>
          <w:noProof/>
        </w:rPr>
        <w:tab/>
      </w:r>
      <w:r>
        <w:rPr>
          <w:noProof/>
        </w:rPr>
        <w:fldChar w:fldCharType="begin"/>
      </w:r>
      <w:r>
        <w:rPr>
          <w:noProof/>
        </w:rPr>
        <w:instrText xml:space="preserve"> PAGEREF _Toc354860452 \h </w:instrText>
      </w:r>
      <w:r>
        <w:rPr>
          <w:noProof/>
        </w:rPr>
      </w:r>
      <w:r>
        <w:rPr>
          <w:noProof/>
        </w:rPr>
        <w:fldChar w:fldCharType="separate"/>
      </w:r>
      <w:r>
        <w:rPr>
          <w:noProof/>
        </w:rPr>
        <w:t>70</w:t>
      </w:r>
      <w:r>
        <w:rPr>
          <w:noProof/>
        </w:rPr>
        <w:fldChar w:fldCharType="end"/>
      </w:r>
    </w:p>
    <w:p w14:paraId="68275DF6"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XXV. Chile Judicial Independence, 2006-2015</w:t>
      </w:r>
      <w:r>
        <w:rPr>
          <w:noProof/>
        </w:rPr>
        <w:tab/>
      </w:r>
      <w:r>
        <w:rPr>
          <w:noProof/>
        </w:rPr>
        <w:fldChar w:fldCharType="begin"/>
      </w:r>
      <w:r>
        <w:rPr>
          <w:noProof/>
        </w:rPr>
        <w:instrText xml:space="preserve"> PAGEREF _Toc354860453 \h </w:instrText>
      </w:r>
      <w:r>
        <w:rPr>
          <w:noProof/>
        </w:rPr>
      </w:r>
      <w:r>
        <w:rPr>
          <w:noProof/>
        </w:rPr>
        <w:fldChar w:fldCharType="separate"/>
      </w:r>
      <w:r>
        <w:rPr>
          <w:noProof/>
        </w:rPr>
        <w:t>71</w:t>
      </w:r>
      <w:r>
        <w:rPr>
          <w:noProof/>
        </w:rPr>
        <w:fldChar w:fldCharType="end"/>
      </w:r>
    </w:p>
    <w:p w14:paraId="494C9530"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XXVI. Chile Public Investment, 2006-2015</w:t>
      </w:r>
      <w:r>
        <w:rPr>
          <w:noProof/>
        </w:rPr>
        <w:tab/>
      </w:r>
      <w:r>
        <w:rPr>
          <w:noProof/>
        </w:rPr>
        <w:fldChar w:fldCharType="begin"/>
      </w:r>
      <w:r>
        <w:rPr>
          <w:noProof/>
        </w:rPr>
        <w:instrText xml:space="preserve"> PAGEREF _Toc354860454 \h </w:instrText>
      </w:r>
      <w:r>
        <w:rPr>
          <w:noProof/>
        </w:rPr>
      </w:r>
      <w:r>
        <w:rPr>
          <w:noProof/>
        </w:rPr>
        <w:fldChar w:fldCharType="separate"/>
      </w:r>
      <w:r>
        <w:rPr>
          <w:noProof/>
        </w:rPr>
        <w:t>71</w:t>
      </w:r>
      <w:r>
        <w:rPr>
          <w:noProof/>
        </w:rPr>
        <w:fldChar w:fldCharType="end"/>
      </w:r>
    </w:p>
    <w:p w14:paraId="1A041EB8"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XXVII. Chile Equilibrium Model</w:t>
      </w:r>
      <w:r>
        <w:rPr>
          <w:noProof/>
        </w:rPr>
        <w:tab/>
      </w:r>
      <w:r>
        <w:rPr>
          <w:noProof/>
        </w:rPr>
        <w:fldChar w:fldCharType="begin"/>
      </w:r>
      <w:r>
        <w:rPr>
          <w:noProof/>
        </w:rPr>
        <w:instrText xml:space="preserve"> PAGEREF _Toc354860455 \h </w:instrText>
      </w:r>
      <w:r>
        <w:rPr>
          <w:noProof/>
        </w:rPr>
      </w:r>
      <w:r>
        <w:rPr>
          <w:noProof/>
        </w:rPr>
        <w:fldChar w:fldCharType="separate"/>
      </w:r>
      <w:r>
        <w:rPr>
          <w:noProof/>
        </w:rPr>
        <w:t>72</w:t>
      </w:r>
      <w:r>
        <w:rPr>
          <w:noProof/>
        </w:rPr>
        <w:fldChar w:fldCharType="end"/>
      </w:r>
    </w:p>
    <w:p w14:paraId="2B1B28E0"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XXVIII. Mexico CoC, 2006-2015</w:t>
      </w:r>
      <w:r>
        <w:rPr>
          <w:noProof/>
        </w:rPr>
        <w:tab/>
      </w:r>
      <w:r>
        <w:rPr>
          <w:noProof/>
        </w:rPr>
        <w:fldChar w:fldCharType="begin"/>
      </w:r>
      <w:r>
        <w:rPr>
          <w:noProof/>
        </w:rPr>
        <w:instrText xml:space="preserve"> PAGEREF _Toc354860456 \h </w:instrText>
      </w:r>
      <w:r>
        <w:rPr>
          <w:noProof/>
        </w:rPr>
      </w:r>
      <w:r>
        <w:rPr>
          <w:noProof/>
        </w:rPr>
        <w:fldChar w:fldCharType="separate"/>
      </w:r>
      <w:r>
        <w:rPr>
          <w:noProof/>
        </w:rPr>
        <w:t>79</w:t>
      </w:r>
      <w:r>
        <w:rPr>
          <w:noProof/>
        </w:rPr>
        <w:fldChar w:fldCharType="end"/>
      </w:r>
    </w:p>
    <w:p w14:paraId="4BFBDD69"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lang w:val="es-ES"/>
        </w:rPr>
        <w:t>Figure XXIX. Mexico PFR Index, 1996-2015</w:t>
      </w:r>
      <w:r>
        <w:rPr>
          <w:noProof/>
        </w:rPr>
        <w:tab/>
      </w:r>
      <w:r>
        <w:rPr>
          <w:noProof/>
        </w:rPr>
        <w:fldChar w:fldCharType="begin"/>
      </w:r>
      <w:r>
        <w:rPr>
          <w:noProof/>
        </w:rPr>
        <w:instrText xml:space="preserve"> PAGEREF _Toc354860457 \h </w:instrText>
      </w:r>
      <w:r>
        <w:rPr>
          <w:noProof/>
        </w:rPr>
      </w:r>
      <w:r>
        <w:rPr>
          <w:noProof/>
        </w:rPr>
        <w:fldChar w:fldCharType="separate"/>
      </w:r>
      <w:r>
        <w:rPr>
          <w:noProof/>
        </w:rPr>
        <w:t>82</w:t>
      </w:r>
      <w:r>
        <w:rPr>
          <w:noProof/>
        </w:rPr>
        <w:fldChar w:fldCharType="end"/>
      </w:r>
    </w:p>
    <w:p w14:paraId="1869DC4A"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lang w:val="es-ES"/>
        </w:rPr>
        <w:t>Figure XXX. Mexico Judicial Independence, 2006-2015</w:t>
      </w:r>
      <w:r>
        <w:rPr>
          <w:noProof/>
        </w:rPr>
        <w:tab/>
      </w:r>
      <w:r>
        <w:rPr>
          <w:noProof/>
        </w:rPr>
        <w:fldChar w:fldCharType="begin"/>
      </w:r>
      <w:r>
        <w:rPr>
          <w:noProof/>
        </w:rPr>
        <w:instrText xml:space="preserve"> PAGEREF _Toc354860458 \h </w:instrText>
      </w:r>
      <w:r>
        <w:rPr>
          <w:noProof/>
        </w:rPr>
      </w:r>
      <w:r>
        <w:rPr>
          <w:noProof/>
        </w:rPr>
        <w:fldChar w:fldCharType="separate"/>
      </w:r>
      <w:r>
        <w:rPr>
          <w:noProof/>
        </w:rPr>
        <w:t>83</w:t>
      </w:r>
      <w:r>
        <w:rPr>
          <w:noProof/>
        </w:rPr>
        <w:fldChar w:fldCharType="end"/>
      </w:r>
    </w:p>
    <w:p w14:paraId="3034BFE0"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XXXI. Mexico Public Investment, 2006-2015</w:t>
      </w:r>
      <w:r>
        <w:rPr>
          <w:noProof/>
        </w:rPr>
        <w:tab/>
      </w:r>
      <w:r>
        <w:rPr>
          <w:noProof/>
        </w:rPr>
        <w:fldChar w:fldCharType="begin"/>
      </w:r>
      <w:r>
        <w:rPr>
          <w:noProof/>
        </w:rPr>
        <w:instrText xml:space="preserve"> PAGEREF _Toc354860459 \h </w:instrText>
      </w:r>
      <w:r>
        <w:rPr>
          <w:noProof/>
        </w:rPr>
      </w:r>
      <w:r>
        <w:rPr>
          <w:noProof/>
        </w:rPr>
        <w:fldChar w:fldCharType="separate"/>
      </w:r>
      <w:r>
        <w:rPr>
          <w:noProof/>
        </w:rPr>
        <w:t>85</w:t>
      </w:r>
      <w:r>
        <w:rPr>
          <w:noProof/>
        </w:rPr>
        <w:fldChar w:fldCharType="end"/>
      </w:r>
    </w:p>
    <w:p w14:paraId="72B1C8AB" w14:textId="77777777" w:rsidR="006D686E" w:rsidRDefault="006D686E">
      <w:pPr>
        <w:pStyle w:val="Tabladeilustraciones"/>
        <w:tabs>
          <w:tab w:val="right" w:leader="dot" w:pos="8488"/>
        </w:tabs>
        <w:rPr>
          <w:rFonts w:eastAsiaTheme="minorEastAsia"/>
          <w:noProof/>
          <w:sz w:val="24"/>
          <w:szCs w:val="24"/>
          <w:lang w:val="es-ES_tradnl" w:eastAsia="ja-JP"/>
        </w:rPr>
      </w:pPr>
      <w:r w:rsidRPr="007451BD">
        <w:rPr>
          <w:rFonts w:ascii="Cambria" w:hAnsi="Cambria"/>
          <w:noProof/>
        </w:rPr>
        <w:t>Figure XXXII. Mexico Equilibrium Model</w:t>
      </w:r>
      <w:r>
        <w:rPr>
          <w:noProof/>
        </w:rPr>
        <w:tab/>
      </w:r>
      <w:r>
        <w:rPr>
          <w:noProof/>
        </w:rPr>
        <w:fldChar w:fldCharType="begin"/>
      </w:r>
      <w:r>
        <w:rPr>
          <w:noProof/>
        </w:rPr>
        <w:instrText xml:space="preserve"> PAGEREF _Toc354860460 \h </w:instrText>
      </w:r>
      <w:r>
        <w:rPr>
          <w:noProof/>
        </w:rPr>
      </w:r>
      <w:r>
        <w:rPr>
          <w:noProof/>
        </w:rPr>
        <w:fldChar w:fldCharType="separate"/>
      </w:r>
      <w:r>
        <w:rPr>
          <w:noProof/>
        </w:rPr>
        <w:t>86</w:t>
      </w:r>
      <w:r>
        <w:rPr>
          <w:noProof/>
        </w:rPr>
        <w:fldChar w:fldCharType="end"/>
      </w:r>
    </w:p>
    <w:p w14:paraId="272F8628" w14:textId="77777777" w:rsidR="00B575D4" w:rsidRPr="0020729D" w:rsidRDefault="00B575D4">
      <w:pPr>
        <w:rPr>
          <w:rFonts w:asciiTheme="majorHAnsi" w:eastAsiaTheme="majorEastAsia" w:hAnsiTheme="majorHAnsi" w:cstheme="majorBidi"/>
          <w:b/>
          <w:bCs/>
          <w:sz w:val="32"/>
          <w:szCs w:val="32"/>
          <w:lang w:val="es-ES"/>
        </w:rPr>
      </w:pPr>
      <w:r w:rsidRPr="0063447F">
        <w:rPr>
          <w:rFonts w:ascii="Cambria" w:hAnsi="Cambria"/>
        </w:rPr>
        <w:fldChar w:fldCharType="end"/>
      </w:r>
      <w:r w:rsidRPr="0020729D">
        <w:rPr>
          <w:lang w:val="es-ES"/>
        </w:rPr>
        <w:br w:type="page"/>
      </w:r>
    </w:p>
    <w:p w14:paraId="70A836CD" w14:textId="004B53FB" w:rsidR="006D686E" w:rsidRDefault="006D686E" w:rsidP="00E122A2">
      <w:pPr>
        <w:pStyle w:val="Ttulo1"/>
      </w:pPr>
      <w:bookmarkStart w:id="0" w:name="_Toc354842863"/>
      <w:r>
        <w:lastRenderedPageBreak/>
        <w:t>1. Executive Summary</w:t>
      </w:r>
    </w:p>
    <w:p w14:paraId="42A15781" w14:textId="02241DB2" w:rsidR="006D686E" w:rsidRPr="00D37B9D" w:rsidRDefault="006D686E" w:rsidP="006D686E">
      <w:pPr>
        <w:spacing w:after="0" w:line="360" w:lineRule="auto"/>
        <w:jc w:val="both"/>
        <w:rPr>
          <w:rFonts w:asciiTheme="majorHAnsi" w:hAnsiTheme="majorHAnsi"/>
          <w:sz w:val="24"/>
          <w:szCs w:val="24"/>
        </w:rPr>
      </w:pPr>
      <w:r>
        <w:rPr>
          <w:rFonts w:asciiTheme="majorHAnsi" w:hAnsiTheme="majorHAnsi"/>
          <w:sz w:val="24"/>
          <w:szCs w:val="24"/>
        </w:rPr>
        <w:t xml:space="preserve">This </w:t>
      </w:r>
      <w:r w:rsidRPr="00D37B9D">
        <w:rPr>
          <w:rFonts w:asciiTheme="majorHAnsi" w:hAnsiTheme="majorHAnsi"/>
          <w:sz w:val="24"/>
          <w:szCs w:val="24"/>
        </w:rPr>
        <w:t xml:space="preserve">thesis tackles the question of how political finance regulation affects control of corruption in Latin America from a quantitative angle and, afterwards, it </w:t>
      </w:r>
      <w:r w:rsidR="00AC29EB">
        <w:rPr>
          <w:rFonts w:asciiTheme="majorHAnsi" w:hAnsiTheme="majorHAnsi"/>
          <w:sz w:val="24"/>
          <w:szCs w:val="24"/>
        </w:rPr>
        <w:t>examines</w:t>
      </w:r>
      <w:r w:rsidRPr="00D37B9D">
        <w:rPr>
          <w:rFonts w:asciiTheme="majorHAnsi" w:hAnsiTheme="majorHAnsi"/>
          <w:sz w:val="24"/>
          <w:szCs w:val="24"/>
        </w:rPr>
        <w:t xml:space="preserve"> how to improve good governance in</w:t>
      </w:r>
      <w:r>
        <w:rPr>
          <w:rFonts w:asciiTheme="majorHAnsi" w:hAnsiTheme="majorHAnsi"/>
          <w:sz w:val="24"/>
          <w:szCs w:val="24"/>
        </w:rPr>
        <w:t xml:space="preserve"> </w:t>
      </w:r>
      <w:r w:rsidRPr="00D37B9D">
        <w:rPr>
          <w:rFonts w:asciiTheme="majorHAnsi" w:hAnsiTheme="majorHAnsi"/>
          <w:sz w:val="24"/>
          <w:szCs w:val="24"/>
        </w:rPr>
        <w:t>Argentina, Chile and M</w:t>
      </w:r>
      <w:r>
        <w:rPr>
          <w:rFonts w:asciiTheme="majorHAnsi" w:hAnsiTheme="majorHAnsi"/>
          <w:sz w:val="24"/>
          <w:szCs w:val="24"/>
        </w:rPr>
        <w:t>e</w:t>
      </w:r>
      <w:r w:rsidRPr="00D37B9D">
        <w:rPr>
          <w:rFonts w:asciiTheme="majorHAnsi" w:hAnsiTheme="majorHAnsi"/>
          <w:sz w:val="24"/>
          <w:szCs w:val="24"/>
        </w:rPr>
        <w:t xml:space="preserve">xico. </w:t>
      </w:r>
    </w:p>
    <w:p w14:paraId="42A6CD86" w14:textId="4919DF8F" w:rsidR="006D686E" w:rsidRPr="00D37B9D" w:rsidRDefault="006D686E" w:rsidP="006D686E">
      <w:pPr>
        <w:spacing w:after="0" w:line="360" w:lineRule="auto"/>
        <w:jc w:val="both"/>
        <w:rPr>
          <w:rFonts w:asciiTheme="majorHAnsi" w:hAnsiTheme="majorHAnsi"/>
          <w:sz w:val="24"/>
          <w:szCs w:val="24"/>
        </w:rPr>
      </w:pPr>
      <w:r>
        <w:rPr>
          <w:rFonts w:asciiTheme="majorHAnsi" w:hAnsiTheme="majorHAnsi"/>
          <w:sz w:val="24"/>
          <w:szCs w:val="24"/>
        </w:rPr>
        <w:t>We present</w:t>
      </w:r>
      <w:r w:rsidRPr="00D37B9D">
        <w:rPr>
          <w:rFonts w:asciiTheme="majorHAnsi" w:hAnsiTheme="majorHAnsi"/>
          <w:sz w:val="24"/>
          <w:szCs w:val="24"/>
        </w:rPr>
        <w:t xml:space="preserve"> a Political Fi</w:t>
      </w:r>
      <w:r>
        <w:rPr>
          <w:rFonts w:asciiTheme="majorHAnsi" w:hAnsiTheme="majorHAnsi"/>
          <w:sz w:val="24"/>
          <w:szCs w:val="24"/>
        </w:rPr>
        <w:t>nance Regulation Index</w:t>
      </w:r>
      <w:r w:rsidRPr="00D37B9D">
        <w:rPr>
          <w:rFonts w:asciiTheme="majorHAnsi" w:hAnsiTheme="majorHAnsi"/>
          <w:sz w:val="24"/>
          <w:szCs w:val="24"/>
        </w:rPr>
        <w:t xml:space="preserve"> </w:t>
      </w:r>
      <w:r>
        <w:rPr>
          <w:rFonts w:asciiTheme="majorHAnsi" w:hAnsiTheme="majorHAnsi"/>
          <w:sz w:val="24"/>
          <w:szCs w:val="24"/>
        </w:rPr>
        <w:t>with</w:t>
      </w:r>
      <w:r w:rsidRPr="00D37B9D">
        <w:rPr>
          <w:rFonts w:asciiTheme="majorHAnsi" w:hAnsiTheme="majorHAnsi"/>
          <w:sz w:val="24"/>
          <w:szCs w:val="24"/>
        </w:rPr>
        <w:t xml:space="preserve"> panel data from 180 countries over 20 years (1996-2015). This index </w:t>
      </w:r>
      <w:r>
        <w:rPr>
          <w:rFonts w:asciiTheme="majorHAnsi" w:hAnsiTheme="majorHAnsi"/>
          <w:sz w:val="24"/>
          <w:szCs w:val="24"/>
        </w:rPr>
        <w:t>was</w:t>
      </w:r>
      <w:r w:rsidRPr="00D37B9D">
        <w:rPr>
          <w:rFonts w:asciiTheme="majorHAnsi" w:hAnsiTheme="majorHAnsi"/>
          <w:sz w:val="24"/>
          <w:szCs w:val="24"/>
        </w:rPr>
        <w:t xml:space="preserve"> developed using the IDEA </w:t>
      </w:r>
      <w:r>
        <w:rPr>
          <w:rFonts w:asciiTheme="majorHAnsi" w:hAnsiTheme="majorHAnsi"/>
          <w:sz w:val="24"/>
          <w:szCs w:val="24"/>
        </w:rPr>
        <w:t xml:space="preserve">Political Finance Database, </w:t>
      </w:r>
      <w:r w:rsidRPr="00D37B9D">
        <w:rPr>
          <w:rFonts w:asciiTheme="majorHAnsi" w:hAnsiTheme="majorHAnsi"/>
          <w:sz w:val="24"/>
          <w:szCs w:val="24"/>
        </w:rPr>
        <w:t xml:space="preserve">and once created, </w:t>
      </w:r>
      <w:r>
        <w:rPr>
          <w:rFonts w:asciiTheme="majorHAnsi" w:hAnsiTheme="majorHAnsi"/>
          <w:sz w:val="24"/>
          <w:szCs w:val="24"/>
        </w:rPr>
        <w:t xml:space="preserve">was applied </w:t>
      </w:r>
      <w:r w:rsidRPr="00D37B9D">
        <w:rPr>
          <w:rFonts w:asciiTheme="majorHAnsi" w:hAnsiTheme="majorHAnsi"/>
          <w:sz w:val="24"/>
          <w:szCs w:val="24"/>
        </w:rPr>
        <w:t xml:space="preserve">to </w:t>
      </w:r>
      <w:r>
        <w:rPr>
          <w:rFonts w:asciiTheme="majorHAnsi" w:hAnsiTheme="majorHAnsi"/>
          <w:sz w:val="24"/>
          <w:szCs w:val="24"/>
        </w:rPr>
        <w:t>assess</w:t>
      </w:r>
      <w:r w:rsidRPr="00D37B9D">
        <w:rPr>
          <w:rFonts w:asciiTheme="majorHAnsi" w:hAnsiTheme="majorHAnsi"/>
          <w:sz w:val="24"/>
          <w:szCs w:val="24"/>
        </w:rPr>
        <w:t xml:space="preserve"> the relationship between political finance regulation and control of corruption</w:t>
      </w:r>
      <w:r>
        <w:rPr>
          <w:rFonts w:asciiTheme="majorHAnsi" w:hAnsiTheme="majorHAnsi"/>
          <w:sz w:val="24"/>
          <w:szCs w:val="24"/>
        </w:rPr>
        <w:t>.</w:t>
      </w:r>
    </w:p>
    <w:p w14:paraId="4705E7A0" w14:textId="497571FF" w:rsidR="006D686E" w:rsidRPr="00E32C42" w:rsidRDefault="006D686E" w:rsidP="006D686E">
      <w:pPr>
        <w:pStyle w:val="Textodecuerpo"/>
        <w:spacing w:before="0" w:after="0" w:line="360" w:lineRule="auto"/>
        <w:jc w:val="both"/>
        <w:rPr>
          <w:rFonts w:asciiTheme="majorHAnsi" w:hAnsiTheme="majorHAnsi"/>
        </w:rPr>
      </w:pPr>
      <w:r w:rsidRPr="00D37B9D">
        <w:rPr>
          <w:rFonts w:asciiTheme="majorHAnsi" w:hAnsiTheme="majorHAnsi"/>
          <w:lang w:val="en-GB"/>
        </w:rPr>
        <w:t xml:space="preserve">In order to do </w:t>
      </w:r>
      <w:r w:rsidR="00AC29EB">
        <w:rPr>
          <w:rFonts w:asciiTheme="majorHAnsi" w:hAnsiTheme="majorHAnsi"/>
          <w:lang w:val="en-GB"/>
        </w:rPr>
        <w:t>this</w:t>
      </w:r>
      <w:r w:rsidRPr="00D37B9D">
        <w:rPr>
          <w:rFonts w:asciiTheme="majorHAnsi" w:hAnsiTheme="majorHAnsi"/>
          <w:lang w:val="en-GB"/>
        </w:rPr>
        <w:t xml:space="preserve">, we </w:t>
      </w:r>
      <w:r>
        <w:rPr>
          <w:rFonts w:asciiTheme="majorHAnsi" w:hAnsiTheme="majorHAnsi"/>
          <w:lang w:val="en-GB"/>
        </w:rPr>
        <w:t>use</w:t>
      </w:r>
      <w:r w:rsidRPr="00D37B9D">
        <w:rPr>
          <w:rFonts w:asciiTheme="majorHAnsi" w:hAnsiTheme="majorHAnsi"/>
          <w:lang w:val="en-GB"/>
        </w:rPr>
        <w:t xml:space="preserve"> the equilibrium model of control of corruption developed by </w:t>
      </w:r>
      <w:proofErr w:type="spellStart"/>
      <w:r w:rsidRPr="00D37B9D">
        <w:rPr>
          <w:rFonts w:asciiTheme="majorHAnsi" w:hAnsiTheme="majorHAnsi"/>
          <w:lang w:val="en-GB"/>
        </w:rPr>
        <w:t>Mungiu-Pippidi</w:t>
      </w:r>
      <w:proofErr w:type="spellEnd"/>
      <w:r w:rsidRPr="00D37B9D">
        <w:rPr>
          <w:rFonts w:asciiTheme="majorHAnsi" w:hAnsiTheme="majorHAnsi"/>
          <w:lang w:val="en-GB"/>
        </w:rPr>
        <w:t xml:space="preserve"> (2015). We </w:t>
      </w:r>
      <w:r>
        <w:rPr>
          <w:rFonts w:asciiTheme="majorHAnsi" w:hAnsiTheme="majorHAnsi"/>
          <w:lang w:val="en-GB"/>
        </w:rPr>
        <w:t xml:space="preserve">also included </w:t>
      </w:r>
      <w:r w:rsidRPr="00D37B9D">
        <w:rPr>
          <w:rFonts w:asciiTheme="majorHAnsi" w:hAnsiTheme="majorHAnsi"/>
          <w:lang w:val="en-GB"/>
        </w:rPr>
        <w:t>judicial independence</w:t>
      </w:r>
      <w:r>
        <w:rPr>
          <w:rFonts w:asciiTheme="majorHAnsi" w:hAnsiTheme="majorHAnsi"/>
          <w:lang w:val="en-GB"/>
        </w:rPr>
        <w:t xml:space="preserve"> and public investment</w:t>
      </w:r>
      <w:r w:rsidRPr="00D37B9D">
        <w:rPr>
          <w:rFonts w:asciiTheme="majorHAnsi" w:hAnsiTheme="majorHAnsi"/>
          <w:lang w:val="en-GB"/>
        </w:rPr>
        <w:t>, considered as a constraint and an opportunity to corrupt</w:t>
      </w:r>
      <w:r>
        <w:rPr>
          <w:rFonts w:asciiTheme="majorHAnsi" w:hAnsiTheme="majorHAnsi"/>
          <w:lang w:val="en-GB"/>
        </w:rPr>
        <w:t>,</w:t>
      </w:r>
      <w:r w:rsidRPr="00D37B9D">
        <w:rPr>
          <w:rFonts w:asciiTheme="majorHAnsi" w:hAnsiTheme="majorHAnsi"/>
          <w:lang w:val="en-GB"/>
        </w:rPr>
        <w:t xml:space="preserve"> respectively</w:t>
      </w:r>
      <w:r>
        <w:rPr>
          <w:rFonts w:asciiTheme="majorHAnsi" w:hAnsiTheme="majorHAnsi"/>
          <w:lang w:val="en-GB"/>
        </w:rPr>
        <w:t xml:space="preserve">. Lastly, we used control variables for level of development. </w:t>
      </w:r>
    </w:p>
    <w:p w14:paraId="469C34E0" w14:textId="2F92CA19" w:rsidR="006D686E" w:rsidRDefault="006D686E" w:rsidP="006D686E">
      <w:pPr>
        <w:spacing w:after="0" w:line="360" w:lineRule="auto"/>
        <w:jc w:val="both"/>
        <w:rPr>
          <w:rFonts w:asciiTheme="majorHAnsi" w:hAnsiTheme="majorHAnsi"/>
          <w:sz w:val="24"/>
          <w:szCs w:val="24"/>
        </w:rPr>
      </w:pPr>
      <w:r>
        <w:rPr>
          <w:rFonts w:asciiTheme="majorHAnsi" w:hAnsiTheme="majorHAnsi"/>
          <w:sz w:val="24"/>
          <w:szCs w:val="24"/>
        </w:rPr>
        <w:t>R</w:t>
      </w:r>
      <w:r w:rsidRPr="00D37B9D">
        <w:rPr>
          <w:rFonts w:asciiTheme="majorHAnsi" w:hAnsiTheme="majorHAnsi"/>
          <w:sz w:val="24"/>
          <w:szCs w:val="24"/>
        </w:rPr>
        <w:t xml:space="preserve">esults show </w:t>
      </w:r>
      <w:r w:rsidRPr="00D37B9D">
        <w:rPr>
          <w:rFonts w:asciiTheme="majorHAnsi" w:eastAsia="Times New Roman" w:hAnsiTheme="majorHAnsi" w:cstheme="minorHAnsi"/>
          <w:sz w:val="24"/>
          <w:szCs w:val="24"/>
          <w:lang w:eastAsia="es-AR"/>
        </w:rPr>
        <w:t>that</w:t>
      </w:r>
      <w:r>
        <w:rPr>
          <w:rFonts w:asciiTheme="majorHAnsi" w:eastAsia="Times New Roman" w:hAnsiTheme="majorHAnsi" w:cstheme="minorHAnsi"/>
          <w:sz w:val="24"/>
          <w:szCs w:val="24"/>
          <w:lang w:eastAsia="es-AR"/>
        </w:rPr>
        <w:t xml:space="preserve">, in Latin America, </w:t>
      </w:r>
      <w:r w:rsidRPr="00D37B9D">
        <w:rPr>
          <w:rFonts w:asciiTheme="majorHAnsi" w:eastAsia="Times New Roman" w:hAnsiTheme="majorHAnsi" w:cstheme="minorHAnsi"/>
          <w:sz w:val="24"/>
          <w:szCs w:val="24"/>
          <w:lang w:eastAsia="es-AR"/>
        </w:rPr>
        <w:t>increases in political finance regulation are related with a deterioration of control of corruption</w:t>
      </w:r>
      <w:r>
        <w:rPr>
          <w:rFonts w:asciiTheme="majorHAnsi" w:eastAsia="Times New Roman" w:hAnsiTheme="majorHAnsi" w:cstheme="minorHAnsi"/>
          <w:sz w:val="24"/>
          <w:szCs w:val="24"/>
          <w:lang w:eastAsia="es-AR"/>
        </w:rPr>
        <w:t>.</w:t>
      </w:r>
      <w:r w:rsidRPr="00D37B9D">
        <w:rPr>
          <w:rFonts w:asciiTheme="majorHAnsi" w:eastAsia="Times New Roman" w:hAnsiTheme="majorHAnsi" w:cstheme="minorHAnsi"/>
          <w:sz w:val="24"/>
          <w:szCs w:val="24"/>
          <w:lang w:eastAsia="es-AR"/>
        </w:rPr>
        <w:t xml:space="preserve"> This relationship is statistically significant in the panel estimations.</w:t>
      </w:r>
      <w:r>
        <w:rPr>
          <w:rFonts w:asciiTheme="majorHAnsi" w:eastAsia="Times New Roman" w:hAnsiTheme="majorHAnsi" w:cstheme="minorHAnsi"/>
          <w:sz w:val="24"/>
          <w:szCs w:val="24"/>
          <w:lang w:eastAsia="es-AR"/>
        </w:rPr>
        <w:t xml:space="preserve"> </w:t>
      </w:r>
      <w:r w:rsidRPr="00D37B9D">
        <w:rPr>
          <w:rFonts w:asciiTheme="majorHAnsi" w:eastAsia="Times New Roman" w:hAnsiTheme="majorHAnsi" w:cstheme="minorHAnsi"/>
          <w:sz w:val="24"/>
          <w:szCs w:val="24"/>
          <w:lang w:eastAsia="es-AR"/>
        </w:rPr>
        <w:t xml:space="preserve">Inversely, the negative relationship between regulation and control of corruption becomes positive in countries with high levels of judicial independence. </w:t>
      </w:r>
      <w:r w:rsidRPr="00A85369">
        <w:rPr>
          <w:rFonts w:asciiTheme="majorHAnsi" w:eastAsia="Times New Roman" w:hAnsiTheme="majorHAnsi" w:cstheme="minorHAnsi"/>
          <w:sz w:val="24"/>
          <w:lang w:eastAsia="es-AR"/>
        </w:rPr>
        <w:t xml:space="preserve">In a similar way, increases in opportunities to corrupt, represented by levels of public investment, have a significant and negative effect in control of corruption. </w:t>
      </w:r>
    </w:p>
    <w:p w14:paraId="71A542B3" w14:textId="6819745E" w:rsidR="006D686E" w:rsidRDefault="006D686E" w:rsidP="006D686E">
      <w:pPr>
        <w:spacing w:after="0" w:line="360" w:lineRule="auto"/>
        <w:jc w:val="both"/>
        <w:rPr>
          <w:rFonts w:asciiTheme="majorHAnsi" w:hAnsiTheme="majorHAnsi"/>
          <w:sz w:val="24"/>
          <w:szCs w:val="24"/>
        </w:rPr>
      </w:pPr>
      <w:r>
        <w:rPr>
          <w:rFonts w:asciiTheme="majorHAnsi" w:hAnsiTheme="majorHAnsi"/>
          <w:sz w:val="24"/>
          <w:szCs w:val="24"/>
        </w:rPr>
        <w:t xml:space="preserve">The second part of the thesis presents the qualitative analysis of Argentina, Chile and Mexico. Using the quantitative framework provided by the aforementioned results, each case takes into account the local context in order to develop measures to improve control of corruption. </w:t>
      </w:r>
    </w:p>
    <w:p w14:paraId="6BFCB83F" w14:textId="420D7EB9" w:rsidR="00E122A2" w:rsidRDefault="006D686E" w:rsidP="006D686E">
      <w:pPr>
        <w:spacing w:after="0" w:line="360" w:lineRule="auto"/>
        <w:jc w:val="both"/>
        <w:rPr>
          <w:rFonts w:asciiTheme="majorHAnsi" w:hAnsiTheme="majorHAnsi"/>
          <w:sz w:val="24"/>
          <w:szCs w:val="24"/>
        </w:rPr>
      </w:pPr>
      <w:r>
        <w:rPr>
          <w:rFonts w:asciiTheme="majorHAnsi" w:hAnsiTheme="majorHAnsi"/>
          <w:sz w:val="24"/>
          <w:szCs w:val="24"/>
        </w:rPr>
        <w:t xml:space="preserve">Argentina and Mexico should focus on enhancing judicial independence and reducing the margin of discretion of public investment. </w:t>
      </w:r>
      <w:r w:rsidR="00AC29EB">
        <w:rPr>
          <w:rFonts w:asciiTheme="majorHAnsi" w:hAnsiTheme="majorHAnsi"/>
          <w:sz w:val="24"/>
          <w:szCs w:val="24"/>
        </w:rPr>
        <w:t>Instead</w:t>
      </w:r>
      <w:r>
        <w:rPr>
          <w:rFonts w:asciiTheme="majorHAnsi" w:hAnsiTheme="majorHAnsi"/>
          <w:sz w:val="24"/>
          <w:szCs w:val="24"/>
        </w:rPr>
        <w:t xml:space="preserve">, Chile’s study </w:t>
      </w:r>
      <w:proofErr w:type="gramStart"/>
      <w:r>
        <w:rPr>
          <w:rFonts w:asciiTheme="majorHAnsi" w:hAnsiTheme="majorHAnsi"/>
          <w:sz w:val="24"/>
          <w:szCs w:val="24"/>
        </w:rPr>
        <w:t>emphasises</w:t>
      </w:r>
      <w:proofErr w:type="gramEnd"/>
      <w:r>
        <w:rPr>
          <w:rFonts w:asciiTheme="majorHAnsi" w:hAnsiTheme="majorHAnsi"/>
          <w:sz w:val="24"/>
          <w:szCs w:val="24"/>
        </w:rPr>
        <w:t xml:space="preserve"> the need of sophisticating its political finance regulation, specifically in the realm of oversight bodies and sanctions.</w:t>
      </w:r>
    </w:p>
    <w:p w14:paraId="037BF688" w14:textId="77777777" w:rsidR="00E122A2" w:rsidRDefault="00E122A2">
      <w:pPr>
        <w:rPr>
          <w:rFonts w:asciiTheme="majorHAnsi" w:hAnsiTheme="majorHAnsi"/>
          <w:sz w:val="24"/>
          <w:szCs w:val="24"/>
        </w:rPr>
      </w:pPr>
      <w:r>
        <w:rPr>
          <w:rFonts w:asciiTheme="majorHAnsi" w:hAnsiTheme="majorHAnsi"/>
          <w:sz w:val="24"/>
          <w:szCs w:val="24"/>
        </w:rPr>
        <w:br w:type="page"/>
      </w:r>
    </w:p>
    <w:p w14:paraId="55B76095" w14:textId="6882F9CF" w:rsidR="00FF4504" w:rsidRPr="00B84281" w:rsidRDefault="00E122A2" w:rsidP="00B84281">
      <w:pPr>
        <w:pStyle w:val="Ttulo1"/>
      </w:pPr>
      <w:r>
        <w:lastRenderedPageBreak/>
        <w:t>2</w:t>
      </w:r>
      <w:r w:rsidR="00215BDE">
        <w:t xml:space="preserve">. </w:t>
      </w:r>
      <w:r w:rsidR="00206F9C" w:rsidRPr="00206F9C">
        <w:t>Introduction</w:t>
      </w:r>
      <w:bookmarkEnd w:id="0"/>
    </w:p>
    <w:p w14:paraId="48B1B8C5" w14:textId="2FE7A672" w:rsidR="00206F9C" w:rsidRPr="00B84281" w:rsidRDefault="00F15D50" w:rsidP="00206F9C">
      <w:pPr>
        <w:spacing w:after="120" w:line="360" w:lineRule="auto"/>
        <w:jc w:val="both"/>
        <w:rPr>
          <w:rFonts w:ascii="Cambria" w:eastAsia="Cambria" w:hAnsi="Cambria" w:cs="Cambria"/>
          <w:sz w:val="24"/>
          <w:szCs w:val="24"/>
        </w:rPr>
      </w:pPr>
      <w:r>
        <w:rPr>
          <w:rFonts w:ascii="Cambria" w:eastAsia="Cambria" w:hAnsi="Cambria" w:cs="Cambria"/>
          <w:sz w:val="24"/>
          <w:szCs w:val="24"/>
        </w:rPr>
        <w:t>H</w:t>
      </w:r>
      <w:r w:rsidR="00094CE5">
        <w:rPr>
          <w:rFonts w:ascii="Cambria" w:eastAsia="Cambria" w:hAnsi="Cambria" w:cs="Cambria"/>
          <w:sz w:val="24"/>
          <w:szCs w:val="24"/>
        </w:rPr>
        <w:t>onest political parties play a vital role in strengthening democracies</w:t>
      </w:r>
      <w:r>
        <w:rPr>
          <w:rFonts w:ascii="Cambria" w:eastAsia="Cambria" w:hAnsi="Cambria" w:cs="Cambria"/>
          <w:sz w:val="24"/>
          <w:szCs w:val="24"/>
        </w:rPr>
        <w:t>, functioning</w:t>
      </w:r>
      <w:r w:rsidR="00094CE5">
        <w:rPr>
          <w:rFonts w:ascii="Cambria" w:eastAsia="Cambria" w:hAnsi="Cambria" w:cs="Cambria"/>
          <w:sz w:val="24"/>
          <w:szCs w:val="24"/>
        </w:rPr>
        <w:t xml:space="preserve"> as a bridge between </w:t>
      </w:r>
      <w:r w:rsidR="003B28EC">
        <w:rPr>
          <w:rFonts w:ascii="Cambria" w:eastAsia="Cambria" w:hAnsi="Cambria" w:cs="Cambria"/>
          <w:sz w:val="24"/>
          <w:szCs w:val="24"/>
        </w:rPr>
        <w:t>citizens</w:t>
      </w:r>
      <w:r w:rsidR="00094CE5">
        <w:rPr>
          <w:rFonts w:ascii="Cambria" w:eastAsia="Cambria" w:hAnsi="Cambria" w:cs="Cambria"/>
          <w:sz w:val="24"/>
          <w:szCs w:val="24"/>
        </w:rPr>
        <w:t xml:space="preserve"> and their governments</w:t>
      </w:r>
      <w:r>
        <w:rPr>
          <w:rFonts w:ascii="Cambria" w:eastAsia="Cambria" w:hAnsi="Cambria" w:cs="Cambria"/>
          <w:sz w:val="24"/>
          <w:szCs w:val="24"/>
        </w:rPr>
        <w:t>. However,</w:t>
      </w:r>
      <w:r w:rsidR="00206F9C" w:rsidRPr="00B84281">
        <w:rPr>
          <w:rFonts w:ascii="Cambria" w:eastAsia="Cambria" w:hAnsi="Cambria" w:cs="Cambria"/>
          <w:sz w:val="24"/>
          <w:szCs w:val="24"/>
        </w:rPr>
        <w:t xml:space="preserve"> </w:t>
      </w:r>
      <w:r w:rsidRPr="00B84281">
        <w:rPr>
          <w:rFonts w:ascii="Cambria" w:eastAsia="Cambria" w:hAnsi="Cambria" w:cs="Cambria"/>
          <w:sz w:val="24"/>
          <w:szCs w:val="24"/>
        </w:rPr>
        <w:t xml:space="preserve">corrupt parties can seriously damage </w:t>
      </w:r>
      <w:r>
        <w:rPr>
          <w:rFonts w:ascii="Cambria" w:eastAsia="Cambria" w:hAnsi="Cambria" w:cs="Cambria"/>
          <w:sz w:val="24"/>
          <w:szCs w:val="24"/>
        </w:rPr>
        <w:t xml:space="preserve">a </w:t>
      </w:r>
      <w:r w:rsidRPr="00B84281">
        <w:rPr>
          <w:rFonts w:ascii="Cambria" w:eastAsia="Cambria" w:hAnsi="Cambria" w:cs="Cambria"/>
          <w:sz w:val="24"/>
          <w:szCs w:val="24"/>
        </w:rPr>
        <w:t xml:space="preserve">democracy by undermining public trust, increasing voters’ disillusionment and even leading to authoritarian regimes. </w:t>
      </w:r>
      <w:r w:rsidR="003B28EC">
        <w:rPr>
          <w:rFonts w:ascii="Cambria" w:eastAsia="Cambria" w:hAnsi="Cambria" w:cs="Cambria"/>
          <w:sz w:val="24"/>
          <w:szCs w:val="24"/>
        </w:rPr>
        <w:t>(</w:t>
      </w:r>
      <w:proofErr w:type="spellStart"/>
      <w:r w:rsidR="003B28EC">
        <w:rPr>
          <w:rFonts w:ascii="Cambria" w:eastAsia="Cambria" w:hAnsi="Cambria" w:cs="Cambria"/>
          <w:sz w:val="24"/>
          <w:szCs w:val="24"/>
        </w:rPr>
        <w:t>Blechinger</w:t>
      </w:r>
      <w:proofErr w:type="spellEnd"/>
      <w:r w:rsidR="005E76ED">
        <w:rPr>
          <w:rFonts w:ascii="Cambria" w:eastAsia="Cambria" w:hAnsi="Cambria" w:cs="Cambria"/>
          <w:sz w:val="24"/>
          <w:szCs w:val="24"/>
        </w:rPr>
        <w:t>,</w:t>
      </w:r>
      <w:r w:rsidR="003B28EC">
        <w:rPr>
          <w:rFonts w:ascii="Cambria" w:eastAsia="Cambria" w:hAnsi="Cambria" w:cs="Cambria"/>
          <w:sz w:val="24"/>
          <w:szCs w:val="24"/>
        </w:rPr>
        <w:t xml:space="preserve"> 2002</w:t>
      </w:r>
      <w:r w:rsidRPr="00B84281">
        <w:rPr>
          <w:rFonts w:ascii="Cambria" w:eastAsia="Cambria" w:hAnsi="Cambria" w:cs="Cambria"/>
          <w:sz w:val="24"/>
          <w:szCs w:val="24"/>
        </w:rPr>
        <w:t xml:space="preserve">) </w:t>
      </w:r>
      <w:r>
        <w:rPr>
          <w:rFonts w:ascii="Cambria" w:eastAsia="Cambria" w:hAnsi="Cambria" w:cs="Cambria"/>
          <w:sz w:val="24"/>
          <w:szCs w:val="24"/>
        </w:rPr>
        <w:t xml:space="preserve">This is why the </w:t>
      </w:r>
      <w:r w:rsidR="00206F9C" w:rsidRPr="00B84281">
        <w:rPr>
          <w:rFonts w:ascii="Cambria" w:eastAsia="Cambria" w:hAnsi="Cambria" w:cs="Cambria"/>
          <w:sz w:val="24"/>
          <w:szCs w:val="24"/>
        </w:rPr>
        <w:t xml:space="preserve">corruption </w:t>
      </w:r>
      <w:r w:rsidR="00427A8E" w:rsidRPr="00B84281">
        <w:rPr>
          <w:rFonts w:ascii="Cambria" w:eastAsia="Cambria" w:hAnsi="Cambria" w:cs="Cambria"/>
          <w:sz w:val="24"/>
          <w:szCs w:val="24"/>
        </w:rPr>
        <w:t xml:space="preserve">of political parties is one of the most critical </w:t>
      </w:r>
      <w:r w:rsidR="00094CE5">
        <w:rPr>
          <w:rFonts w:ascii="Cambria" w:eastAsia="Cambria" w:hAnsi="Cambria" w:cs="Cambria"/>
          <w:sz w:val="24"/>
          <w:szCs w:val="24"/>
        </w:rPr>
        <w:t>threats</w:t>
      </w:r>
      <w:r w:rsidR="00094CE5" w:rsidRPr="00B84281">
        <w:rPr>
          <w:rFonts w:ascii="Cambria" w:eastAsia="Cambria" w:hAnsi="Cambria" w:cs="Cambria"/>
          <w:sz w:val="24"/>
          <w:szCs w:val="24"/>
        </w:rPr>
        <w:t xml:space="preserve"> </w:t>
      </w:r>
      <w:r w:rsidR="00094CE5">
        <w:rPr>
          <w:rFonts w:ascii="Cambria" w:eastAsia="Cambria" w:hAnsi="Cambria" w:cs="Cambria"/>
          <w:sz w:val="24"/>
          <w:szCs w:val="24"/>
        </w:rPr>
        <w:t>to</w:t>
      </w:r>
      <w:r w:rsidR="00094CE5" w:rsidRPr="00B84281">
        <w:rPr>
          <w:rFonts w:ascii="Cambria" w:eastAsia="Cambria" w:hAnsi="Cambria" w:cs="Cambria"/>
          <w:sz w:val="24"/>
          <w:szCs w:val="24"/>
        </w:rPr>
        <w:t xml:space="preserve"> </w:t>
      </w:r>
      <w:r w:rsidR="00427A8E" w:rsidRPr="00B84281">
        <w:rPr>
          <w:rFonts w:ascii="Cambria" w:eastAsia="Cambria" w:hAnsi="Cambria" w:cs="Cambria"/>
          <w:sz w:val="24"/>
          <w:szCs w:val="24"/>
        </w:rPr>
        <w:t xml:space="preserve">democracies, especially </w:t>
      </w:r>
      <w:r w:rsidR="00C923CB" w:rsidRPr="00B84281">
        <w:rPr>
          <w:rFonts w:ascii="Cambria" w:eastAsia="Cambria" w:hAnsi="Cambria" w:cs="Cambria"/>
          <w:sz w:val="24"/>
          <w:szCs w:val="24"/>
        </w:rPr>
        <w:t xml:space="preserve">for </w:t>
      </w:r>
      <w:r w:rsidR="00427A8E" w:rsidRPr="00B84281">
        <w:rPr>
          <w:rFonts w:ascii="Cambria" w:eastAsia="Cambria" w:hAnsi="Cambria" w:cs="Cambria"/>
          <w:sz w:val="24"/>
          <w:szCs w:val="24"/>
        </w:rPr>
        <w:t xml:space="preserve">young </w:t>
      </w:r>
      <w:r w:rsidR="00427A8E" w:rsidRPr="003B28EC">
        <w:rPr>
          <w:rFonts w:ascii="Cambria" w:eastAsia="Cambria" w:hAnsi="Cambria" w:cs="Cambria"/>
          <w:sz w:val="24"/>
          <w:szCs w:val="24"/>
        </w:rPr>
        <w:t>ones</w:t>
      </w:r>
      <w:r w:rsidR="00206F9C" w:rsidRPr="00B84281">
        <w:rPr>
          <w:rFonts w:ascii="Cambria" w:eastAsia="Cambria" w:hAnsi="Cambria" w:cs="Cambria"/>
          <w:sz w:val="24"/>
          <w:szCs w:val="24"/>
        </w:rPr>
        <w:t>.</w:t>
      </w:r>
      <w:r>
        <w:rPr>
          <w:rFonts w:ascii="Cambria" w:eastAsia="Cambria" w:hAnsi="Cambria" w:cs="Cambria"/>
          <w:sz w:val="24"/>
          <w:szCs w:val="24"/>
        </w:rPr>
        <w:t xml:space="preserve"> </w:t>
      </w:r>
    </w:p>
    <w:p w14:paraId="650A457D" w14:textId="64E94259"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Today, a relative majority of countries are organized around regular elections and people are involved in public affairs more than ever. Yet, corruption is expanding among new</w:t>
      </w:r>
      <w:r w:rsidR="003B28EC">
        <w:rPr>
          <w:rFonts w:ascii="Cambria" w:eastAsia="Cambria" w:hAnsi="Cambria" w:cs="Cambria"/>
          <w:sz w:val="24"/>
          <w:szCs w:val="24"/>
        </w:rPr>
        <w:t xml:space="preserve"> democracies instead of decreasing. (</w:t>
      </w:r>
      <w:proofErr w:type="spellStart"/>
      <w:r w:rsidR="003B28EC">
        <w:rPr>
          <w:rFonts w:ascii="Cambria" w:eastAsia="Cambria" w:hAnsi="Cambria" w:cs="Cambria"/>
          <w:sz w:val="24"/>
          <w:szCs w:val="24"/>
        </w:rPr>
        <w:t>Mungiu-Pippidi</w:t>
      </w:r>
      <w:proofErr w:type="spellEnd"/>
      <w:r w:rsidR="005E76ED">
        <w:rPr>
          <w:rFonts w:ascii="Cambria" w:eastAsia="Cambria" w:hAnsi="Cambria" w:cs="Cambria"/>
          <w:sz w:val="24"/>
          <w:szCs w:val="24"/>
        </w:rPr>
        <w:t>,</w:t>
      </w:r>
      <w:r w:rsidR="003B28EC">
        <w:rPr>
          <w:rFonts w:ascii="Cambria" w:eastAsia="Cambria" w:hAnsi="Cambria" w:cs="Cambria"/>
          <w:sz w:val="24"/>
          <w:szCs w:val="24"/>
        </w:rPr>
        <w:t xml:space="preserve"> 2015</w:t>
      </w:r>
      <w:r w:rsidRPr="00B84281">
        <w:rPr>
          <w:rFonts w:ascii="Cambria" w:eastAsia="Cambria" w:hAnsi="Cambria" w:cs="Cambria"/>
          <w:sz w:val="24"/>
          <w:szCs w:val="24"/>
        </w:rPr>
        <w:t>)</w:t>
      </w:r>
    </w:p>
    <w:p w14:paraId="5618CA24" w14:textId="082867B1"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Latin America is </w:t>
      </w:r>
      <w:r w:rsidR="00F15D50">
        <w:rPr>
          <w:rFonts w:ascii="Cambria" w:eastAsia="Cambria" w:hAnsi="Cambria" w:cs="Cambria"/>
          <w:sz w:val="24"/>
          <w:szCs w:val="24"/>
        </w:rPr>
        <w:t>a</w:t>
      </w:r>
      <w:r w:rsidR="00F15D50" w:rsidRPr="00B84281">
        <w:rPr>
          <w:rFonts w:ascii="Cambria" w:eastAsia="Cambria" w:hAnsi="Cambria" w:cs="Cambria"/>
          <w:sz w:val="24"/>
          <w:szCs w:val="24"/>
        </w:rPr>
        <w:t xml:space="preserve"> </w:t>
      </w:r>
      <w:r w:rsidRPr="00B84281">
        <w:rPr>
          <w:rFonts w:ascii="Cambria" w:eastAsia="Cambria" w:hAnsi="Cambria" w:cs="Cambria"/>
          <w:sz w:val="24"/>
          <w:szCs w:val="24"/>
        </w:rPr>
        <w:t xml:space="preserve">perfect example of </w:t>
      </w:r>
      <w:r w:rsidR="00427A8E" w:rsidRPr="00B84281">
        <w:rPr>
          <w:rFonts w:ascii="Cambria" w:eastAsia="Cambria" w:hAnsi="Cambria" w:cs="Cambria"/>
          <w:sz w:val="24"/>
          <w:szCs w:val="24"/>
        </w:rPr>
        <w:t>this situation. Even though</w:t>
      </w:r>
      <w:r w:rsidR="00C923CB" w:rsidRPr="00B84281">
        <w:rPr>
          <w:rFonts w:ascii="Cambria" w:eastAsia="Cambria" w:hAnsi="Cambria" w:cs="Cambria"/>
          <w:sz w:val="24"/>
          <w:szCs w:val="24"/>
        </w:rPr>
        <w:t xml:space="preserve"> </w:t>
      </w:r>
      <w:r w:rsidRPr="00B84281">
        <w:rPr>
          <w:rFonts w:ascii="Cambria" w:eastAsia="Cambria" w:hAnsi="Cambria" w:cs="Cambria"/>
          <w:sz w:val="24"/>
          <w:szCs w:val="24"/>
        </w:rPr>
        <w:t xml:space="preserve">democracies </w:t>
      </w:r>
      <w:r w:rsidR="00427A8E" w:rsidRPr="00B84281">
        <w:rPr>
          <w:rFonts w:ascii="Cambria" w:eastAsia="Cambria" w:hAnsi="Cambria" w:cs="Cambria"/>
          <w:sz w:val="24"/>
          <w:szCs w:val="24"/>
        </w:rPr>
        <w:t xml:space="preserve">in </w:t>
      </w:r>
      <w:r w:rsidRPr="00B84281">
        <w:rPr>
          <w:rFonts w:ascii="Cambria" w:eastAsia="Cambria" w:hAnsi="Cambria" w:cs="Cambria"/>
          <w:sz w:val="24"/>
          <w:szCs w:val="24"/>
        </w:rPr>
        <w:t xml:space="preserve">the </w:t>
      </w:r>
      <w:r w:rsidR="00427A8E" w:rsidRPr="00B84281">
        <w:rPr>
          <w:rFonts w:ascii="Cambria" w:eastAsia="Cambria" w:hAnsi="Cambria" w:cs="Cambria"/>
          <w:sz w:val="24"/>
          <w:szCs w:val="24"/>
        </w:rPr>
        <w:t>region</w:t>
      </w:r>
      <w:r w:rsidRPr="00B84281">
        <w:rPr>
          <w:rFonts w:ascii="Cambria" w:eastAsia="Cambria" w:hAnsi="Cambria" w:cs="Cambria"/>
          <w:sz w:val="24"/>
          <w:szCs w:val="24"/>
        </w:rPr>
        <w:t xml:space="preserve"> experienced </w:t>
      </w:r>
      <w:r w:rsidR="00427A8E" w:rsidRPr="00B84281">
        <w:rPr>
          <w:rFonts w:ascii="Cambria" w:eastAsia="Cambria" w:hAnsi="Cambria" w:cs="Cambria"/>
          <w:sz w:val="24"/>
          <w:szCs w:val="24"/>
        </w:rPr>
        <w:t xml:space="preserve">an </w:t>
      </w:r>
      <w:r w:rsidRPr="00B84281">
        <w:rPr>
          <w:rFonts w:ascii="Cambria" w:eastAsia="Cambria" w:hAnsi="Cambria" w:cs="Cambria"/>
          <w:sz w:val="24"/>
          <w:szCs w:val="24"/>
        </w:rPr>
        <w:t>important consolidation</w:t>
      </w:r>
      <w:r w:rsidR="00C923CB" w:rsidRPr="00B84281">
        <w:rPr>
          <w:rFonts w:ascii="Cambria" w:eastAsia="Cambria" w:hAnsi="Cambria" w:cs="Cambria"/>
          <w:sz w:val="24"/>
          <w:szCs w:val="24"/>
        </w:rPr>
        <w:t xml:space="preserve"> in the last decades</w:t>
      </w:r>
      <w:r w:rsidRPr="00B84281">
        <w:rPr>
          <w:rFonts w:ascii="Cambria" w:eastAsia="Cambria" w:hAnsi="Cambria" w:cs="Cambria"/>
          <w:sz w:val="24"/>
          <w:szCs w:val="24"/>
        </w:rPr>
        <w:t xml:space="preserve">, corruption scandals </w:t>
      </w:r>
      <w:r w:rsidR="00427A8E" w:rsidRPr="00B84281">
        <w:rPr>
          <w:rFonts w:ascii="Cambria" w:eastAsia="Cambria" w:hAnsi="Cambria" w:cs="Cambria"/>
          <w:sz w:val="24"/>
          <w:szCs w:val="24"/>
        </w:rPr>
        <w:t xml:space="preserve">related to </w:t>
      </w:r>
      <w:r w:rsidRPr="00B84281">
        <w:rPr>
          <w:rFonts w:ascii="Cambria" w:eastAsia="Cambria" w:hAnsi="Cambria" w:cs="Cambria"/>
          <w:sz w:val="24"/>
          <w:szCs w:val="24"/>
        </w:rPr>
        <w:t xml:space="preserve">the influence of money in politics </w:t>
      </w:r>
      <w:r w:rsidR="003B28EC">
        <w:rPr>
          <w:rFonts w:ascii="Cambria" w:eastAsia="Cambria" w:hAnsi="Cambria" w:cs="Cambria"/>
          <w:sz w:val="24"/>
          <w:szCs w:val="24"/>
        </w:rPr>
        <w:t>seem</w:t>
      </w:r>
      <w:r w:rsidR="00F15D50">
        <w:rPr>
          <w:rFonts w:ascii="Cambria" w:eastAsia="Cambria" w:hAnsi="Cambria" w:cs="Cambria"/>
          <w:sz w:val="24"/>
          <w:szCs w:val="24"/>
        </w:rPr>
        <w:t xml:space="preserve"> to have increased</w:t>
      </w:r>
      <w:r w:rsidRPr="00B84281">
        <w:rPr>
          <w:rFonts w:ascii="Cambria" w:eastAsia="Cambria" w:hAnsi="Cambria" w:cs="Cambria"/>
          <w:sz w:val="24"/>
          <w:szCs w:val="24"/>
        </w:rPr>
        <w:t xml:space="preserve">.  </w:t>
      </w:r>
      <w:r w:rsidR="00F15D50">
        <w:rPr>
          <w:rFonts w:ascii="Cambria" w:eastAsia="Cambria" w:hAnsi="Cambria" w:cs="Cambria"/>
          <w:sz w:val="24"/>
          <w:szCs w:val="24"/>
        </w:rPr>
        <w:t>I</w:t>
      </w:r>
      <w:r w:rsidRPr="00B84281">
        <w:rPr>
          <w:rFonts w:ascii="Cambria" w:eastAsia="Cambria" w:hAnsi="Cambria" w:cs="Cambria"/>
          <w:sz w:val="24"/>
          <w:szCs w:val="24"/>
        </w:rPr>
        <w:t xml:space="preserve">ssues </w:t>
      </w:r>
      <w:r w:rsidR="00F15D50">
        <w:rPr>
          <w:rFonts w:ascii="Cambria" w:eastAsia="Cambria" w:hAnsi="Cambria" w:cs="Cambria"/>
          <w:sz w:val="24"/>
          <w:szCs w:val="24"/>
        </w:rPr>
        <w:t>such as</w:t>
      </w:r>
      <w:r w:rsidR="00F15D50" w:rsidRPr="00B84281">
        <w:rPr>
          <w:rFonts w:ascii="Cambria" w:eastAsia="Cambria" w:hAnsi="Cambria" w:cs="Cambria"/>
          <w:sz w:val="24"/>
          <w:szCs w:val="24"/>
        </w:rPr>
        <w:t xml:space="preserve"> </w:t>
      </w:r>
      <w:r w:rsidRPr="00B84281">
        <w:rPr>
          <w:rFonts w:ascii="Cambria" w:eastAsia="Cambria" w:hAnsi="Cambria" w:cs="Cambria"/>
          <w:sz w:val="24"/>
          <w:szCs w:val="24"/>
        </w:rPr>
        <w:t xml:space="preserve">the illicit funding of candidates and parties by criminal organizations, as well as the misuse of public resources by parties in government, have </w:t>
      </w:r>
      <w:r w:rsidR="00F15D50">
        <w:rPr>
          <w:rFonts w:ascii="Cambria" w:eastAsia="Cambria" w:hAnsi="Cambria" w:cs="Cambria"/>
          <w:sz w:val="24"/>
          <w:szCs w:val="24"/>
        </w:rPr>
        <w:t>been gaining traction</w:t>
      </w:r>
      <w:r w:rsidRPr="00B84281">
        <w:rPr>
          <w:rFonts w:ascii="Cambria" w:eastAsia="Cambria" w:hAnsi="Cambria" w:cs="Cambria"/>
          <w:sz w:val="24"/>
          <w:szCs w:val="24"/>
        </w:rPr>
        <w:t xml:space="preserve"> in the public agenda.  </w:t>
      </w:r>
    </w:p>
    <w:p w14:paraId="100F98FA" w14:textId="5FC9322F" w:rsidR="00206F9C" w:rsidRPr="00B84281" w:rsidRDefault="004278DA" w:rsidP="00206F9C">
      <w:pPr>
        <w:spacing w:after="120" w:line="360" w:lineRule="auto"/>
        <w:jc w:val="both"/>
        <w:rPr>
          <w:rFonts w:ascii="Cambria" w:eastAsia="Cambria" w:hAnsi="Cambria" w:cs="Cambria"/>
          <w:sz w:val="24"/>
          <w:szCs w:val="24"/>
        </w:rPr>
      </w:pPr>
      <w:r w:rsidRPr="004278DA">
        <w:rPr>
          <w:rFonts w:ascii="Cambria" w:eastAsia="Cambria" w:hAnsi="Cambria" w:cs="Cambria"/>
          <w:sz w:val="24"/>
          <w:szCs w:val="24"/>
        </w:rPr>
        <w:t>This thesis will focus on understanding how political finance regulations have influenced</w:t>
      </w:r>
      <w:r>
        <w:rPr>
          <w:rFonts w:ascii="Cambria" w:eastAsia="Cambria" w:hAnsi="Cambria" w:cs="Cambria"/>
          <w:sz w:val="24"/>
          <w:szCs w:val="24"/>
        </w:rPr>
        <w:t xml:space="preserve"> control of corruption</w:t>
      </w:r>
      <w:r w:rsidRPr="004278DA">
        <w:rPr>
          <w:rFonts w:ascii="Cambria" w:eastAsia="Cambria" w:hAnsi="Cambria" w:cs="Cambria"/>
          <w:sz w:val="24"/>
          <w:szCs w:val="24"/>
        </w:rPr>
        <w:t xml:space="preserve">. In other words, it will seek to identify if political finance regulation has been an effective constraint </w:t>
      </w:r>
      <w:r>
        <w:rPr>
          <w:rFonts w:ascii="Cambria" w:eastAsia="Cambria" w:hAnsi="Cambria" w:cs="Cambria"/>
          <w:sz w:val="24"/>
          <w:szCs w:val="24"/>
        </w:rPr>
        <w:t xml:space="preserve">of corruption </w:t>
      </w:r>
      <w:r w:rsidRPr="004278DA">
        <w:rPr>
          <w:rFonts w:ascii="Cambria" w:eastAsia="Cambria" w:hAnsi="Cambria" w:cs="Cambria"/>
          <w:sz w:val="24"/>
          <w:szCs w:val="24"/>
        </w:rPr>
        <w:t xml:space="preserve">in Latin America. </w:t>
      </w:r>
      <w:r w:rsidR="00B42EFE">
        <w:rPr>
          <w:rFonts w:ascii="Cambria" w:eastAsia="Cambria" w:hAnsi="Cambria" w:cs="Cambria"/>
          <w:sz w:val="24"/>
          <w:szCs w:val="24"/>
        </w:rPr>
        <w:t xml:space="preserve">By developing </w:t>
      </w:r>
      <w:r w:rsidR="00F52C8E">
        <w:rPr>
          <w:rFonts w:ascii="Cambria" w:eastAsia="Cambria" w:hAnsi="Cambria" w:cs="Cambria"/>
          <w:sz w:val="24"/>
          <w:szCs w:val="24"/>
        </w:rPr>
        <w:t>a</w:t>
      </w:r>
      <w:r w:rsidR="00427A8E" w:rsidRPr="00B84281">
        <w:rPr>
          <w:rFonts w:ascii="Cambria" w:eastAsia="Cambria" w:hAnsi="Cambria" w:cs="Cambria"/>
          <w:sz w:val="24"/>
          <w:szCs w:val="24"/>
        </w:rPr>
        <w:t xml:space="preserve"> </w:t>
      </w:r>
      <w:r w:rsidR="003B28EC">
        <w:rPr>
          <w:rFonts w:ascii="Cambria" w:eastAsia="Cambria" w:hAnsi="Cambria" w:cs="Cambria"/>
          <w:sz w:val="24"/>
          <w:szCs w:val="24"/>
        </w:rPr>
        <w:t>Political Finance Regulation (PFR)</w:t>
      </w:r>
      <w:r w:rsidR="00F52C8E">
        <w:rPr>
          <w:rFonts w:ascii="Cambria" w:eastAsia="Cambria" w:hAnsi="Cambria" w:cs="Cambria"/>
          <w:sz w:val="24"/>
          <w:szCs w:val="24"/>
        </w:rPr>
        <w:t xml:space="preserve"> Index</w:t>
      </w:r>
      <w:r w:rsidR="008F2416" w:rsidRPr="00B84281">
        <w:rPr>
          <w:rFonts w:ascii="Cambria" w:eastAsia="Cambria" w:hAnsi="Cambria" w:cs="Cambria"/>
          <w:i/>
          <w:sz w:val="24"/>
          <w:szCs w:val="24"/>
        </w:rPr>
        <w:t>,</w:t>
      </w:r>
      <w:r w:rsidR="00427A8E" w:rsidRPr="00B84281">
        <w:rPr>
          <w:rFonts w:ascii="Cambria" w:eastAsia="Cambria" w:hAnsi="Cambria" w:cs="Cambria"/>
          <w:sz w:val="24"/>
          <w:szCs w:val="24"/>
        </w:rPr>
        <w:t xml:space="preserve"> </w:t>
      </w:r>
      <w:r w:rsidR="003B28EC">
        <w:rPr>
          <w:rFonts w:ascii="Cambria" w:eastAsia="Cambria" w:hAnsi="Cambria" w:cs="Cambria"/>
          <w:sz w:val="24"/>
          <w:szCs w:val="24"/>
        </w:rPr>
        <w:t xml:space="preserve">this </w:t>
      </w:r>
      <w:r w:rsidR="00900A2B">
        <w:rPr>
          <w:rFonts w:ascii="Cambria" w:eastAsia="Cambria" w:hAnsi="Cambria" w:cs="Cambria"/>
          <w:sz w:val="24"/>
          <w:szCs w:val="24"/>
        </w:rPr>
        <w:t>study</w:t>
      </w:r>
      <w:r w:rsidR="00B42EFE">
        <w:rPr>
          <w:rFonts w:ascii="Cambria" w:eastAsia="Cambria" w:hAnsi="Cambria" w:cs="Cambria"/>
          <w:sz w:val="24"/>
          <w:szCs w:val="24"/>
        </w:rPr>
        <w:t xml:space="preserve"> aims to </w:t>
      </w:r>
      <w:r w:rsidR="00206F9C" w:rsidRPr="00B84281">
        <w:rPr>
          <w:rFonts w:ascii="Cambria" w:eastAsia="Cambria" w:hAnsi="Cambria" w:cs="Cambria"/>
          <w:sz w:val="24"/>
          <w:szCs w:val="24"/>
        </w:rPr>
        <w:t>identify how different levels and types of party finance regulation inter</w:t>
      </w:r>
      <w:r w:rsidR="00427A8E" w:rsidRPr="00B84281">
        <w:rPr>
          <w:rFonts w:ascii="Cambria" w:eastAsia="Cambria" w:hAnsi="Cambria" w:cs="Cambria"/>
          <w:sz w:val="24"/>
          <w:szCs w:val="24"/>
        </w:rPr>
        <w:t xml:space="preserve">act with control of corruption in </w:t>
      </w:r>
      <w:r>
        <w:rPr>
          <w:rFonts w:ascii="Cambria" w:eastAsia="Cambria" w:hAnsi="Cambria" w:cs="Cambria"/>
          <w:sz w:val="24"/>
          <w:szCs w:val="24"/>
        </w:rPr>
        <w:t>the region</w:t>
      </w:r>
      <w:r w:rsidR="005E76ED">
        <w:rPr>
          <w:rFonts w:ascii="Cambria" w:eastAsia="Cambria" w:hAnsi="Cambria" w:cs="Cambria"/>
          <w:sz w:val="24"/>
          <w:szCs w:val="24"/>
        </w:rPr>
        <w:t xml:space="preserve">. </w:t>
      </w:r>
    </w:p>
    <w:p w14:paraId="47EE15D7" w14:textId="08BA368C" w:rsidR="00F37CE5" w:rsidRPr="00B84281" w:rsidRDefault="00A325B0"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Furthermore</w:t>
      </w:r>
      <w:r w:rsidR="005A5350" w:rsidRPr="00B84281">
        <w:rPr>
          <w:rFonts w:ascii="Cambria" w:eastAsia="Cambria" w:hAnsi="Cambria" w:cs="Cambria"/>
          <w:sz w:val="24"/>
          <w:szCs w:val="24"/>
        </w:rPr>
        <w:t xml:space="preserve">, </w:t>
      </w:r>
      <w:r w:rsidR="00B42EFE">
        <w:rPr>
          <w:rFonts w:ascii="Cambria" w:eastAsia="Cambria" w:hAnsi="Cambria" w:cs="Cambria"/>
          <w:sz w:val="24"/>
          <w:szCs w:val="24"/>
        </w:rPr>
        <w:t>as</w:t>
      </w:r>
      <w:r w:rsidR="00B42EFE" w:rsidRPr="00B84281">
        <w:rPr>
          <w:rFonts w:ascii="Cambria" w:eastAsia="Cambria" w:hAnsi="Cambria" w:cs="Cambria"/>
          <w:sz w:val="24"/>
          <w:szCs w:val="24"/>
        </w:rPr>
        <w:t xml:space="preserve"> </w:t>
      </w:r>
      <w:r w:rsidR="005A5350" w:rsidRPr="00B84281">
        <w:rPr>
          <w:rFonts w:ascii="Cambria" w:eastAsia="Cambria" w:hAnsi="Cambria" w:cs="Cambria"/>
          <w:sz w:val="24"/>
          <w:szCs w:val="24"/>
        </w:rPr>
        <w:t>literature states</w:t>
      </w:r>
      <w:r w:rsidR="00206F9C" w:rsidRPr="00B84281">
        <w:rPr>
          <w:rFonts w:ascii="Cambria" w:eastAsia="Cambria" w:hAnsi="Cambria" w:cs="Cambria"/>
          <w:sz w:val="24"/>
          <w:szCs w:val="24"/>
        </w:rPr>
        <w:t xml:space="preserve"> </w:t>
      </w:r>
      <w:r w:rsidR="005A5350" w:rsidRPr="00B84281">
        <w:rPr>
          <w:rFonts w:ascii="Cambria" w:eastAsia="Cambria" w:hAnsi="Cambria" w:cs="Cambria"/>
          <w:sz w:val="24"/>
          <w:szCs w:val="24"/>
        </w:rPr>
        <w:t xml:space="preserve">that </w:t>
      </w:r>
      <w:r w:rsidR="00206F9C" w:rsidRPr="00B84281">
        <w:rPr>
          <w:rFonts w:ascii="Cambria" w:eastAsia="Cambria" w:hAnsi="Cambria" w:cs="Cambria"/>
          <w:sz w:val="24"/>
          <w:szCs w:val="24"/>
        </w:rPr>
        <w:t>political corruption is a multidimensional problem</w:t>
      </w:r>
      <w:r w:rsidR="00B42EFE">
        <w:rPr>
          <w:rFonts w:ascii="Cambria" w:eastAsia="Cambria" w:hAnsi="Cambria" w:cs="Cambria"/>
          <w:sz w:val="24"/>
          <w:szCs w:val="24"/>
        </w:rPr>
        <w:t xml:space="preserve"> and </w:t>
      </w:r>
      <w:r w:rsidR="005E76ED">
        <w:rPr>
          <w:rFonts w:ascii="Cambria" w:eastAsia="Cambria" w:hAnsi="Cambria" w:cs="Cambria"/>
          <w:sz w:val="24"/>
          <w:szCs w:val="24"/>
        </w:rPr>
        <w:t xml:space="preserve">we </w:t>
      </w:r>
      <w:r w:rsidR="00F52C8E">
        <w:rPr>
          <w:rFonts w:ascii="Cambria" w:eastAsia="Cambria" w:hAnsi="Cambria" w:cs="Cambria"/>
          <w:sz w:val="24"/>
          <w:szCs w:val="24"/>
        </w:rPr>
        <w:t>present</w:t>
      </w:r>
      <w:r w:rsidR="005E76ED">
        <w:rPr>
          <w:rFonts w:ascii="Cambria" w:eastAsia="Cambria" w:hAnsi="Cambria" w:cs="Cambria"/>
          <w:sz w:val="24"/>
          <w:szCs w:val="24"/>
        </w:rPr>
        <w:t xml:space="preserve"> corruption</w:t>
      </w:r>
      <w:r w:rsidR="00206F9C" w:rsidRPr="00B84281">
        <w:rPr>
          <w:rFonts w:ascii="Cambria" w:eastAsia="Cambria" w:hAnsi="Cambria" w:cs="Cambria"/>
          <w:sz w:val="24"/>
          <w:szCs w:val="24"/>
        </w:rPr>
        <w:t xml:space="preserve"> </w:t>
      </w:r>
      <w:r w:rsidR="00F52C8E">
        <w:rPr>
          <w:rFonts w:ascii="Cambria" w:eastAsia="Cambria" w:hAnsi="Cambria" w:cs="Cambria"/>
          <w:sz w:val="24"/>
          <w:szCs w:val="24"/>
        </w:rPr>
        <w:t>with</w:t>
      </w:r>
      <w:r w:rsidR="00206F9C" w:rsidRPr="00B84281">
        <w:rPr>
          <w:rFonts w:ascii="Cambria" w:eastAsia="Cambria" w:hAnsi="Cambria" w:cs="Cambria"/>
          <w:sz w:val="24"/>
          <w:szCs w:val="24"/>
        </w:rPr>
        <w:t xml:space="preserve"> an equilibrium model, </w:t>
      </w:r>
      <w:r w:rsidR="005E76ED">
        <w:rPr>
          <w:rFonts w:ascii="Cambria" w:eastAsia="Cambria" w:hAnsi="Cambria" w:cs="Cambria"/>
          <w:sz w:val="24"/>
          <w:szCs w:val="24"/>
        </w:rPr>
        <w:t>we use</w:t>
      </w:r>
      <w:r w:rsidR="00B42EFE" w:rsidRPr="00B84281">
        <w:rPr>
          <w:rFonts w:ascii="Cambria" w:eastAsia="Cambria" w:hAnsi="Cambria" w:cs="Cambria"/>
          <w:sz w:val="24"/>
          <w:szCs w:val="24"/>
        </w:rPr>
        <w:t xml:space="preserve"> </w:t>
      </w:r>
      <w:r w:rsidR="005E76ED">
        <w:rPr>
          <w:rFonts w:ascii="Cambria" w:eastAsia="Cambria" w:hAnsi="Cambria" w:cs="Cambria"/>
          <w:sz w:val="24"/>
          <w:szCs w:val="24"/>
        </w:rPr>
        <w:t>public investment</w:t>
      </w:r>
      <w:r w:rsidR="005E76ED" w:rsidRPr="00B84281">
        <w:rPr>
          <w:rFonts w:ascii="Cambria" w:eastAsia="Cambria" w:hAnsi="Cambria" w:cs="Cambria"/>
          <w:sz w:val="24"/>
          <w:szCs w:val="24"/>
        </w:rPr>
        <w:t xml:space="preserve"> </w:t>
      </w:r>
      <w:r w:rsidR="005E76ED">
        <w:rPr>
          <w:rFonts w:ascii="Cambria" w:eastAsia="Cambria" w:hAnsi="Cambria" w:cs="Cambria"/>
          <w:sz w:val="24"/>
          <w:szCs w:val="24"/>
        </w:rPr>
        <w:t>as a</w:t>
      </w:r>
      <w:r w:rsidRPr="00B84281">
        <w:rPr>
          <w:rFonts w:ascii="Cambria" w:eastAsia="Cambria" w:hAnsi="Cambria" w:cs="Cambria"/>
          <w:sz w:val="24"/>
          <w:szCs w:val="24"/>
        </w:rPr>
        <w:t xml:space="preserve"> measure</w:t>
      </w:r>
      <w:r w:rsidR="00206F9C" w:rsidRPr="00B84281">
        <w:rPr>
          <w:rFonts w:ascii="Cambria" w:eastAsia="Cambria" w:hAnsi="Cambria" w:cs="Cambria"/>
          <w:sz w:val="24"/>
          <w:szCs w:val="24"/>
        </w:rPr>
        <w:t xml:space="preserve"> </w:t>
      </w:r>
      <w:r w:rsidR="005E76ED">
        <w:rPr>
          <w:rFonts w:ascii="Cambria" w:eastAsia="Cambria" w:hAnsi="Cambria" w:cs="Cambria"/>
          <w:sz w:val="24"/>
          <w:szCs w:val="24"/>
        </w:rPr>
        <w:t xml:space="preserve">of </w:t>
      </w:r>
      <w:r w:rsidRPr="00B84281">
        <w:rPr>
          <w:rFonts w:ascii="Cambria" w:eastAsia="Cambria" w:hAnsi="Cambria" w:cs="Cambria"/>
          <w:sz w:val="24"/>
          <w:szCs w:val="24"/>
        </w:rPr>
        <w:t xml:space="preserve">opportunities for </w:t>
      </w:r>
      <w:r w:rsidR="00206F9C" w:rsidRPr="00B84281">
        <w:rPr>
          <w:rFonts w:ascii="Cambria" w:eastAsia="Cambria" w:hAnsi="Cambria" w:cs="Cambria"/>
          <w:sz w:val="24"/>
          <w:szCs w:val="24"/>
        </w:rPr>
        <w:t>corrupt</w:t>
      </w:r>
      <w:r w:rsidRPr="00B84281">
        <w:rPr>
          <w:rFonts w:ascii="Cambria" w:eastAsia="Cambria" w:hAnsi="Cambria" w:cs="Cambria"/>
          <w:sz w:val="24"/>
          <w:szCs w:val="24"/>
        </w:rPr>
        <w:t xml:space="preserve">ion. Using data from </w:t>
      </w:r>
      <w:r w:rsidR="00206F9C" w:rsidRPr="00B84281">
        <w:rPr>
          <w:rFonts w:ascii="Cambria" w:eastAsia="Cambria" w:hAnsi="Cambria" w:cs="Cambria"/>
          <w:sz w:val="24"/>
          <w:szCs w:val="24"/>
        </w:rPr>
        <w:t xml:space="preserve">capital expenditures </w:t>
      </w:r>
      <w:r w:rsidR="005A5350" w:rsidRPr="00B84281">
        <w:rPr>
          <w:rFonts w:ascii="Cambria" w:eastAsia="Cambria" w:hAnsi="Cambria" w:cs="Cambria"/>
          <w:sz w:val="24"/>
          <w:szCs w:val="24"/>
        </w:rPr>
        <w:t xml:space="preserve">from </w:t>
      </w:r>
      <w:r w:rsidR="00206F9C" w:rsidRPr="00B84281">
        <w:rPr>
          <w:rFonts w:ascii="Cambria" w:eastAsia="Cambria" w:hAnsi="Cambria" w:cs="Cambria"/>
          <w:sz w:val="24"/>
          <w:szCs w:val="24"/>
        </w:rPr>
        <w:t xml:space="preserve">Latin American </w:t>
      </w:r>
      <w:r w:rsidR="005A5350" w:rsidRPr="00B84281">
        <w:rPr>
          <w:rFonts w:ascii="Cambria" w:eastAsia="Cambria" w:hAnsi="Cambria" w:cs="Cambria"/>
          <w:sz w:val="24"/>
          <w:szCs w:val="24"/>
        </w:rPr>
        <w:t>countries</w:t>
      </w:r>
      <w:r w:rsidR="00206F9C" w:rsidRPr="00B84281">
        <w:rPr>
          <w:rFonts w:ascii="Cambria" w:eastAsia="Cambria" w:hAnsi="Cambria" w:cs="Cambria"/>
          <w:sz w:val="24"/>
          <w:szCs w:val="24"/>
        </w:rPr>
        <w:t xml:space="preserve">, we will </w:t>
      </w:r>
      <w:r w:rsidR="00B42EFE" w:rsidRPr="00B84281">
        <w:rPr>
          <w:rFonts w:ascii="Cambria" w:eastAsia="Cambria" w:hAnsi="Cambria" w:cs="Cambria"/>
          <w:sz w:val="24"/>
          <w:szCs w:val="24"/>
        </w:rPr>
        <w:t>consider</w:t>
      </w:r>
      <w:r w:rsidR="006D1266">
        <w:rPr>
          <w:rFonts w:ascii="Cambria" w:eastAsia="Cambria" w:hAnsi="Cambria" w:cs="Cambria"/>
          <w:sz w:val="24"/>
          <w:szCs w:val="24"/>
        </w:rPr>
        <w:t xml:space="preserve"> how control of corruption </w:t>
      </w:r>
      <w:r w:rsidR="005A5350" w:rsidRPr="00B84281">
        <w:rPr>
          <w:rFonts w:ascii="Cambria" w:eastAsia="Cambria" w:hAnsi="Cambria" w:cs="Cambria"/>
          <w:sz w:val="24"/>
          <w:szCs w:val="24"/>
        </w:rPr>
        <w:t>interacts with both</w:t>
      </w:r>
      <w:r w:rsidR="00206F9C" w:rsidRPr="00B84281">
        <w:rPr>
          <w:rFonts w:ascii="Cambria" w:eastAsia="Cambria" w:hAnsi="Cambria" w:cs="Cambria"/>
          <w:sz w:val="24"/>
          <w:szCs w:val="24"/>
        </w:rPr>
        <w:t xml:space="preserve"> political finance regulation and discretionary public </w:t>
      </w:r>
      <w:r w:rsidR="006D1266">
        <w:rPr>
          <w:rFonts w:ascii="Cambria" w:eastAsia="Cambria" w:hAnsi="Cambria" w:cs="Cambria"/>
          <w:sz w:val="24"/>
          <w:szCs w:val="24"/>
        </w:rPr>
        <w:t>investment in the region</w:t>
      </w:r>
      <w:r w:rsidR="00206F9C" w:rsidRPr="00B84281">
        <w:rPr>
          <w:rFonts w:ascii="Cambria" w:eastAsia="Cambria" w:hAnsi="Cambria" w:cs="Cambria"/>
          <w:sz w:val="24"/>
          <w:szCs w:val="24"/>
        </w:rPr>
        <w:t>.</w:t>
      </w:r>
      <w:r w:rsidR="00F52C8E">
        <w:rPr>
          <w:rFonts w:ascii="Cambria" w:eastAsia="Cambria" w:hAnsi="Cambria" w:cs="Cambria"/>
          <w:sz w:val="24"/>
          <w:szCs w:val="24"/>
        </w:rPr>
        <w:t xml:space="preserve"> Public investment</w:t>
      </w:r>
      <w:r w:rsidR="00F37CE5" w:rsidRPr="00B84281">
        <w:rPr>
          <w:rFonts w:ascii="Cambria" w:eastAsia="Cambria" w:hAnsi="Cambria" w:cs="Cambria"/>
          <w:sz w:val="24"/>
          <w:szCs w:val="24"/>
        </w:rPr>
        <w:t xml:space="preserve"> and political finance regulation will be analysed in conjunction with </w:t>
      </w:r>
      <w:r w:rsidR="00F52C8E">
        <w:rPr>
          <w:rFonts w:ascii="Cambria" w:eastAsia="Cambria" w:hAnsi="Cambria" w:cs="Cambria"/>
          <w:sz w:val="24"/>
          <w:szCs w:val="24"/>
        </w:rPr>
        <w:t>ju</w:t>
      </w:r>
      <w:r w:rsidR="00F52C8E" w:rsidRPr="00F52C8E">
        <w:rPr>
          <w:rFonts w:ascii="Cambria" w:eastAsia="Cambria" w:hAnsi="Cambria" w:cs="Cambria"/>
          <w:sz w:val="24"/>
          <w:szCs w:val="24"/>
        </w:rPr>
        <w:t>dicial independence</w:t>
      </w:r>
      <w:r w:rsidR="00F52C8E">
        <w:rPr>
          <w:rFonts w:ascii="Cambria" w:eastAsia="Cambria" w:hAnsi="Cambria" w:cs="Cambria"/>
          <w:sz w:val="24"/>
          <w:szCs w:val="24"/>
        </w:rPr>
        <w:t>, another fundamental variable</w:t>
      </w:r>
      <w:r w:rsidR="00F37CE5" w:rsidRPr="00B84281">
        <w:rPr>
          <w:rFonts w:ascii="Cambria" w:eastAsia="Cambria" w:hAnsi="Cambria" w:cs="Cambria"/>
          <w:sz w:val="24"/>
          <w:szCs w:val="24"/>
        </w:rPr>
        <w:t xml:space="preserve"> </w:t>
      </w:r>
      <w:r w:rsidR="006D1266">
        <w:rPr>
          <w:rFonts w:ascii="Cambria" w:eastAsia="Cambria" w:hAnsi="Cambria" w:cs="Cambria"/>
          <w:sz w:val="24"/>
          <w:szCs w:val="24"/>
        </w:rPr>
        <w:t>for</w:t>
      </w:r>
      <w:r w:rsidR="00F52C8E">
        <w:rPr>
          <w:rFonts w:ascii="Cambria" w:eastAsia="Cambria" w:hAnsi="Cambria" w:cs="Cambria"/>
          <w:sz w:val="24"/>
          <w:szCs w:val="24"/>
        </w:rPr>
        <w:t xml:space="preserve"> control of corruption</w:t>
      </w:r>
      <w:r w:rsidR="00F37CE5" w:rsidRPr="00B84281">
        <w:rPr>
          <w:rFonts w:ascii="Cambria" w:eastAsia="Cambria" w:hAnsi="Cambria" w:cs="Cambria"/>
          <w:sz w:val="24"/>
          <w:szCs w:val="24"/>
        </w:rPr>
        <w:t xml:space="preserve">. </w:t>
      </w:r>
    </w:p>
    <w:p w14:paraId="57F2A1B3" w14:textId="77777777" w:rsidR="006D1266" w:rsidRDefault="006D1266" w:rsidP="005A5350">
      <w:pPr>
        <w:spacing w:after="120" w:line="360" w:lineRule="auto"/>
        <w:jc w:val="both"/>
        <w:rPr>
          <w:rFonts w:asciiTheme="majorHAnsi" w:hAnsiTheme="majorHAnsi" w:cs="Perpetua"/>
          <w:sz w:val="24"/>
          <w:szCs w:val="24"/>
        </w:rPr>
      </w:pPr>
    </w:p>
    <w:p w14:paraId="6A7182F9" w14:textId="06DAF267" w:rsidR="00484B9F" w:rsidRDefault="006D1266" w:rsidP="005A5350">
      <w:pPr>
        <w:spacing w:after="120" w:line="360" w:lineRule="auto"/>
        <w:jc w:val="both"/>
        <w:rPr>
          <w:rFonts w:asciiTheme="majorHAnsi" w:hAnsiTheme="majorHAnsi" w:cs="Perpetua"/>
          <w:sz w:val="24"/>
          <w:szCs w:val="24"/>
        </w:rPr>
      </w:pPr>
      <w:r>
        <w:rPr>
          <w:rFonts w:asciiTheme="majorHAnsi" w:hAnsiTheme="majorHAnsi" w:cs="Perpetua"/>
          <w:sz w:val="24"/>
          <w:szCs w:val="24"/>
        </w:rPr>
        <w:t xml:space="preserve">Taking into account the results </w:t>
      </w:r>
      <w:r>
        <w:rPr>
          <w:rFonts w:ascii="Cambria" w:eastAsia="Cambria" w:hAnsi="Cambria" w:cs="Cambria"/>
          <w:sz w:val="24"/>
          <w:szCs w:val="24"/>
        </w:rPr>
        <w:t>quantitative analysis</w:t>
      </w:r>
      <w:r w:rsidRPr="006D1266">
        <w:rPr>
          <w:rFonts w:asciiTheme="majorHAnsi" w:hAnsiTheme="majorHAnsi" w:cs="Perpetua"/>
          <w:sz w:val="24"/>
          <w:szCs w:val="24"/>
        </w:rPr>
        <w:t xml:space="preserve"> </w:t>
      </w:r>
      <w:r>
        <w:rPr>
          <w:rFonts w:asciiTheme="majorHAnsi" w:hAnsiTheme="majorHAnsi" w:cs="Perpetua"/>
          <w:sz w:val="24"/>
          <w:szCs w:val="24"/>
        </w:rPr>
        <w:t xml:space="preserve">of the first part of this thesis, the second part is comprised of </w:t>
      </w:r>
      <w:r>
        <w:rPr>
          <w:rFonts w:ascii="Cambria" w:eastAsia="Cambria" w:hAnsi="Cambria" w:cs="Cambria"/>
          <w:sz w:val="24"/>
          <w:szCs w:val="24"/>
        </w:rPr>
        <w:t xml:space="preserve">a deeper analysis of </w:t>
      </w:r>
      <w:r w:rsidR="005A5350" w:rsidRPr="00B84281">
        <w:rPr>
          <w:rFonts w:asciiTheme="majorHAnsi" w:hAnsiTheme="majorHAnsi" w:cs="Perpetua"/>
          <w:sz w:val="24"/>
          <w:szCs w:val="24"/>
        </w:rPr>
        <w:t xml:space="preserve">changes in control of corruption, political finance regulation, judicial independence and public investment in </w:t>
      </w:r>
      <w:r w:rsidR="00F37CE5" w:rsidRPr="00B84281">
        <w:rPr>
          <w:rFonts w:asciiTheme="majorHAnsi" w:hAnsiTheme="majorHAnsi" w:cs="Perpetua"/>
          <w:sz w:val="24"/>
          <w:szCs w:val="24"/>
        </w:rPr>
        <w:t xml:space="preserve">three countries: </w:t>
      </w:r>
      <w:r w:rsidR="005A5350" w:rsidRPr="00B84281">
        <w:rPr>
          <w:rFonts w:asciiTheme="majorHAnsi" w:hAnsiTheme="majorHAnsi" w:cs="Perpetua"/>
          <w:sz w:val="24"/>
          <w:szCs w:val="24"/>
        </w:rPr>
        <w:t>Argentina</w:t>
      </w:r>
      <w:r w:rsidR="00F525F1">
        <w:rPr>
          <w:rFonts w:asciiTheme="majorHAnsi" w:hAnsiTheme="majorHAnsi" w:cs="Perpetua"/>
          <w:sz w:val="24"/>
          <w:szCs w:val="24"/>
        </w:rPr>
        <w:t>, Chile and Me</w:t>
      </w:r>
      <w:r w:rsidR="00F37CE5" w:rsidRPr="00B84281">
        <w:rPr>
          <w:rFonts w:asciiTheme="majorHAnsi" w:hAnsiTheme="majorHAnsi" w:cs="Perpetua"/>
          <w:sz w:val="24"/>
          <w:szCs w:val="24"/>
        </w:rPr>
        <w:t xml:space="preserve">xico, as well as the exploration of </w:t>
      </w:r>
      <w:r>
        <w:rPr>
          <w:rFonts w:asciiTheme="majorHAnsi" w:hAnsiTheme="majorHAnsi" w:cs="Perpetua"/>
          <w:sz w:val="24"/>
          <w:szCs w:val="24"/>
        </w:rPr>
        <w:t>measures</w:t>
      </w:r>
      <w:r w:rsidR="005A5350" w:rsidRPr="00B84281">
        <w:rPr>
          <w:rFonts w:asciiTheme="majorHAnsi" w:hAnsiTheme="majorHAnsi" w:cs="Perpetua"/>
          <w:sz w:val="24"/>
          <w:szCs w:val="24"/>
        </w:rPr>
        <w:t xml:space="preserve"> to improve control of corruption in the three countries.</w:t>
      </w:r>
    </w:p>
    <w:p w14:paraId="4B578FCB" w14:textId="77777777" w:rsidR="00484B9F" w:rsidRDefault="00484B9F">
      <w:pPr>
        <w:rPr>
          <w:rFonts w:asciiTheme="majorHAnsi" w:hAnsiTheme="majorHAnsi" w:cs="Perpetua"/>
          <w:sz w:val="24"/>
          <w:szCs w:val="24"/>
        </w:rPr>
      </w:pPr>
      <w:r>
        <w:rPr>
          <w:rFonts w:asciiTheme="majorHAnsi" w:hAnsiTheme="majorHAnsi" w:cs="Perpetua"/>
          <w:sz w:val="24"/>
          <w:szCs w:val="24"/>
        </w:rPr>
        <w:br w:type="page"/>
      </w:r>
    </w:p>
    <w:p w14:paraId="584917DB" w14:textId="08942956" w:rsidR="00B64CFF" w:rsidRDefault="00E122A2" w:rsidP="00FF4504">
      <w:pPr>
        <w:pStyle w:val="Ttulo1"/>
      </w:pPr>
      <w:bookmarkStart w:id="1" w:name="_Toc354842864"/>
      <w:r>
        <w:lastRenderedPageBreak/>
        <w:t>3</w:t>
      </w:r>
      <w:r w:rsidR="00215BDE">
        <w:t xml:space="preserve">. </w:t>
      </w:r>
      <w:r w:rsidR="00FF4504">
        <w:t>Literature Review</w:t>
      </w:r>
      <w:bookmarkEnd w:id="1"/>
    </w:p>
    <w:p w14:paraId="029F08F1" w14:textId="7ABF7463" w:rsidR="005A1B81" w:rsidRPr="009D6565" w:rsidRDefault="00647A4D" w:rsidP="00FF4504">
      <w:pPr>
        <w:pStyle w:val="Ttulo2"/>
      </w:pPr>
      <w:bookmarkStart w:id="2" w:name="_Toc354842865"/>
      <w:r w:rsidRPr="009D6565">
        <w:t>From C</w:t>
      </w:r>
      <w:r w:rsidR="005A1B81" w:rsidRPr="009D6565">
        <w:t xml:space="preserve">orruption </w:t>
      </w:r>
      <w:r w:rsidRPr="009D6565">
        <w:t>to</w:t>
      </w:r>
      <w:r w:rsidR="005A1B81" w:rsidRPr="009D6565">
        <w:t xml:space="preserve"> Control of Corruption</w:t>
      </w:r>
      <w:bookmarkEnd w:id="2"/>
    </w:p>
    <w:p w14:paraId="71375AC7" w14:textId="5DD4A09F" w:rsidR="005A2BE1" w:rsidRPr="00B84281" w:rsidRDefault="005A2BE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Corruption is not harmless and has indisputable negative consequences for societies. </w:t>
      </w:r>
      <w:r w:rsidR="00F37CE5" w:rsidRPr="00B84281">
        <w:rPr>
          <w:rFonts w:ascii="Cambria" w:hAnsi="Cambria" w:cstheme="minorHAnsi"/>
          <w:sz w:val="24"/>
          <w:szCs w:val="24"/>
        </w:rPr>
        <w:t>It</w:t>
      </w:r>
      <w:r w:rsidRPr="00B84281">
        <w:rPr>
          <w:rFonts w:ascii="Cambria" w:hAnsi="Cambria" w:cstheme="minorHAnsi"/>
          <w:sz w:val="24"/>
          <w:szCs w:val="24"/>
        </w:rPr>
        <w:t xml:space="preserve"> leads to massive brain drain and produce</w:t>
      </w:r>
      <w:r w:rsidR="00F525F1">
        <w:rPr>
          <w:rFonts w:ascii="Cambria" w:hAnsi="Cambria" w:cstheme="minorHAnsi"/>
          <w:sz w:val="24"/>
          <w:szCs w:val="24"/>
        </w:rPr>
        <w:t>s disincentives for hard work</w:t>
      </w:r>
      <w:r w:rsidRPr="00B84281">
        <w:rPr>
          <w:rFonts w:ascii="Cambria" w:hAnsi="Cambria" w:cstheme="minorHAnsi"/>
          <w:sz w:val="24"/>
          <w:szCs w:val="24"/>
        </w:rPr>
        <w:t xml:space="preserve"> and integrity. It also affects fair competition and gender equality, </w:t>
      </w:r>
      <w:r w:rsidR="00233976" w:rsidRPr="00B84281">
        <w:rPr>
          <w:rFonts w:ascii="Cambria" w:hAnsi="Cambria" w:cstheme="minorHAnsi"/>
          <w:sz w:val="24"/>
          <w:szCs w:val="24"/>
        </w:rPr>
        <w:t>in addition to distorting</w:t>
      </w:r>
      <w:r w:rsidRPr="00B84281">
        <w:rPr>
          <w:rFonts w:ascii="Cambria" w:hAnsi="Cambria" w:cstheme="minorHAnsi"/>
          <w:sz w:val="24"/>
          <w:szCs w:val="24"/>
        </w:rPr>
        <w:t xml:space="preserve"> public spending and equal access </w:t>
      </w:r>
      <w:r w:rsidR="00B64CFF" w:rsidRPr="00B84281">
        <w:rPr>
          <w:rFonts w:ascii="Cambria" w:hAnsi="Cambria" w:cstheme="minorHAnsi"/>
          <w:sz w:val="24"/>
          <w:szCs w:val="24"/>
        </w:rPr>
        <w:t>to public jobs. (</w:t>
      </w:r>
      <w:proofErr w:type="spellStart"/>
      <w:r w:rsidR="00B64CFF" w:rsidRPr="00B84281">
        <w:rPr>
          <w:rFonts w:ascii="Cambria" w:hAnsi="Cambria" w:cstheme="minorHAnsi"/>
          <w:sz w:val="24"/>
          <w:szCs w:val="24"/>
        </w:rPr>
        <w:t>Mungiu-Pippidi</w:t>
      </w:r>
      <w:proofErr w:type="spellEnd"/>
      <w:r w:rsidR="00F525F1">
        <w:rPr>
          <w:rFonts w:ascii="Cambria" w:hAnsi="Cambria" w:cstheme="minorHAnsi"/>
          <w:sz w:val="24"/>
          <w:szCs w:val="24"/>
        </w:rPr>
        <w:t>,</w:t>
      </w:r>
      <w:r w:rsidRPr="00B84281">
        <w:rPr>
          <w:rFonts w:ascii="Cambria" w:hAnsi="Cambria" w:cstheme="minorHAnsi"/>
          <w:sz w:val="24"/>
          <w:szCs w:val="24"/>
        </w:rPr>
        <w:t xml:space="preserve"> 201</w:t>
      </w:r>
      <w:r w:rsidR="00B64CFF" w:rsidRPr="00B84281">
        <w:rPr>
          <w:rFonts w:ascii="Cambria" w:hAnsi="Cambria" w:cstheme="minorHAnsi"/>
          <w:sz w:val="24"/>
          <w:szCs w:val="24"/>
        </w:rPr>
        <w:t>5</w:t>
      </w:r>
      <w:r w:rsidRPr="00B84281">
        <w:rPr>
          <w:rFonts w:ascii="Cambria" w:hAnsi="Cambria" w:cstheme="minorHAnsi"/>
          <w:sz w:val="24"/>
          <w:szCs w:val="24"/>
        </w:rPr>
        <w:t>)</w:t>
      </w:r>
    </w:p>
    <w:p w14:paraId="30AF4E57" w14:textId="116E6927" w:rsidR="00B64CFF" w:rsidRPr="00B84281" w:rsidRDefault="00A325B0"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Notwithstanding the importance of </w:t>
      </w:r>
      <w:r w:rsidR="003012EE" w:rsidRPr="00B84281">
        <w:rPr>
          <w:rFonts w:ascii="Cambria" w:hAnsi="Cambria" w:cstheme="minorHAnsi"/>
          <w:sz w:val="24"/>
          <w:szCs w:val="24"/>
        </w:rPr>
        <w:t>the</w:t>
      </w:r>
      <w:r w:rsidRPr="00B84281">
        <w:rPr>
          <w:rFonts w:ascii="Cambria" w:hAnsi="Cambria" w:cstheme="minorHAnsi"/>
          <w:sz w:val="24"/>
          <w:szCs w:val="24"/>
        </w:rPr>
        <w:t xml:space="preserve"> concept</w:t>
      </w:r>
      <w:r w:rsidR="00E34D84" w:rsidRPr="00B84281">
        <w:rPr>
          <w:rFonts w:ascii="Cambria" w:hAnsi="Cambria" w:cstheme="minorHAnsi"/>
          <w:sz w:val="24"/>
          <w:szCs w:val="24"/>
        </w:rPr>
        <w:t>,</w:t>
      </w:r>
      <w:r w:rsidR="005A2BE1" w:rsidRPr="00B84281">
        <w:rPr>
          <w:rFonts w:ascii="Cambria" w:hAnsi="Cambria" w:cstheme="minorHAnsi"/>
          <w:sz w:val="24"/>
          <w:szCs w:val="24"/>
        </w:rPr>
        <w:t xml:space="preserve"> </w:t>
      </w:r>
      <w:r w:rsidRPr="00B84281">
        <w:rPr>
          <w:rFonts w:ascii="Cambria" w:hAnsi="Cambria" w:cstheme="minorHAnsi"/>
          <w:sz w:val="24"/>
          <w:szCs w:val="24"/>
        </w:rPr>
        <w:t>the definition of</w:t>
      </w:r>
      <w:r w:rsidR="001E571C" w:rsidRPr="00B84281">
        <w:rPr>
          <w:rFonts w:ascii="Cambria" w:hAnsi="Cambria" w:cstheme="minorHAnsi"/>
          <w:sz w:val="24"/>
          <w:szCs w:val="24"/>
        </w:rPr>
        <w:t xml:space="preserve"> </w:t>
      </w:r>
      <w:r w:rsidR="005A2BE1" w:rsidRPr="00B84281">
        <w:rPr>
          <w:rFonts w:ascii="Cambria" w:hAnsi="Cambria" w:cstheme="minorHAnsi"/>
          <w:sz w:val="24"/>
          <w:szCs w:val="24"/>
        </w:rPr>
        <w:t>corruption</w:t>
      </w:r>
      <w:r w:rsidRPr="00B84281">
        <w:rPr>
          <w:rFonts w:ascii="Cambria" w:hAnsi="Cambria" w:cstheme="minorHAnsi"/>
          <w:sz w:val="24"/>
          <w:szCs w:val="24"/>
        </w:rPr>
        <w:t xml:space="preserve"> represents a challenge</w:t>
      </w:r>
      <w:r w:rsidR="005A1B81" w:rsidRPr="00B84281">
        <w:rPr>
          <w:rFonts w:ascii="Cambria" w:hAnsi="Cambria" w:cstheme="minorHAnsi"/>
          <w:sz w:val="24"/>
          <w:szCs w:val="24"/>
        </w:rPr>
        <w:t xml:space="preserve">. According to </w:t>
      </w:r>
      <w:proofErr w:type="spellStart"/>
      <w:r w:rsidR="005A1B81" w:rsidRPr="00B84281">
        <w:rPr>
          <w:rFonts w:ascii="Cambria" w:hAnsi="Cambria" w:cstheme="minorHAnsi"/>
          <w:sz w:val="24"/>
          <w:szCs w:val="24"/>
        </w:rPr>
        <w:t>Mungiu-Pippidi</w:t>
      </w:r>
      <w:proofErr w:type="spellEnd"/>
      <w:r w:rsidR="00E03F76" w:rsidRPr="00B84281">
        <w:rPr>
          <w:rFonts w:ascii="Cambria" w:hAnsi="Cambria" w:cstheme="minorHAnsi"/>
          <w:sz w:val="24"/>
          <w:szCs w:val="24"/>
        </w:rPr>
        <w:t xml:space="preserve"> (2015, p. 3)</w:t>
      </w:r>
      <w:r w:rsidR="005A2BE1" w:rsidRPr="00B84281">
        <w:rPr>
          <w:rFonts w:ascii="Cambria" w:hAnsi="Cambria" w:cstheme="minorHAnsi"/>
          <w:sz w:val="24"/>
          <w:szCs w:val="24"/>
        </w:rPr>
        <w:t>,</w:t>
      </w:r>
      <w:r w:rsidR="005A1B81" w:rsidRPr="00B84281">
        <w:rPr>
          <w:rFonts w:ascii="Cambria" w:hAnsi="Cambria" w:cstheme="minorHAnsi"/>
          <w:sz w:val="24"/>
          <w:szCs w:val="24"/>
        </w:rPr>
        <w:t xml:space="preserve"> there seems to be an agreement around the idea that “corruption involves some undue private profit (for someone) due to the abuse of an entrusted public authority”</w:t>
      </w:r>
      <w:r w:rsidR="00E03F76" w:rsidRPr="00B84281">
        <w:rPr>
          <w:rFonts w:ascii="Cambria" w:hAnsi="Cambria" w:cstheme="minorHAnsi"/>
          <w:sz w:val="24"/>
          <w:szCs w:val="24"/>
        </w:rPr>
        <w:t>.</w:t>
      </w:r>
      <w:r w:rsidR="005A1B81" w:rsidRPr="00B84281">
        <w:rPr>
          <w:rFonts w:ascii="Cambria" w:hAnsi="Cambria" w:cstheme="minorHAnsi"/>
          <w:sz w:val="24"/>
          <w:szCs w:val="24"/>
        </w:rPr>
        <w:t xml:space="preserve"> </w:t>
      </w:r>
    </w:p>
    <w:p w14:paraId="1E04608A" w14:textId="77777777" w:rsidR="00CE5FE3" w:rsidRDefault="005A1B8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Indeed, since 2005, the United Nations Convention Against Corruption (UNCAC) provided a frame </w:t>
      </w:r>
      <w:r w:rsidR="00F37CE5" w:rsidRPr="00B84281">
        <w:rPr>
          <w:rFonts w:ascii="Cambria" w:hAnsi="Cambria" w:cstheme="minorHAnsi"/>
          <w:sz w:val="24"/>
          <w:szCs w:val="24"/>
        </w:rPr>
        <w:t>for</w:t>
      </w:r>
      <w:r w:rsidRPr="00B84281">
        <w:rPr>
          <w:rFonts w:ascii="Cambria" w:hAnsi="Cambria" w:cstheme="minorHAnsi"/>
          <w:sz w:val="24"/>
          <w:szCs w:val="24"/>
        </w:rPr>
        <w:t xml:space="preserve"> the idea</w:t>
      </w:r>
      <w:r w:rsidR="00F37CE5" w:rsidRPr="00B84281">
        <w:rPr>
          <w:rFonts w:ascii="Cambria" w:hAnsi="Cambria" w:cstheme="minorHAnsi"/>
          <w:sz w:val="24"/>
          <w:szCs w:val="24"/>
        </w:rPr>
        <w:t xml:space="preserve"> of corruption</w:t>
      </w:r>
      <w:r w:rsidRPr="00B84281">
        <w:rPr>
          <w:rFonts w:ascii="Cambria" w:hAnsi="Cambria" w:cstheme="minorHAnsi"/>
          <w:sz w:val="24"/>
          <w:szCs w:val="24"/>
        </w:rPr>
        <w:t xml:space="preserve">. </w:t>
      </w:r>
      <w:r w:rsidR="00F102C8" w:rsidRPr="00B84281">
        <w:rPr>
          <w:rFonts w:ascii="Cambria" w:hAnsi="Cambria" w:cstheme="minorHAnsi"/>
          <w:sz w:val="24"/>
          <w:szCs w:val="24"/>
        </w:rPr>
        <w:t>Even though</w:t>
      </w:r>
      <w:r w:rsidRPr="00B84281">
        <w:rPr>
          <w:rFonts w:ascii="Cambria" w:hAnsi="Cambria" w:cstheme="minorHAnsi"/>
          <w:sz w:val="24"/>
          <w:szCs w:val="24"/>
        </w:rPr>
        <w:t xml:space="preserve"> this international instrument does not offer a </w:t>
      </w:r>
      <w:r w:rsidR="005A2BE1" w:rsidRPr="00B84281">
        <w:rPr>
          <w:rFonts w:ascii="Cambria" w:hAnsi="Cambria" w:cstheme="minorHAnsi"/>
          <w:sz w:val="24"/>
          <w:szCs w:val="24"/>
        </w:rPr>
        <w:t>clear</w:t>
      </w:r>
      <w:r w:rsidRPr="00B84281">
        <w:rPr>
          <w:rFonts w:ascii="Cambria" w:hAnsi="Cambria" w:cstheme="minorHAnsi"/>
          <w:sz w:val="24"/>
          <w:szCs w:val="24"/>
        </w:rPr>
        <w:t xml:space="preserve"> definition of corruption, the Convention states </w:t>
      </w:r>
      <w:r w:rsidR="00233976" w:rsidRPr="00B84281">
        <w:rPr>
          <w:rFonts w:ascii="Cambria" w:hAnsi="Cambria" w:cstheme="minorHAnsi"/>
          <w:sz w:val="24"/>
          <w:szCs w:val="24"/>
        </w:rPr>
        <w:t xml:space="preserve">in its first article </w:t>
      </w:r>
      <w:r w:rsidRPr="00B84281">
        <w:rPr>
          <w:rFonts w:ascii="Cambria" w:hAnsi="Cambria" w:cstheme="minorHAnsi"/>
          <w:sz w:val="24"/>
          <w:szCs w:val="24"/>
        </w:rPr>
        <w:t>that on</w:t>
      </w:r>
      <w:r w:rsidR="00233976" w:rsidRPr="00B84281">
        <w:rPr>
          <w:rFonts w:ascii="Cambria" w:hAnsi="Cambria" w:cstheme="minorHAnsi"/>
          <w:sz w:val="24"/>
          <w:szCs w:val="24"/>
        </w:rPr>
        <w:t>e of its purposes is</w:t>
      </w:r>
      <w:r w:rsidRPr="00B84281">
        <w:rPr>
          <w:rFonts w:ascii="Cambria" w:hAnsi="Cambria" w:cstheme="minorHAnsi"/>
          <w:sz w:val="24"/>
          <w:szCs w:val="24"/>
        </w:rPr>
        <w:t xml:space="preserve"> “[</w:t>
      </w:r>
      <w:proofErr w:type="gramStart"/>
      <w:r w:rsidRPr="00B84281">
        <w:rPr>
          <w:rFonts w:ascii="Cambria" w:hAnsi="Cambria" w:cstheme="minorHAnsi"/>
          <w:sz w:val="24"/>
          <w:szCs w:val="24"/>
        </w:rPr>
        <w:t>t]o</w:t>
      </w:r>
      <w:proofErr w:type="gramEnd"/>
      <w:r w:rsidRPr="00B84281">
        <w:rPr>
          <w:rFonts w:ascii="Cambria" w:hAnsi="Cambria" w:cstheme="minorHAnsi"/>
          <w:sz w:val="24"/>
          <w:szCs w:val="24"/>
        </w:rPr>
        <w:t xml:space="preserve"> promote integrity, accountability and proper management of public affairs and public property.” (UNCAC, Art. 1.c) </w:t>
      </w:r>
    </w:p>
    <w:p w14:paraId="7EE2530B" w14:textId="28F850F8" w:rsidR="005A1B81" w:rsidRPr="00B84281" w:rsidRDefault="005A1B8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Moreover, the first preventive </w:t>
      </w:r>
      <w:r w:rsidR="00233976" w:rsidRPr="00B84281">
        <w:rPr>
          <w:rFonts w:ascii="Cambria" w:hAnsi="Cambria" w:cstheme="minorHAnsi"/>
          <w:sz w:val="24"/>
          <w:szCs w:val="24"/>
        </w:rPr>
        <w:t>measure of the Convention</w:t>
      </w:r>
      <w:r w:rsidRPr="00B84281">
        <w:rPr>
          <w:rFonts w:ascii="Cambria" w:hAnsi="Cambria" w:cstheme="minorHAnsi"/>
          <w:sz w:val="24"/>
          <w:szCs w:val="24"/>
        </w:rPr>
        <w:t xml:space="preserve"> states</w:t>
      </w:r>
      <w:r w:rsidR="00233976" w:rsidRPr="00B84281">
        <w:rPr>
          <w:rFonts w:ascii="Cambria" w:hAnsi="Cambria" w:cstheme="minorHAnsi"/>
          <w:sz w:val="24"/>
          <w:szCs w:val="24"/>
        </w:rPr>
        <w:t xml:space="preserve"> that</w:t>
      </w:r>
      <w:r w:rsidRPr="00B84281">
        <w:rPr>
          <w:rFonts w:ascii="Cambria" w:hAnsi="Cambria" w:cstheme="minorHAnsi"/>
          <w:sz w:val="24"/>
          <w:szCs w:val="24"/>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5CDB97EC" w:rsidR="005A1B81" w:rsidRPr="00B84281" w:rsidRDefault="005A1B81"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t xml:space="preserve">According to </w:t>
      </w:r>
      <w:proofErr w:type="spellStart"/>
      <w:r w:rsidRPr="00B84281">
        <w:rPr>
          <w:rFonts w:ascii="Cambria" w:eastAsiaTheme="minorHAnsi" w:hAnsi="Cambria" w:cstheme="minorHAnsi"/>
          <w:lang w:val="en-GB" w:eastAsia="en-US"/>
        </w:rPr>
        <w:t>Mungiu-Pippidi</w:t>
      </w:r>
      <w:proofErr w:type="spellEnd"/>
      <w:r w:rsidR="00E03F76" w:rsidRPr="00B84281">
        <w:rPr>
          <w:rFonts w:ascii="Cambria" w:eastAsiaTheme="minorHAnsi" w:hAnsi="Cambria" w:cstheme="minorHAnsi"/>
          <w:lang w:val="en-GB" w:eastAsia="en-US"/>
        </w:rPr>
        <w:t xml:space="preserve"> (2015)</w:t>
      </w:r>
      <w:r w:rsidRPr="00B84281">
        <w:rPr>
          <w:rFonts w:ascii="Cambria" w:eastAsiaTheme="minorHAnsi" w:hAnsi="Cambria" w:cstheme="minorHAnsi"/>
          <w:lang w:val="en-GB" w:eastAsia="en-US"/>
        </w:rPr>
        <w:t xml:space="preserve">, the classic definition of corruption </w:t>
      </w:r>
      <w:r w:rsidRPr="00FB1EE2">
        <w:rPr>
          <w:rFonts w:ascii="Cambria" w:eastAsiaTheme="minorHAnsi" w:hAnsi="Cambria" w:cstheme="minorHAnsi"/>
          <w:lang w:val="en-GB" w:eastAsia="en-US"/>
        </w:rPr>
        <w:t>made</w:t>
      </w:r>
      <w:r w:rsidRPr="00B84281">
        <w:rPr>
          <w:rFonts w:ascii="Cambria" w:eastAsiaTheme="minorHAnsi" w:hAnsi="Cambria" w:cstheme="minorHAnsi"/>
          <w:lang w:val="en-GB" w:eastAsia="en-US"/>
        </w:rPr>
        <w:t xml:space="preserve"> by Nye in 1967, as a “behaviour which deviates from the formal duties of a public role because of </w:t>
      </w:r>
      <w:r w:rsidR="00233976" w:rsidRPr="00B84281">
        <w:rPr>
          <w:rFonts w:ascii="Cambria" w:eastAsiaTheme="minorHAnsi" w:hAnsi="Cambria" w:cstheme="minorHAnsi"/>
          <w:lang w:val="en-GB" w:eastAsia="en-US"/>
        </w:rPr>
        <w:t>private-regarding</w:t>
      </w:r>
      <w:r w:rsidRPr="00B84281">
        <w:rPr>
          <w:rFonts w:ascii="Cambria" w:eastAsiaTheme="minorHAnsi" w:hAnsi="Cambria" w:cstheme="minorHAnsi"/>
          <w:lang w:val="en-GB" w:eastAsia="en-US"/>
        </w:rPr>
        <w:t xml:space="preserve"> (personal, close family, private clique) pecuniary or status gains; or violates rules against the exercise of certain types of</w:t>
      </w:r>
      <w:r w:rsidR="00233976" w:rsidRPr="00B84281">
        <w:rPr>
          <w:rFonts w:ascii="Cambria" w:eastAsiaTheme="minorHAnsi" w:hAnsi="Cambria" w:cstheme="minorHAnsi"/>
          <w:lang w:val="en-GB" w:eastAsia="en-US"/>
        </w:rPr>
        <w:t xml:space="preserve"> private-regarding influence)” </w:t>
      </w:r>
      <w:r w:rsidR="00FB1EE2">
        <w:rPr>
          <w:rFonts w:ascii="Cambria" w:eastAsiaTheme="minorHAnsi" w:hAnsi="Cambria" w:cstheme="minorHAnsi"/>
          <w:lang w:val="en-GB" w:eastAsia="en-US"/>
        </w:rPr>
        <w:t>(</w:t>
      </w:r>
      <w:r w:rsidR="00FB1EE2" w:rsidRPr="00B84281">
        <w:rPr>
          <w:rFonts w:ascii="Cambria" w:eastAsiaTheme="minorHAnsi" w:hAnsi="Cambria" w:cstheme="minorHAnsi"/>
          <w:lang w:val="en-GB" w:eastAsia="en-US"/>
        </w:rPr>
        <w:t>p. 11</w:t>
      </w:r>
      <w:r w:rsidR="00FB1EE2">
        <w:rPr>
          <w:rFonts w:ascii="Cambria" w:eastAsiaTheme="minorHAnsi" w:hAnsi="Cambria" w:cstheme="minorHAnsi"/>
          <w:lang w:val="en-GB" w:eastAsia="en-US"/>
        </w:rPr>
        <w:t xml:space="preserve">) </w:t>
      </w:r>
      <w:r w:rsidRPr="00B84281">
        <w:rPr>
          <w:rFonts w:ascii="Cambria" w:eastAsiaTheme="minorHAnsi" w:hAnsi="Cambria" w:cstheme="minorHAnsi"/>
          <w:lang w:val="en-GB" w:eastAsia="en-US"/>
        </w:rPr>
        <w:t xml:space="preserve">highlights the connection between the public and the private spheres. However, this definition </w:t>
      </w:r>
      <w:r w:rsidR="00647A4D" w:rsidRPr="00B84281">
        <w:rPr>
          <w:rFonts w:ascii="Cambria" w:eastAsiaTheme="minorHAnsi" w:hAnsi="Cambria" w:cstheme="minorHAnsi"/>
          <w:lang w:val="en-GB" w:eastAsia="en-US"/>
        </w:rPr>
        <w:t>does not</w:t>
      </w:r>
      <w:r w:rsidRPr="00B84281">
        <w:rPr>
          <w:rFonts w:ascii="Cambria" w:eastAsiaTheme="minorHAnsi" w:hAnsi="Cambria" w:cstheme="minorHAnsi"/>
          <w:lang w:val="en-GB" w:eastAsia="en-US"/>
        </w:rPr>
        <w:t xml:space="preserve"> </w:t>
      </w:r>
      <w:r w:rsidR="00647A4D" w:rsidRPr="00B84281">
        <w:rPr>
          <w:rFonts w:ascii="Cambria" w:eastAsiaTheme="minorHAnsi" w:hAnsi="Cambria" w:cstheme="minorHAnsi"/>
          <w:lang w:val="en-GB" w:eastAsia="en-US"/>
        </w:rPr>
        <w:t>consider</w:t>
      </w:r>
      <w:r w:rsidRPr="00B84281">
        <w:rPr>
          <w:rFonts w:ascii="Cambria" w:eastAsiaTheme="minorHAnsi" w:hAnsi="Cambria" w:cstheme="minorHAnsi"/>
          <w:lang w:val="en-GB" w:eastAsia="en-US"/>
        </w:rPr>
        <w:t xml:space="preserve"> situations where “laws and policies themselves are corrupt and seek to create legal privileges for those connected with the source of authorit</w:t>
      </w:r>
      <w:r w:rsidR="00647A4D" w:rsidRPr="00B84281">
        <w:rPr>
          <w:rFonts w:ascii="Cambria" w:eastAsiaTheme="minorHAnsi" w:hAnsi="Cambria" w:cstheme="minorHAnsi"/>
          <w:lang w:val="en-GB" w:eastAsia="en-US"/>
        </w:rPr>
        <w:t>y granting the privilege”.</w:t>
      </w:r>
      <w:r w:rsidR="00FB1EE2">
        <w:rPr>
          <w:rFonts w:ascii="Cambria" w:eastAsiaTheme="minorHAnsi" w:hAnsi="Cambria" w:cstheme="minorHAnsi"/>
          <w:lang w:val="en-GB" w:eastAsia="en-US"/>
        </w:rPr>
        <w:t xml:space="preserve"> (</w:t>
      </w:r>
      <w:r w:rsidR="00FB1EE2" w:rsidRPr="00B84281">
        <w:rPr>
          <w:rFonts w:ascii="Cambria" w:eastAsiaTheme="minorHAnsi" w:hAnsi="Cambria" w:cstheme="minorHAnsi"/>
          <w:lang w:val="en-GB" w:eastAsia="en-US"/>
        </w:rPr>
        <w:t>p. 11</w:t>
      </w:r>
      <w:r w:rsidR="00FB1EE2">
        <w:rPr>
          <w:rFonts w:ascii="Cambria" w:eastAsiaTheme="minorHAnsi" w:hAnsi="Cambria" w:cstheme="minorHAnsi"/>
          <w:lang w:val="en-GB" w:eastAsia="en-US"/>
        </w:rPr>
        <w:t>)</w:t>
      </w:r>
      <w:r w:rsidR="00647A4D" w:rsidRPr="00B84281">
        <w:rPr>
          <w:rFonts w:ascii="Cambria" w:eastAsiaTheme="minorHAnsi" w:hAnsi="Cambria" w:cstheme="minorHAnsi"/>
          <w:lang w:val="en-GB" w:eastAsia="en-US"/>
        </w:rPr>
        <w:t xml:space="preserve"> </w:t>
      </w:r>
    </w:p>
    <w:p w14:paraId="2A951B32" w14:textId="0C529A0D" w:rsidR="005A1B81" w:rsidRPr="00B84281" w:rsidRDefault="00647A4D"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lastRenderedPageBreak/>
        <w:t>Furthermore, there are three</w:t>
      </w:r>
      <w:r w:rsidR="005A1B81" w:rsidRPr="00B84281">
        <w:rPr>
          <w:rFonts w:ascii="Cambria" w:eastAsiaTheme="minorHAnsi" w:hAnsi="Cambria" w:cstheme="minorHAnsi"/>
          <w:lang w:val="en-GB" w:eastAsia="en-US"/>
        </w:rPr>
        <w:t xml:space="preserve"> main characteristics of the idea </w:t>
      </w:r>
      <w:r w:rsidRPr="00B84281">
        <w:rPr>
          <w:rFonts w:ascii="Cambria" w:eastAsiaTheme="minorHAnsi" w:hAnsi="Cambria" w:cstheme="minorHAnsi"/>
          <w:lang w:val="en-GB" w:eastAsia="en-US"/>
        </w:rPr>
        <w:t>of corruption. First</w:t>
      </w:r>
      <w:r w:rsidR="005A1B81" w:rsidRPr="00B84281">
        <w:rPr>
          <w:rFonts w:ascii="Cambria" w:eastAsiaTheme="minorHAnsi" w:hAnsi="Cambria" w:cstheme="minorHAnsi"/>
          <w:lang w:val="en-GB" w:eastAsia="en-US"/>
        </w:rPr>
        <w:t>, fraudulent behaviours between private actors are normally defined</w:t>
      </w:r>
      <w:r w:rsidR="00FB1EE2">
        <w:rPr>
          <w:rFonts w:ascii="Cambria" w:eastAsiaTheme="minorHAnsi" w:hAnsi="Cambria" w:cstheme="minorHAnsi"/>
          <w:lang w:val="en-GB" w:eastAsia="en-US"/>
        </w:rPr>
        <w:t xml:space="preserve"> as fraud</w:t>
      </w:r>
      <w:r w:rsidR="005A1B81" w:rsidRPr="00B84281">
        <w:rPr>
          <w:rFonts w:ascii="Cambria" w:eastAsiaTheme="minorHAnsi" w:hAnsi="Cambria" w:cstheme="minorHAnsi"/>
          <w:lang w:val="en-GB" w:eastAsia="en-US"/>
        </w:rPr>
        <w:t>, stay</w:t>
      </w:r>
      <w:r w:rsidRPr="00B84281">
        <w:rPr>
          <w:rFonts w:ascii="Cambria" w:eastAsiaTheme="minorHAnsi" w:hAnsi="Cambria" w:cstheme="minorHAnsi"/>
          <w:lang w:val="en-GB" w:eastAsia="en-US"/>
        </w:rPr>
        <w:t>ing out the realm of corruption. Second</w:t>
      </w:r>
      <w:r w:rsidR="00FB1EE2">
        <w:rPr>
          <w:rFonts w:ascii="Cambria" w:eastAsiaTheme="minorHAnsi" w:hAnsi="Cambria" w:cstheme="minorHAnsi"/>
          <w:lang w:val="en-GB" w:eastAsia="en-US"/>
        </w:rPr>
        <w:t xml:space="preserve">, the notion of abuse of public authority </w:t>
      </w:r>
      <w:r w:rsidRPr="00B84281">
        <w:rPr>
          <w:rFonts w:ascii="Cambria" w:eastAsiaTheme="minorHAnsi" w:hAnsi="Cambria" w:cstheme="minorHAnsi"/>
          <w:lang w:val="en-GB" w:eastAsia="en-US"/>
        </w:rPr>
        <w:t xml:space="preserve">is assumed </w:t>
      </w:r>
      <w:r w:rsidR="005A1B81" w:rsidRPr="00B84281">
        <w:rPr>
          <w:rFonts w:ascii="Cambria" w:eastAsiaTheme="minorHAnsi" w:hAnsi="Cambria" w:cstheme="minorHAnsi"/>
          <w:lang w:val="en-GB" w:eastAsia="en-US"/>
        </w:rPr>
        <w:t xml:space="preserve">to avoid cases where </w:t>
      </w:r>
      <w:r w:rsidR="004D284D">
        <w:rPr>
          <w:rFonts w:ascii="Cambria" w:eastAsiaTheme="minorHAnsi" w:hAnsi="Cambria" w:cstheme="minorHAnsi"/>
          <w:lang w:val="en-GB" w:eastAsia="en-US"/>
        </w:rPr>
        <w:t>private parties can damage public interest or trust</w:t>
      </w:r>
      <w:r w:rsidRPr="00B84281">
        <w:rPr>
          <w:rFonts w:ascii="Cambria" w:eastAsiaTheme="minorHAnsi" w:hAnsi="Cambria" w:cstheme="minorHAnsi"/>
          <w:lang w:val="en-GB" w:eastAsia="en-US"/>
        </w:rPr>
        <w:t>. Third</w:t>
      </w:r>
      <w:r w:rsidR="005A1B81" w:rsidRPr="00B84281">
        <w:rPr>
          <w:rFonts w:ascii="Cambria" w:eastAsiaTheme="minorHAnsi" w:hAnsi="Cambria" w:cstheme="minorHAnsi"/>
          <w:lang w:val="en-GB" w:eastAsia="en-US"/>
        </w:rPr>
        <w:t>, corrupti</w:t>
      </w:r>
      <w:r w:rsidR="00FB1EE2">
        <w:rPr>
          <w:rFonts w:ascii="Cambria" w:eastAsiaTheme="minorHAnsi" w:hAnsi="Cambria" w:cstheme="minorHAnsi"/>
          <w:lang w:val="en-GB" w:eastAsia="en-US"/>
        </w:rPr>
        <w:t>on exceeds the notion of deviation from the norm, since the idea of public interest</w:t>
      </w:r>
      <w:r w:rsidR="005A1B81" w:rsidRPr="00B84281">
        <w:rPr>
          <w:rFonts w:ascii="Cambria" w:eastAsiaTheme="minorHAnsi" w:hAnsi="Cambria" w:cstheme="minorHAnsi"/>
          <w:lang w:val="en-GB" w:eastAsia="en-US"/>
        </w:rPr>
        <w:t xml:space="preserve"> </w:t>
      </w:r>
      <w:r w:rsidRPr="00B84281">
        <w:rPr>
          <w:rFonts w:ascii="Cambria" w:eastAsiaTheme="minorHAnsi" w:hAnsi="Cambria" w:cstheme="minorHAnsi"/>
          <w:lang w:val="en-GB" w:eastAsia="en-US"/>
        </w:rPr>
        <w:t>of</w:t>
      </w:r>
      <w:r w:rsidR="005A1B81" w:rsidRPr="00B84281">
        <w:rPr>
          <w:rFonts w:ascii="Cambria" w:eastAsiaTheme="minorHAnsi" w:hAnsi="Cambria" w:cstheme="minorHAnsi"/>
          <w:lang w:val="en-GB" w:eastAsia="en-US"/>
        </w:rPr>
        <w:t xml:space="preserve"> this definition implies a high level of relativism and has mutated ov</w:t>
      </w:r>
      <w:r w:rsidRPr="00B84281">
        <w:rPr>
          <w:rFonts w:ascii="Cambria" w:eastAsiaTheme="minorHAnsi" w:hAnsi="Cambria" w:cstheme="minorHAnsi"/>
          <w:lang w:val="en-GB" w:eastAsia="en-US"/>
        </w:rPr>
        <w:t>er the years and cultures. (</w:t>
      </w:r>
      <w:proofErr w:type="spellStart"/>
      <w:r w:rsidRPr="00B84281">
        <w:rPr>
          <w:rFonts w:ascii="Cambria" w:eastAsiaTheme="minorHAnsi" w:hAnsi="Cambria" w:cstheme="minorHAnsi"/>
          <w:lang w:val="en-GB" w:eastAsia="en-US"/>
        </w:rPr>
        <w:t>Mun</w:t>
      </w:r>
      <w:r w:rsidR="00B64CFF" w:rsidRPr="00B84281">
        <w:rPr>
          <w:rFonts w:ascii="Cambria" w:eastAsiaTheme="minorHAnsi" w:hAnsi="Cambria" w:cstheme="minorHAnsi"/>
          <w:lang w:val="en-GB" w:eastAsia="en-US"/>
        </w:rPr>
        <w:t>giu-Pippidi</w:t>
      </w:r>
      <w:proofErr w:type="spellEnd"/>
      <w:r w:rsidR="004D284D">
        <w:rPr>
          <w:rFonts w:ascii="Cambria" w:eastAsiaTheme="minorHAnsi" w:hAnsi="Cambria" w:cstheme="minorHAnsi"/>
          <w:lang w:val="en-GB" w:eastAsia="en-US"/>
        </w:rPr>
        <w:t>,</w:t>
      </w:r>
      <w:r w:rsidR="00B64CFF" w:rsidRPr="00B84281">
        <w:rPr>
          <w:rFonts w:ascii="Cambria" w:eastAsiaTheme="minorHAnsi" w:hAnsi="Cambria" w:cstheme="minorHAnsi"/>
          <w:lang w:val="en-GB" w:eastAsia="en-US"/>
        </w:rPr>
        <w:t xml:space="preserve"> </w:t>
      </w:r>
      <w:r w:rsidR="005A1B81" w:rsidRPr="00B84281">
        <w:rPr>
          <w:rFonts w:ascii="Cambria" w:eastAsiaTheme="minorHAnsi" w:hAnsi="Cambria" w:cstheme="minorHAnsi"/>
          <w:lang w:val="en-GB" w:eastAsia="en-US"/>
        </w:rPr>
        <w:t>201</w:t>
      </w:r>
      <w:r w:rsidR="00B64CFF" w:rsidRPr="00B84281">
        <w:rPr>
          <w:rFonts w:ascii="Cambria" w:eastAsiaTheme="minorHAnsi" w:hAnsi="Cambria" w:cstheme="minorHAnsi"/>
          <w:lang w:val="en-GB" w:eastAsia="en-US"/>
        </w:rPr>
        <w:t>5</w:t>
      </w:r>
      <w:r w:rsidR="005A1B81" w:rsidRPr="00B84281">
        <w:rPr>
          <w:rFonts w:ascii="Cambria" w:eastAsiaTheme="minorHAnsi" w:hAnsi="Cambria" w:cstheme="minorHAnsi"/>
          <w:lang w:val="en-GB" w:eastAsia="en-US"/>
        </w:rPr>
        <w:t xml:space="preserve">) </w:t>
      </w:r>
    </w:p>
    <w:p w14:paraId="089C1FBB" w14:textId="6234FAC2" w:rsidR="005A1B81" w:rsidRPr="00B84281" w:rsidRDefault="005A1B81" w:rsidP="00C91309">
      <w:pPr>
        <w:pStyle w:val="NormalWeb"/>
        <w:spacing w:before="0" w:beforeAutospacing="0" w:after="120" w:afterAutospacing="0" w:line="360" w:lineRule="auto"/>
        <w:jc w:val="both"/>
        <w:rPr>
          <w:rFonts w:ascii="Cambria" w:hAnsi="Cambria" w:cstheme="minorHAnsi"/>
          <w:lang w:val="en-GB"/>
        </w:rPr>
      </w:pPr>
      <w:r w:rsidRPr="00B84281">
        <w:rPr>
          <w:rFonts w:ascii="Cambria" w:hAnsi="Cambria" w:cstheme="minorHAnsi"/>
          <w:lang w:val="en-GB"/>
        </w:rPr>
        <w:t xml:space="preserve">Based on </w:t>
      </w:r>
      <w:r w:rsidR="00647A4D" w:rsidRPr="00B84281">
        <w:rPr>
          <w:rFonts w:ascii="Cambria" w:hAnsi="Cambria" w:cstheme="minorHAnsi"/>
          <w:lang w:val="en-GB"/>
        </w:rPr>
        <w:t>these characteristics</w:t>
      </w:r>
      <w:r w:rsidR="00F37CE5" w:rsidRPr="00B84281">
        <w:rPr>
          <w:rFonts w:ascii="Cambria" w:hAnsi="Cambria" w:cstheme="minorHAnsi"/>
          <w:lang w:val="en-GB"/>
        </w:rPr>
        <w:t>,</w:t>
      </w:r>
      <w:r w:rsidRPr="00B84281">
        <w:rPr>
          <w:rFonts w:ascii="Cambria" w:hAnsi="Cambria" w:cstheme="minorHAnsi"/>
          <w:lang w:val="en-GB"/>
        </w:rPr>
        <w:t xml:space="preserve"> </w:t>
      </w:r>
      <w:r w:rsidR="004D284D">
        <w:rPr>
          <w:rFonts w:ascii="Cambria" w:hAnsi="Cambria" w:cstheme="minorHAnsi"/>
          <w:lang w:val="en-GB"/>
        </w:rPr>
        <w:t>it is</w:t>
      </w:r>
      <w:r w:rsidR="00E03F76" w:rsidRPr="00B84281">
        <w:rPr>
          <w:rFonts w:ascii="Cambria" w:hAnsi="Cambria" w:cstheme="minorHAnsi"/>
          <w:lang w:val="en-GB"/>
        </w:rPr>
        <w:t xml:space="preserve"> </w:t>
      </w:r>
      <w:r w:rsidR="004D284D">
        <w:rPr>
          <w:rFonts w:ascii="Cambria" w:hAnsi="Cambria" w:cstheme="minorHAnsi"/>
          <w:lang w:val="en-GB"/>
        </w:rPr>
        <w:t>noted</w:t>
      </w:r>
      <w:r w:rsidRPr="00B84281">
        <w:rPr>
          <w:rFonts w:ascii="Cambria" w:hAnsi="Cambria" w:cstheme="minorHAnsi"/>
          <w:lang w:val="en-GB"/>
        </w:rPr>
        <w:t xml:space="preserve"> that agreeing on </w:t>
      </w:r>
      <w:r w:rsidR="004D284D" w:rsidRPr="00B84281">
        <w:rPr>
          <w:rFonts w:ascii="Cambria" w:hAnsi="Cambria" w:cstheme="minorHAnsi"/>
          <w:lang w:val="en-GB"/>
        </w:rPr>
        <w:t>a</w:t>
      </w:r>
      <w:r w:rsidRPr="00B84281">
        <w:rPr>
          <w:rFonts w:ascii="Cambria" w:hAnsi="Cambria" w:cstheme="minorHAnsi"/>
          <w:lang w:val="en-GB"/>
        </w:rPr>
        <w:t xml:space="preserve"> unique and universal definition of corruption is complicated, since it is a phenomenon affected by many disciplines.</w:t>
      </w:r>
      <w:r w:rsidR="00B64CFF" w:rsidRPr="00B84281">
        <w:rPr>
          <w:rFonts w:ascii="Cambria" w:hAnsi="Cambria" w:cstheme="minorHAnsi"/>
          <w:lang w:val="en-GB"/>
        </w:rPr>
        <w:t xml:space="preserve"> </w:t>
      </w:r>
      <w:r w:rsidR="004D284D">
        <w:rPr>
          <w:rFonts w:ascii="Cambria" w:hAnsi="Cambria" w:cstheme="minorHAnsi"/>
          <w:lang w:val="en-GB"/>
        </w:rPr>
        <w:t xml:space="preserve">Moreover, </w:t>
      </w:r>
      <w:r w:rsidRPr="00B84281">
        <w:rPr>
          <w:rFonts w:ascii="Cambria" w:hAnsi="Cambria" w:cstheme="minorHAnsi"/>
          <w:lang w:val="en-GB"/>
        </w:rPr>
        <w:t xml:space="preserve">in societies </w:t>
      </w:r>
      <w:r w:rsidR="00F37CE5" w:rsidRPr="00B84281">
        <w:rPr>
          <w:rFonts w:ascii="Cambria" w:hAnsi="Cambria" w:cstheme="minorHAnsi"/>
          <w:lang w:val="en-GB"/>
        </w:rPr>
        <w:t xml:space="preserve">without ethical universalism, </w:t>
      </w:r>
      <w:r w:rsidR="004D284D">
        <w:rPr>
          <w:rFonts w:ascii="Cambria" w:hAnsi="Cambria" w:cstheme="minorHAnsi"/>
          <w:lang w:val="en-GB"/>
        </w:rPr>
        <w:t xml:space="preserve">which is </w:t>
      </w:r>
      <w:r w:rsidR="00F37CE5" w:rsidRPr="00B84281">
        <w:rPr>
          <w:rFonts w:ascii="Cambria" w:hAnsi="Cambria" w:cstheme="minorHAnsi"/>
          <w:lang w:val="en-GB"/>
        </w:rPr>
        <w:t xml:space="preserve">the </w:t>
      </w:r>
      <w:r w:rsidRPr="00B84281">
        <w:rPr>
          <w:rFonts w:ascii="Cambria" w:hAnsi="Cambria" w:cstheme="minorHAnsi"/>
          <w:lang w:val="en-GB"/>
        </w:rPr>
        <w:t>equal treatment of all members of society by government when</w:t>
      </w:r>
      <w:r w:rsidR="00F37CE5" w:rsidRPr="00B84281">
        <w:rPr>
          <w:rFonts w:ascii="Cambria" w:hAnsi="Cambria" w:cstheme="minorHAnsi"/>
          <w:lang w:val="en-GB"/>
        </w:rPr>
        <w:t xml:space="preserve"> implementing laws and policies,</w:t>
      </w:r>
      <w:r w:rsidRPr="00B84281">
        <w:rPr>
          <w:rFonts w:ascii="Cambria" w:hAnsi="Cambria" w:cstheme="minorHAnsi"/>
          <w:lang w:val="en-GB"/>
        </w:rPr>
        <w:t xml:space="preserve"> </w:t>
      </w:r>
      <w:r w:rsidR="004D284D">
        <w:rPr>
          <w:rFonts w:ascii="Cambria" w:hAnsi="Cambria" w:cstheme="minorHAnsi"/>
          <w:lang w:val="en-GB"/>
        </w:rPr>
        <w:t xml:space="preserve">the </w:t>
      </w:r>
      <w:r w:rsidRPr="00B84281">
        <w:rPr>
          <w:rFonts w:ascii="Cambria" w:hAnsi="Cambria" w:cstheme="minorHAnsi"/>
          <w:lang w:val="en-GB"/>
        </w:rPr>
        <w:t xml:space="preserve">different kinds of corruption can be </w:t>
      </w:r>
      <w:r w:rsidR="004D284D">
        <w:rPr>
          <w:rFonts w:ascii="Cambria" w:hAnsi="Cambria" w:cstheme="minorHAnsi"/>
          <w:lang w:val="en-GB"/>
        </w:rPr>
        <w:t>immeasurable due to</w:t>
      </w:r>
      <w:r w:rsidRPr="00B84281">
        <w:rPr>
          <w:rFonts w:ascii="Cambria" w:hAnsi="Cambria" w:cstheme="minorHAnsi"/>
          <w:lang w:val="en-GB"/>
        </w:rPr>
        <w:t xml:space="preserve"> </w:t>
      </w:r>
      <w:r w:rsidR="00647A4D" w:rsidRPr="00B84281">
        <w:rPr>
          <w:rFonts w:ascii="Cambria" w:hAnsi="Cambria" w:cstheme="minorHAnsi"/>
          <w:lang w:val="en-GB"/>
        </w:rPr>
        <w:t xml:space="preserve">the </w:t>
      </w:r>
      <w:r w:rsidR="004D284D">
        <w:rPr>
          <w:rFonts w:ascii="Cambria" w:hAnsi="Cambria" w:cstheme="minorHAnsi"/>
          <w:lang w:val="en-GB"/>
        </w:rPr>
        <w:t>prevalence</w:t>
      </w:r>
      <w:r w:rsidRPr="00B84281">
        <w:rPr>
          <w:rFonts w:ascii="Cambria" w:hAnsi="Cambria" w:cstheme="minorHAnsi"/>
          <w:lang w:val="en-GB"/>
        </w:rPr>
        <w:t xml:space="preserve"> of groups taking advantage of public resources. (</w:t>
      </w:r>
      <w:proofErr w:type="spellStart"/>
      <w:r w:rsidRPr="00B84281">
        <w:rPr>
          <w:rFonts w:ascii="Cambria" w:hAnsi="Cambria" w:cstheme="minorHAnsi"/>
          <w:lang w:val="en-GB"/>
        </w:rPr>
        <w:t>Mungiu-Pippidi</w:t>
      </w:r>
      <w:proofErr w:type="spellEnd"/>
      <w:r w:rsidR="004D284D">
        <w:rPr>
          <w:rFonts w:ascii="Cambria" w:hAnsi="Cambria" w:cstheme="minorHAnsi"/>
          <w:lang w:val="en-GB"/>
        </w:rPr>
        <w:t>,</w:t>
      </w:r>
      <w:r w:rsidR="00647A4D" w:rsidRPr="00B84281">
        <w:rPr>
          <w:rFonts w:ascii="Cambria" w:hAnsi="Cambria" w:cstheme="minorHAnsi"/>
          <w:lang w:val="en-GB"/>
        </w:rPr>
        <w:t xml:space="preserve"> 201</w:t>
      </w:r>
      <w:r w:rsidR="00B64CFF" w:rsidRPr="00B84281">
        <w:rPr>
          <w:rFonts w:ascii="Cambria" w:hAnsi="Cambria" w:cstheme="minorHAnsi"/>
          <w:lang w:val="en-GB"/>
        </w:rPr>
        <w:t>5</w:t>
      </w:r>
      <w:r w:rsidRPr="00B84281">
        <w:rPr>
          <w:rFonts w:ascii="Cambria" w:hAnsi="Cambria" w:cstheme="minorHAnsi"/>
          <w:lang w:val="en-GB"/>
        </w:rPr>
        <w:t>)</w:t>
      </w:r>
    </w:p>
    <w:p w14:paraId="296AEA1D" w14:textId="400F1779" w:rsidR="005A1B81" w:rsidRPr="00B84281" w:rsidRDefault="00647A4D"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In </w:t>
      </w:r>
      <w:r w:rsidR="005A1B81" w:rsidRPr="00B84281">
        <w:rPr>
          <w:rFonts w:ascii="Cambria" w:eastAsia="Times New Roman" w:hAnsi="Cambria" w:cstheme="minorHAnsi"/>
          <w:sz w:val="24"/>
          <w:szCs w:val="24"/>
          <w:lang w:eastAsia="es-AR"/>
        </w:rPr>
        <w:t xml:space="preserve">a theoretical-practical approach, the </w:t>
      </w:r>
      <w:r w:rsidR="001B1624" w:rsidRPr="00B84281">
        <w:rPr>
          <w:rFonts w:ascii="Cambria" w:eastAsia="Times New Roman" w:hAnsi="Cambria" w:cstheme="minorHAnsi"/>
          <w:sz w:val="24"/>
          <w:szCs w:val="24"/>
          <w:lang w:eastAsia="es-AR"/>
        </w:rPr>
        <w:t xml:space="preserve">author turns the focus from </w:t>
      </w:r>
      <w:r w:rsidR="00CE5FE3">
        <w:rPr>
          <w:rFonts w:ascii="Cambria" w:eastAsia="Times New Roman" w:hAnsi="Cambria" w:cstheme="minorHAnsi"/>
          <w:sz w:val="24"/>
          <w:szCs w:val="24"/>
          <w:lang w:eastAsia="es-AR"/>
        </w:rPr>
        <w:t xml:space="preserve">the </w:t>
      </w:r>
      <w:r w:rsidR="004D284D">
        <w:rPr>
          <w:rFonts w:ascii="Cambria" w:eastAsia="Times New Roman" w:hAnsi="Cambria" w:cstheme="minorHAnsi"/>
          <w:sz w:val="24"/>
          <w:szCs w:val="24"/>
          <w:lang w:eastAsia="es-AR"/>
        </w:rPr>
        <w:t>idea of corruption to control of corruption</w:t>
      </w:r>
      <w:r w:rsidR="005A1B81" w:rsidRPr="00B84281">
        <w:rPr>
          <w:rFonts w:ascii="Cambria" w:eastAsia="Times New Roman" w:hAnsi="Cambria" w:cstheme="minorHAnsi"/>
          <w:sz w:val="24"/>
          <w:szCs w:val="24"/>
          <w:lang w:eastAsia="es-AR"/>
        </w:rPr>
        <w:t xml:space="preserve">, </w:t>
      </w:r>
      <w:r w:rsidRPr="00B84281">
        <w:rPr>
          <w:rFonts w:ascii="Cambria" w:eastAsia="Times New Roman" w:hAnsi="Cambria" w:cstheme="minorHAnsi"/>
          <w:sz w:val="24"/>
          <w:szCs w:val="24"/>
          <w:lang w:eastAsia="es-AR"/>
        </w:rPr>
        <w:t xml:space="preserve">defined </w:t>
      </w:r>
      <w:r w:rsidR="005A1B81" w:rsidRPr="00B84281">
        <w:rPr>
          <w:rFonts w:ascii="Cambria" w:eastAsia="Times New Roman" w:hAnsi="Cambria" w:cstheme="minorHAnsi"/>
          <w:sz w:val="24"/>
          <w:szCs w:val="24"/>
          <w:lang w:eastAsia="es-AR"/>
        </w:rPr>
        <w:t>as “a given society´s capacity to constrain the use of public authority to generate private rents detrimental to overall social welfare”. (</w:t>
      </w:r>
      <w:proofErr w:type="spellStart"/>
      <w:r w:rsidR="005A1B81" w:rsidRPr="00B84281">
        <w:rPr>
          <w:rFonts w:ascii="Cambria" w:eastAsia="Times New Roman" w:hAnsi="Cambria" w:cstheme="minorHAnsi"/>
          <w:sz w:val="24"/>
          <w:szCs w:val="24"/>
          <w:lang w:eastAsia="es-AR"/>
        </w:rPr>
        <w:t>Mungiu</w:t>
      </w:r>
      <w:proofErr w:type="spellEnd"/>
      <w:r w:rsidR="005A1B81" w:rsidRPr="00B84281">
        <w:rPr>
          <w:rFonts w:ascii="Cambria" w:eastAsia="Times New Roman" w:hAnsi="Cambria" w:cstheme="minorHAnsi"/>
          <w:sz w:val="24"/>
          <w:szCs w:val="24"/>
          <w:lang w:eastAsia="es-AR"/>
        </w:rPr>
        <w:t xml:space="preserve"> </w:t>
      </w:r>
      <w:proofErr w:type="spellStart"/>
      <w:r w:rsidR="005A1B81" w:rsidRPr="00B84281">
        <w:rPr>
          <w:rFonts w:ascii="Cambria" w:eastAsia="Times New Roman" w:hAnsi="Cambria" w:cstheme="minorHAnsi"/>
          <w:sz w:val="24"/>
          <w:szCs w:val="24"/>
          <w:lang w:eastAsia="es-AR"/>
        </w:rPr>
        <w:t>Pippidi</w:t>
      </w:r>
      <w:proofErr w:type="spellEnd"/>
      <w:r w:rsidR="004D284D">
        <w:rPr>
          <w:rFonts w:ascii="Cambria" w:eastAsia="Times New Roman" w:hAnsi="Cambria" w:cstheme="minorHAnsi"/>
          <w:sz w:val="24"/>
          <w:szCs w:val="24"/>
          <w:lang w:eastAsia="es-AR"/>
        </w:rPr>
        <w:t>,</w:t>
      </w:r>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18)</w:t>
      </w:r>
    </w:p>
    <w:p w14:paraId="6C6A243A" w14:textId="13E7FA4C"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w:t>
      </w:r>
      <w:r w:rsidR="00647A4D" w:rsidRPr="00B84281">
        <w:rPr>
          <w:rFonts w:ascii="Cambria" w:eastAsia="Times New Roman" w:hAnsi="Cambria" w:cstheme="minorHAnsi"/>
          <w:sz w:val="24"/>
          <w:szCs w:val="24"/>
          <w:lang w:eastAsia="es-AR"/>
        </w:rPr>
        <w:t xml:space="preserve"> the key question is</w:t>
      </w:r>
      <w:r w:rsidRPr="00B84281">
        <w:rPr>
          <w:rFonts w:ascii="Cambria" w:eastAsia="Times New Roman" w:hAnsi="Cambria" w:cstheme="minorHAnsi"/>
          <w:sz w:val="24"/>
          <w:szCs w:val="24"/>
          <w:lang w:eastAsia="es-AR"/>
        </w:rPr>
        <w:t xml:space="preserve"> how </w:t>
      </w:r>
      <w:r w:rsidR="00647A4D" w:rsidRPr="00B84281">
        <w:rPr>
          <w:rFonts w:ascii="Cambria" w:eastAsia="Times New Roman" w:hAnsi="Cambria" w:cstheme="minorHAnsi"/>
          <w:sz w:val="24"/>
          <w:szCs w:val="24"/>
          <w:lang w:eastAsia="es-AR"/>
        </w:rPr>
        <w:t>a certain society can constrain the missuses</w:t>
      </w:r>
      <w:r w:rsidRPr="00B84281">
        <w:rPr>
          <w:rFonts w:ascii="Cambria" w:eastAsia="Times New Roman" w:hAnsi="Cambria" w:cstheme="minorHAnsi"/>
          <w:sz w:val="24"/>
          <w:szCs w:val="24"/>
          <w:lang w:eastAsia="es-AR"/>
        </w:rPr>
        <w:t xml:space="preserve"> of public resources by an individual or a group in their own and private benefit, and guarantee that the s</w:t>
      </w:r>
      <w:r w:rsidR="001B1624" w:rsidRPr="00B84281">
        <w:rPr>
          <w:rFonts w:ascii="Cambria" w:eastAsia="Times New Roman" w:hAnsi="Cambria" w:cstheme="minorHAnsi"/>
          <w:sz w:val="24"/>
          <w:szCs w:val="24"/>
          <w:lang w:eastAsia="es-AR"/>
        </w:rPr>
        <w:t>t</w:t>
      </w:r>
      <w:r w:rsidRPr="00B84281">
        <w:rPr>
          <w:rFonts w:ascii="Cambria" w:eastAsia="Times New Roman" w:hAnsi="Cambria" w:cstheme="minorHAnsi"/>
          <w:sz w:val="24"/>
          <w:szCs w:val="24"/>
          <w:lang w:eastAsia="es-AR"/>
        </w:rPr>
        <w:t xml:space="preserve">ate serves the social </w:t>
      </w:r>
      <w:r w:rsidR="001B1624" w:rsidRPr="00B84281">
        <w:rPr>
          <w:rFonts w:ascii="Cambria" w:eastAsia="Times New Roman" w:hAnsi="Cambria" w:cstheme="minorHAnsi"/>
          <w:sz w:val="24"/>
          <w:szCs w:val="24"/>
          <w:lang w:eastAsia="es-AR"/>
        </w:rPr>
        <w:t>wellbeing</w:t>
      </w:r>
      <w:r w:rsidRPr="00B84281">
        <w:rPr>
          <w:rFonts w:ascii="Cambria" w:eastAsia="Times New Roman" w:hAnsi="Cambria" w:cstheme="minorHAnsi"/>
          <w:sz w:val="24"/>
          <w:szCs w:val="24"/>
          <w:lang w:eastAsia="es-AR"/>
        </w:rPr>
        <w:t xml:space="preserve">. Thus,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1209A1">
        <w:rPr>
          <w:rFonts w:ascii="Cambria" w:eastAsia="Times New Roman" w:hAnsi="Cambria" w:cstheme="minorHAnsi"/>
          <w:sz w:val="24"/>
          <w:szCs w:val="24"/>
          <w:lang w:eastAsia="es-AR"/>
        </w:rPr>
        <w:t>(2015</w:t>
      </w:r>
      <w:r w:rsidR="00E03F76" w:rsidRPr="00B84281">
        <w:rPr>
          <w:rFonts w:ascii="Cambria" w:eastAsia="Times New Roman" w:hAnsi="Cambria" w:cstheme="minorHAnsi"/>
          <w:sz w:val="24"/>
          <w:szCs w:val="24"/>
          <w:lang w:eastAsia="es-AR"/>
        </w:rPr>
        <w:t xml:space="preserve">) </w:t>
      </w:r>
      <w:r w:rsidR="001209A1">
        <w:rPr>
          <w:rFonts w:ascii="Cambria" w:eastAsia="Times New Roman" w:hAnsi="Cambria" w:cstheme="minorHAnsi"/>
          <w:sz w:val="24"/>
          <w:szCs w:val="24"/>
          <w:lang w:eastAsia="es-AR"/>
        </w:rPr>
        <w:t>addresses the issue of corruption</w:t>
      </w:r>
      <w:r w:rsidRPr="00B84281">
        <w:rPr>
          <w:rFonts w:ascii="Cambria" w:eastAsia="Times New Roman" w:hAnsi="Cambria" w:cstheme="minorHAnsi"/>
          <w:sz w:val="24"/>
          <w:szCs w:val="24"/>
          <w:lang w:eastAsia="es-AR"/>
        </w:rPr>
        <w:t xml:space="preserve">, not from an individual perspective, but from a societal one. The difference is that while the former would be aimed at the undue profits made by individuals due to the abuse of public authority, the latter sees corruption “as an intrinsic part of certain governance context, a social allocation mode”. </w:t>
      </w:r>
      <w:r w:rsidR="001209A1">
        <w:rPr>
          <w:rFonts w:ascii="Cambria" w:eastAsia="Times New Roman" w:hAnsi="Cambria" w:cstheme="minorHAnsi"/>
          <w:sz w:val="24"/>
          <w:szCs w:val="24"/>
          <w:lang w:eastAsia="es-AR"/>
        </w:rPr>
        <w:t>(p. 19)</w:t>
      </w:r>
    </w:p>
    <w:p w14:paraId="05A42218" w14:textId="7373A5B1"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This approach exceeds the notion of corruption as a simple aggregation of individual corrupt acts. Conversely, it is focused on how the</w:t>
      </w:r>
      <w:r w:rsidR="00647A4D" w:rsidRPr="00B84281">
        <w:rPr>
          <w:rFonts w:ascii="Cambria" w:eastAsia="Times New Roman" w:hAnsi="Cambria" w:cstheme="minorHAnsi"/>
          <w:sz w:val="24"/>
          <w:szCs w:val="24"/>
          <w:lang w:eastAsia="es-AR"/>
        </w:rPr>
        <w:t xml:space="preserve"> work of</w:t>
      </w:r>
      <w:r w:rsidRPr="00B84281">
        <w:rPr>
          <w:rFonts w:ascii="Cambria" w:eastAsia="Times New Roman" w:hAnsi="Cambria" w:cstheme="minorHAnsi"/>
          <w:sz w:val="24"/>
          <w:szCs w:val="24"/>
          <w:lang w:eastAsia="es-AR"/>
        </w:rPr>
        <w:t xml:space="preserve"> institutions</w:t>
      </w:r>
      <w:r w:rsidR="00647A4D" w:rsidRPr="00B84281">
        <w:rPr>
          <w:rFonts w:ascii="Cambria" w:eastAsia="Times New Roman" w:hAnsi="Cambria" w:cstheme="minorHAnsi"/>
          <w:sz w:val="24"/>
          <w:szCs w:val="24"/>
          <w:lang w:eastAsia="es-AR"/>
        </w:rPr>
        <w:t xml:space="preserve"> and </w:t>
      </w:r>
      <w:r w:rsidRPr="00B84281">
        <w:rPr>
          <w:rFonts w:ascii="Cambria" w:eastAsia="Times New Roman" w:hAnsi="Cambria" w:cstheme="minorHAnsi"/>
          <w:sz w:val="24"/>
          <w:szCs w:val="24"/>
          <w:lang w:eastAsia="es-AR"/>
        </w:rPr>
        <w:t xml:space="preserve">the rules of </w:t>
      </w:r>
      <w:r w:rsidR="00FA0607">
        <w:rPr>
          <w:rFonts w:ascii="Cambria" w:eastAsia="Times New Roman" w:hAnsi="Cambria" w:cstheme="minorHAnsi"/>
          <w:sz w:val="24"/>
          <w:szCs w:val="24"/>
          <w:lang w:eastAsia="es-AR"/>
        </w:rPr>
        <w:t xml:space="preserve">the </w:t>
      </w:r>
      <w:r w:rsidRPr="00B84281">
        <w:rPr>
          <w:rFonts w:ascii="Cambria" w:eastAsia="Times New Roman" w:hAnsi="Cambria" w:cstheme="minorHAnsi"/>
          <w:sz w:val="24"/>
          <w:szCs w:val="24"/>
          <w:lang w:eastAsia="es-AR"/>
        </w:rPr>
        <w:t xml:space="preserve">game </w:t>
      </w:r>
      <w:r w:rsidR="003012EE" w:rsidRPr="00B84281">
        <w:rPr>
          <w:rFonts w:ascii="Cambria" w:eastAsia="Times New Roman" w:hAnsi="Cambria" w:cstheme="minorHAnsi"/>
          <w:sz w:val="24"/>
          <w:szCs w:val="24"/>
          <w:lang w:eastAsia="es-AR"/>
        </w:rPr>
        <w:t>determine</w:t>
      </w:r>
      <w:r w:rsidR="00647A4D" w:rsidRPr="00B84281">
        <w:rPr>
          <w:rFonts w:ascii="Cambria" w:eastAsia="Times New Roman" w:hAnsi="Cambria" w:cstheme="minorHAnsi"/>
          <w:sz w:val="24"/>
          <w:szCs w:val="24"/>
          <w:lang w:eastAsia="es-AR"/>
        </w:rPr>
        <w:t xml:space="preserve"> the allocation of</w:t>
      </w:r>
      <w:r w:rsidRPr="00B84281">
        <w:rPr>
          <w:rFonts w:ascii="Cambria" w:eastAsia="Times New Roman" w:hAnsi="Cambria" w:cstheme="minorHAnsi"/>
          <w:sz w:val="24"/>
          <w:szCs w:val="24"/>
          <w:lang w:eastAsia="es-AR"/>
        </w:rPr>
        <w:t xml:space="preserve"> public resources.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1209A1">
        <w:rPr>
          <w:rFonts w:ascii="Cambria" w:eastAsia="Times New Roman" w:hAnsi="Cambria" w:cstheme="minorHAnsi"/>
          <w:sz w:val="24"/>
          <w:szCs w:val="24"/>
          <w:lang w:eastAsia="es-AR"/>
        </w:rPr>
        <w:t>(2015</w:t>
      </w:r>
      <w:r w:rsidR="00E03F76" w:rsidRPr="00B84281">
        <w:rPr>
          <w:rFonts w:ascii="Cambria" w:eastAsia="Times New Roman" w:hAnsi="Cambria" w:cstheme="minorHAnsi"/>
          <w:sz w:val="24"/>
          <w:szCs w:val="24"/>
          <w:lang w:eastAsia="es-AR"/>
        </w:rPr>
        <w:t xml:space="preserve">) </w:t>
      </w:r>
      <w:r w:rsidRPr="00B84281">
        <w:rPr>
          <w:rFonts w:ascii="Cambria" w:eastAsia="Times New Roman" w:hAnsi="Cambria" w:cstheme="minorHAnsi"/>
          <w:sz w:val="24"/>
          <w:szCs w:val="24"/>
          <w:lang w:eastAsia="es-AR"/>
        </w:rPr>
        <w:t xml:space="preserve">highlights </w:t>
      </w:r>
      <w:r w:rsidR="00246E62" w:rsidRPr="00B84281">
        <w:rPr>
          <w:rFonts w:ascii="Cambria" w:eastAsia="Times New Roman" w:hAnsi="Cambria" w:cstheme="minorHAnsi"/>
          <w:sz w:val="24"/>
          <w:szCs w:val="24"/>
          <w:lang w:eastAsia="es-AR"/>
        </w:rPr>
        <w:t>those countries</w:t>
      </w:r>
      <w:r w:rsidRPr="00B84281">
        <w:rPr>
          <w:rFonts w:ascii="Cambria" w:eastAsia="Times New Roman" w:hAnsi="Cambria" w:cstheme="minorHAnsi"/>
          <w:sz w:val="24"/>
          <w:szCs w:val="24"/>
          <w:lang w:eastAsia="es-AR"/>
        </w:rPr>
        <w:t xml:space="preserve"> with the highest </w:t>
      </w:r>
      <w:r w:rsidR="00246E62" w:rsidRPr="00B84281">
        <w:rPr>
          <w:rFonts w:ascii="Cambria" w:eastAsia="Times New Roman" w:hAnsi="Cambria" w:cstheme="minorHAnsi"/>
          <w:sz w:val="24"/>
          <w:szCs w:val="24"/>
          <w:lang w:eastAsia="es-AR"/>
        </w:rPr>
        <w:t>levels of control of corruption</w:t>
      </w:r>
      <w:r w:rsidRPr="00B84281">
        <w:rPr>
          <w:rFonts w:ascii="Cambria" w:eastAsia="Times New Roman" w:hAnsi="Cambria" w:cstheme="minorHAnsi"/>
          <w:sz w:val="24"/>
          <w:szCs w:val="24"/>
          <w:lang w:eastAsia="es-AR"/>
        </w:rPr>
        <w:t xml:space="preserve"> </w:t>
      </w:r>
      <w:r w:rsidR="00246E62" w:rsidRPr="00B84281">
        <w:rPr>
          <w:rFonts w:ascii="Cambria" w:eastAsia="Times New Roman" w:hAnsi="Cambria" w:cstheme="minorHAnsi"/>
          <w:sz w:val="24"/>
          <w:szCs w:val="24"/>
          <w:lang w:eastAsia="es-AR"/>
        </w:rPr>
        <w:t xml:space="preserve">that </w:t>
      </w:r>
      <w:r w:rsidRPr="00B84281">
        <w:rPr>
          <w:rFonts w:ascii="Cambria" w:eastAsia="Times New Roman" w:hAnsi="Cambria" w:cstheme="minorHAnsi"/>
          <w:sz w:val="24"/>
          <w:szCs w:val="24"/>
          <w:lang w:eastAsia="es-AR"/>
        </w:rPr>
        <w:t xml:space="preserve">managed to institutionalize open and non-discriminative access to their institutions. </w:t>
      </w:r>
    </w:p>
    <w:p w14:paraId="145178C7" w14:textId="795A7AA3" w:rsidR="00B64CFF" w:rsidRPr="00B84281" w:rsidRDefault="001209A1" w:rsidP="00C91309">
      <w:pPr>
        <w:spacing w:after="120" w:line="360" w:lineRule="auto"/>
        <w:jc w:val="both"/>
        <w:rPr>
          <w:rFonts w:ascii="Cambria" w:eastAsia="Times New Roman" w:hAnsi="Cambria" w:cstheme="minorHAnsi"/>
          <w:sz w:val="24"/>
          <w:szCs w:val="24"/>
          <w:lang w:eastAsia="es-AR"/>
        </w:rPr>
      </w:pPr>
      <w:r>
        <w:rPr>
          <w:rFonts w:ascii="Cambria" w:eastAsia="Times New Roman" w:hAnsi="Cambria" w:cstheme="minorHAnsi"/>
          <w:sz w:val="24"/>
          <w:szCs w:val="24"/>
          <w:lang w:eastAsia="es-AR"/>
        </w:rPr>
        <w:lastRenderedPageBreak/>
        <w:t>Indeed, human agency</w:t>
      </w:r>
      <w:r w:rsidR="005A1B81" w:rsidRPr="00B84281">
        <w:rPr>
          <w:rFonts w:ascii="Cambria" w:eastAsia="Times New Roman" w:hAnsi="Cambria" w:cstheme="minorHAnsi"/>
          <w:sz w:val="24"/>
          <w:szCs w:val="24"/>
          <w:lang w:eastAsia="es-AR"/>
        </w:rPr>
        <w:t xml:space="preserve"> is indispensable to make pro</w:t>
      </w:r>
      <w:r w:rsidR="001B1624" w:rsidRPr="00B84281">
        <w:rPr>
          <w:rFonts w:ascii="Cambria" w:eastAsia="Times New Roman" w:hAnsi="Cambria" w:cstheme="minorHAnsi"/>
          <w:sz w:val="24"/>
          <w:szCs w:val="24"/>
          <w:lang w:eastAsia="es-AR"/>
        </w:rPr>
        <w:t>gress in governance. It means</w:t>
      </w:r>
      <w:r>
        <w:rPr>
          <w:rFonts w:ascii="Cambria" w:eastAsia="Times New Roman" w:hAnsi="Cambria" w:cstheme="minorHAnsi"/>
          <w:sz w:val="24"/>
          <w:szCs w:val="24"/>
          <w:lang w:eastAsia="es-AR"/>
        </w:rPr>
        <w:t xml:space="preserve"> to move from particularistic</w:t>
      </w:r>
      <w:r w:rsidR="005A1B81" w:rsidRPr="00B84281">
        <w:rPr>
          <w:rFonts w:ascii="Cambria" w:eastAsia="Times New Roman" w:hAnsi="Cambria" w:cstheme="minorHAnsi"/>
          <w:sz w:val="24"/>
          <w:szCs w:val="24"/>
          <w:lang w:eastAsia="es-AR"/>
        </w:rPr>
        <w:t xml:space="preserve"> societies where states and their institutions are used as instruments for particular</w:t>
      </w:r>
      <w:r>
        <w:rPr>
          <w:rFonts w:ascii="Cambria" w:eastAsia="Times New Roman" w:hAnsi="Cambria" w:cstheme="minorHAnsi"/>
          <w:sz w:val="24"/>
          <w:szCs w:val="24"/>
          <w:lang w:eastAsia="es-AR"/>
        </w:rPr>
        <w:t xml:space="preserve"> private profits, to more ethical universalistic</w:t>
      </w:r>
      <w:r w:rsidR="005A1B81" w:rsidRPr="00B84281">
        <w:rPr>
          <w:rFonts w:ascii="Cambria" w:eastAsia="Times New Roman" w:hAnsi="Cambria" w:cstheme="minorHAnsi"/>
          <w:sz w:val="24"/>
          <w:szCs w:val="24"/>
          <w:lang w:eastAsia="es-AR"/>
        </w:rPr>
        <w:t xml:space="preserve"> societies</w:t>
      </w:r>
      <w:r>
        <w:rPr>
          <w:rFonts w:ascii="Cambria" w:eastAsia="Times New Roman" w:hAnsi="Cambria" w:cstheme="minorHAnsi"/>
          <w:sz w:val="24"/>
          <w:szCs w:val="24"/>
          <w:lang w:eastAsia="es-AR"/>
        </w:rPr>
        <w:t>,</w:t>
      </w:r>
      <w:r w:rsidR="005A1B81" w:rsidRPr="00B84281">
        <w:rPr>
          <w:rFonts w:ascii="Cambria" w:eastAsia="Times New Roman" w:hAnsi="Cambria" w:cstheme="minorHAnsi"/>
          <w:sz w:val="24"/>
          <w:szCs w:val="24"/>
          <w:lang w:eastAsia="es-AR"/>
        </w:rPr>
        <w:t xml:space="preserve"> where institutions seek out general welfare. (</w:t>
      </w:r>
      <w:proofErr w:type="spellStart"/>
      <w:r w:rsidR="005A1B81"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005A1B81" w:rsidRPr="00B84281">
        <w:rPr>
          <w:rFonts w:ascii="Cambria" w:eastAsia="Times New Roman" w:hAnsi="Cambria" w:cstheme="minorHAnsi"/>
          <w:sz w:val="24"/>
          <w:szCs w:val="24"/>
          <w:lang w:eastAsia="es-AR"/>
        </w:rPr>
        <w:t>P</w:t>
      </w:r>
      <w:r w:rsidR="001B1624" w:rsidRPr="00B84281">
        <w:rPr>
          <w:rFonts w:ascii="Cambria" w:eastAsia="Times New Roman" w:hAnsi="Cambria" w:cstheme="minorHAnsi"/>
          <w:sz w:val="24"/>
          <w:szCs w:val="24"/>
          <w:lang w:eastAsia="es-AR"/>
        </w:rPr>
        <w:t>ippi</w:t>
      </w:r>
      <w:r w:rsidR="00B64CFF" w:rsidRPr="00B84281">
        <w:rPr>
          <w:rFonts w:ascii="Cambria" w:eastAsia="Times New Roman" w:hAnsi="Cambria" w:cstheme="minorHAnsi"/>
          <w:sz w:val="24"/>
          <w:szCs w:val="24"/>
          <w:lang w:eastAsia="es-AR"/>
        </w:rPr>
        <w:t>di</w:t>
      </w:r>
      <w:proofErr w:type="spellEnd"/>
      <w:r>
        <w:rPr>
          <w:rFonts w:ascii="Cambria" w:eastAsia="Times New Roman" w:hAnsi="Cambria" w:cstheme="minorHAnsi"/>
          <w:sz w:val="24"/>
          <w:szCs w:val="24"/>
          <w:lang w:eastAsia="es-AR"/>
        </w:rPr>
        <w:t>,</w:t>
      </w:r>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w:t>
      </w:r>
    </w:p>
    <w:p w14:paraId="04BCB81B" w14:textId="0900D89D"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However, when it comes to the question</w:t>
      </w:r>
      <w:r w:rsidR="003012EE" w:rsidRPr="00B84281">
        <w:rPr>
          <w:rFonts w:ascii="Cambria" w:eastAsia="Times New Roman" w:hAnsi="Cambria" w:cstheme="minorHAnsi"/>
          <w:sz w:val="24"/>
          <w:szCs w:val="24"/>
          <w:lang w:eastAsia="es-AR"/>
        </w:rPr>
        <w:t xml:space="preserve"> about </w:t>
      </w:r>
      <w:r w:rsidR="001B1624" w:rsidRPr="00B84281">
        <w:rPr>
          <w:rFonts w:ascii="Cambria" w:eastAsia="Times New Roman" w:hAnsi="Cambria" w:cstheme="minorHAnsi"/>
          <w:sz w:val="24"/>
          <w:szCs w:val="24"/>
          <w:lang w:eastAsia="es-AR"/>
        </w:rPr>
        <w:t>the right</w:t>
      </w:r>
      <w:r w:rsidRPr="00B84281">
        <w:rPr>
          <w:rFonts w:ascii="Cambria" w:eastAsia="Times New Roman" w:hAnsi="Cambria" w:cstheme="minorHAnsi"/>
          <w:sz w:val="24"/>
          <w:szCs w:val="24"/>
          <w:lang w:eastAsia="es-AR"/>
        </w:rPr>
        <w:t xml:space="preserve"> kind of </w:t>
      </w:r>
      <w:r w:rsidR="001B1624" w:rsidRPr="00B84281">
        <w:rPr>
          <w:rFonts w:ascii="Cambria" w:eastAsia="Times New Roman" w:hAnsi="Cambria" w:cstheme="minorHAnsi"/>
          <w:sz w:val="24"/>
          <w:szCs w:val="24"/>
          <w:lang w:eastAsia="es-AR"/>
        </w:rPr>
        <w:t>human agency</w:t>
      </w:r>
      <w:r w:rsidRPr="00B84281">
        <w:rPr>
          <w:rFonts w:ascii="Cambria" w:eastAsia="Times New Roman" w:hAnsi="Cambria" w:cstheme="minorHAnsi"/>
          <w:sz w:val="24"/>
          <w:szCs w:val="24"/>
          <w:lang w:eastAsia="es-AR"/>
        </w:rPr>
        <w:t xml:space="preserve">, the answer tends to be contested. </w:t>
      </w:r>
      <w:r w:rsidR="003012EE" w:rsidRPr="00B84281">
        <w:rPr>
          <w:rFonts w:ascii="Cambria" w:eastAsia="Times New Roman" w:hAnsi="Cambria" w:cstheme="minorHAnsi"/>
          <w:sz w:val="24"/>
          <w:szCs w:val="24"/>
          <w:lang w:eastAsia="es-AR"/>
        </w:rPr>
        <w:t>Implementing</w:t>
      </w:r>
      <w:r w:rsidRPr="00B84281">
        <w:rPr>
          <w:rFonts w:ascii="Cambria" w:eastAsia="Times New Roman" w:hAnsi="Cambria" w:cstheme="minorHAnsi"/>
          <w:sz w:val="24"/>
          <w:szCs w:val="24"/>
          <w:lang w:eastAsia="es-AR"/>
        </w:rPr>
        <w:t xml:space="preserve"> anticorruption laws, liberalizing trade, increasing accountability, are just some of the options normally analysed.    </w:t>
      </w:r>
    </w:p>
    <w:p w14:paraId="3D29374C" w14:textId="77777777" w:rsidR="001209A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Actually, the ans</w:t>
      </w:r>
      <w:r w:rsidR="001209A1">
        <w:rPr>
          <w:rFonts w:ascii="Cambria" w:eastAsia="Times New Roman" w:hAnsi="Cambria" w:cstheme="minorHAnsi"/>
          <w:sz w:val="24"/>
          <w:szCs w:val="24"/>
          <w:lang w:eastAsia="es-AR"/>
        </w:rPr>
        <w:t>wer will depend on the type of control of corruption model</w:t>
      </w:r>
      <w:r w:rsidRPr="00B84281">
        <w:rPr>
          <w:rFonts w:ascii="Cambria" w:eastAsia="Times New Roman" w:hAnsi="Cambria" w:cstheme="minorHAnsi"/>
          <w:sz w:val="24"/>
          <w:szCs w:val="24"/>
          <w:lang w:eastAsia="es-AR"/>
        </w:rPr>
        <w:t xml:space="preserve"> </w:t>
      </w:r>
      <w:r w:rsidR="00FA0607">
        <w:rPr>
          <w:rFonts w:ascii="Cambria" w:eastAsia="Times New Roman" w:hAnsi="Cambria" w:cstheme="minorHAnsi"/>
          <w:sz w:val="24"/>
          <w:szCs w:val="24"/>
          <w:lang w:eastAsia="es-AR"/>
        </w:rPr>
        <w:t>that is applied</w:t>
      </w:r>
      <w:r w:rsidRPr="00B84281">
        <w:rPr>
          <w:rFonts w:ascii="Cambria" w:eastAsia="Times New Roman" w:hAnsi="Cambria" w:cstheme="minorHAnsi"/>
          <w:sz w:val="24"/>
          <w:szCs w:val="24"/>
          <w:lang w:eastAsia="es-AR"/>
        </w:rPr>
        <w:t xml:space="preserve">.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1209A1">
        <w:rPr>
          <w:rFonts w:ascii="Cambria" w:eastAsia="Times New Roman" w:hAnsi="Cambria" w:cstheme="minorHAnsi"/>
          <w:sz w:val="24"/>
          <w:szCs w:val="24"/>
          <w:lang w:eastAsia="es-AR"/>
        </w:rPr>
        <w:t xml:space="preserve">(2015) </w:t>
      </w:r>
      <w:r w:rsidRPr="00B84281">
        <w:rPr>
          <w:rFonts w:ascii="Cambria" w:eastAsia="Times New Roman" w:hAnsi="Cambria" w:cstheme="minorHAnsi"/>
          <w:sz w:val="24"/>
          <w:szCs w:val="24"/>
          <w:lang w:eastAsia="es-AR"/>
        </w:rPr>
        <w:t xml:space="preserve">differentiates </w:t>
      </w:r>
      <w:r w:rsidR="001B1624" w:rsidRPr="00B84281">
        <w:rPr>
          <w:rFonts w:ascii="Cambria" w:eastAsia="Times New Roman" w:hAnsi="Cambria" w:cstheme="minorHAnsi"/>
          <w:sz w:val="24"/>
          <w:szCs w:val="24"/>
          <w:lang w:eastAsia="es-AR"/>
        </w:rPr>
        <w:t xml:space="preserve">between </w:t>
      </w:r>
      <w:r w:rsidRPr="00B84281">
        <w:rPr>
          <w:rFonts w:ascii="Cambria" w:eastAsia="Times New Roman" w:hAnsi="Cambria" w:cstheme="minorHAnsi"/>
          <w:sz w:val="24"/>
          <w:szCs w:val="24"/>
          <w:lang w:eastAsia="es-AR"/>
        </w:rPr>
        <w:t xml:space="preserve">three main models of control of corruption. The first </w:t>
      </w:r>
      <w:r w:rsidR="001B1624" w:rsidRPr="00B84281">
        <w:rPr>
          <w:rFonts w:ascii="Cambria" w:eastAsia="Times New Roman" w:hAnsi="Cambria" w:cstheme="minorHAnsi"/>
          <w:sz w:val="24"/>
          <w:szCs w:val="24"/>
          <w:lang w:eastAsia="es-AR"/>
        </w:rPr>
        <w:t xml:space="preserve">is </w:t>
      </w:r>
      <w:r w:rsidRPr="00B84281">
        <w:rPr>
          <w:rFonts w:ascii="Cambria" w:eastAsia="Times New Roman" w:hAnsi="Cambria" w:cstheme="minorHAnsi"/>
          <w:sz w:val="24"/>
          <w:szCs w:val="24"/>
          <w:lang w:eastAsia="es-AR"/>
        </w:rPr>
        <w:t>based on structural factors</w:t>
      </w:r>
      <w:r w:rsidR="00FA0607">
        <w:rPr>
          <w:rFonts w:ascii="Cambria" w:eastAsia="Times New Roman" w:hAnsi="Cambria" w:cstheme="minorHAnsi"/>
          <w:sz w:val="24"/>
          <w:szCs w:val="24"/>
          <w:lang w:eastAsia="es-AR"/>
        </w:rPr>
        <w:t>:</w:t>
      </w:r>
      <w:r w:rsidRPr="00B84281">
        <w:rPr>
          <w:rFonts w:ascii="Cambria" w:eastAsia="Times New Roman" w:hAnsi="Cambria" w:cstheme="minorHAnsi"/>
          <w:sz w:val="24"/>
          <w:szCs w:val="24"/>
          <w:lang w:eastAsia="es-AR"/>
        </w:rPr>
        <w:t xml:space="preserve"> </w:t>
      </w:r>
      <w:r w:rsidR="00FA0607">
        <w:rPr>
          <w:rFonts w:ascii="Cambria" w:eastAsia="Times New Roman" w:hAnsi="Cambria" w:cstheme="minorHAnsi"/>
          <w:sz w:val="24"/>
          <w:szCs w:val="24"/>
          <w:lang w:eastAsia="es-AR"/>
        </w:rPr>
        <w:t>t</w:t>
      </w:r>
      <w:r w:rsidRPr="00B84281">
        <w:rPr>
          <w:rFonts w:ascii="Cambria" w:eastAsia="Times New Roman" w:hAnsi="Cambria" w:cstheme="minorHAnsi"/>
          <w:sz w:val="24"/>
          <w:szCs w:val="24"/>
          <w:lang w:eastAsia="es-AR"/>
        </w:rPr>
        <w:t>raditional factors, like trust, natural resources, and/or geographical and living conditions, as w</w:t>
      </w:r>
      <w:r w:rsidR="001B1624" w:rsidRPr="00B84281">
        <w:rPr>
          <w:rFonts w:ascii="Cambria" w:eastAsia="Times New Roman" w:hAnsi="Cambria" w:cstheme="minorHAnsi"/>
          <w:sz w:val="24"/>
          <w:szCs w:val="24"/>
          <w:lang w:eastAsia="es-AR"/>
        </w:rPr>
        <w:t>ell as modernization conditions like</w:t>
      </w:r>
      <w:r w:rsidRPr="00B84281">
        <w:rPr>
          <w:rFonts w:ascii="Cambria" w:eastAsia="Times New Roman" w:hAnsi="Cambria" w:cstheme="minorHAnsi"/>
          <w:sz w:val="24"/>
          <w:szCs w:val="24"/>
          <w:lang w:eastAsia="es-AR"/>
        </w:rPr>
        <w:t xml:space="preserve"> literacy rates, ur</w:t>
      </w:r>
      <w:r w:rsidR="001B1624" w:rsidRPr="00B84281">
        <w:rPr>
          <w:rFonts w:ascii="Cambria" w:eastAsia="Times New Roman" w:hAnsi="Cambria" w:cstheme="minorHAnsi"/>
          <w:sz w:val="24"/>
          <w:szCs w:val="24"/>
          <w:lang w:eastAsia="es-AR"/>
        </w:rPr>
        <w:t>banization and life expectancy.</w:t>
      </w:r>
      <w:r w:rsidRPr="00B84281">
        <w:rPr>
          <w:rFonts w:ascii="Cambria" w:eastAsia="Times New Roman" w:hAnsi="Cambria" w:cstheme="minorHAnsi"/>
          <w:sz w:val="24"/>
          <w:szCs w:val="24"/>
          <w:lang w:eastAsia="es-AR"/>
        </w:rPr>
        <w:t xml:space="preserve"> The second model, aimed at the promotion of anti-corruption legislation and the adoption of anticorruption tools for d</w:t>
      </w:r>
      <w:r w:rsidR="00246E62" w:rsidRPr="00B84281">
        <w:rPr>
          <w:rFonts w:ascii="Cambria" w:eastAsia="Times New Roman" w:hAnsi="Cambria" w:cstheme="minorHAnsi"/>
          <w:sz w:val="24"/>
          <w:szCs w:val="24"/>
          <w:lang w:eastAsia="es-AR"/>
        </w:rPr>
        <w:t>omestic implementation such as</w:t>
      </w:r>
      <w:r w:rsidRPr="00B84281">
        <w:rPr>
          <w:rFonts w:ascii="Cambria" w:eastAsia="Times New Roman" w:hAnsi="Cambria" w:cstheme="minorHAnsi"/>
          <w:sz w:val="24"/>
          <w:szCs w:val="24"/>
          <w:lang w:eastAsia="es-AR"/>
        </w:rPr>
        <w:t xml:space="preserve"> civil service merit-based recruitment, administrative reforms and independent control agencies, which can include freedom of information legislation, anticorru</w:t>
      </w:r>
      <w:r w:rsidR="001B1624" w:rsidRPr="00B84281">
        <w:rPr>
          <w:rFonts w:ascii="Cambria" w:eastAsia="Times New Roman" w:hAnsi="Cambria" w:cstheme="minorHAnsi"/>
          <w:sz w:val="24"/>
          <w:szCs w:val="24"/>
          <w:lang w:eastAsia="es-AR"/>
        </w:rPr>
        <w:t>ption agencies and ombudspersons</w:t>
      </w:r>
      <w:r w:rsidRPr="00B84281">
        <w:rPr>
          <w:rFonts w:ascii="Cambria" w:eastAsia="Times New Roman" w:hAnsi="Cambria" w:cstheme="minorHAnsi"/>
          <w:sz w:val="24"/>
          <w:szCs w:val="24"/>
          <w:lang w:eastAsia="es-AR"/>
        </w:rPr>
        <w:t xml:space="preserve">. Finally, a third model of control of corruption is identified: the equilibrium model. </w:t>
      </w:r>
    </w:p>
    <w:p w14:paraId="56EF9EED" w14:textId="20338078"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Based on the understanding of corruption as </w:t>
      </w:r>
      <w:r w:rsidR="001B1624" w:rsidRPr="00B84281">
        <w:rPr>
          <w:rFonts w:ascii="Cambria" w:eastAsia="Times New Roman" w:hAnsi="Cambria" w:cstheme="minorHAnsi"/>
          <w:sz w:val="24"/>
          <w:szCs w:val="24"/>
          <w:lang w:eastAsia="es-AR"/>
        </w:rPr>
        <w:t>equilibrium</w:t>
      </w:r>
      <w:r w:rsidRPr="00B84281">
        <w:rPr>
          <w:rFonts w:ascii="Cambria" w:eastAsia="Times New Roman" w:hAnsi="Cambria" w:cstheme="minorHAnsi"/>
          <w:sz w:val="24"/>
          <w:szCs w:val="24"/>
          <w:lang w:eastAsia="es-AR"/>
        </w:rPr>
        <w:t xml:space="preserve"> between costs and benefits pioneered by </w:t>
      </w:r>
      <w:proofErr w:type="spellStart"/>
      <w:r w:rsidRPr="00B84281">
        <w:rPr>
          <w:rFonts w:ascii="Cambria" w:eastAsia="Times New Roman" w:hAnsi="Cambria" w:cstheme="minorHAnsi"/>
          <w:sz w:val="24"/>
          <w:szCs w:val="24"/>
          <w:lang w:eastAsia="es-AR"/>
        </w:rPr>
        <w:t>Klitgaard</w:t>
      </w:r>
      <w:proofErr w:type="spellEnd"/>
      <w:r w:rsidRPr="00B84281">
        <w:rPr>
          <w:rFonts w:ascii="Cambria" w:eastAsia="Times New Roman" w:hAnsi="Cambria" w:cstheme="minorHAnsi"/>
          <w:sz w:val="24"/>
          <w:szCs w:val="24"/>
          <w:lang w:eastAsia="es-AR"/>
        </w:rPr>
        <w:t xml:space="preserve"> (1988) and </w:t>
      </w:r>
      <w:proofErr w:type="spellStart"/>
      <w:r w:rsidRPr="00B84281">
        <w:rPr>
          <w:rFonts w:ascii="Cambria" w:eastAsia="Times New Roman" w:hAnsi="Cambria" w:cstheme="minorHAnsi"/>
          <w:sz w:val="24"/>
          <w:szCs w:val="24"/>
          <w:lang w:eastAsia="es-AR"/>
        </w:rPr>
        <w:t>Huther</w:t>
      </w:r>
      <w:proofErr w:type="spellEnd"/>
      <w:r w:rsidRPr="00B84281">
        <w:rPr>
          <w:rFonts w:ascii="Cambria" w:eastAsia="Times New Roman" w:hAnsi="Cambria" w:cstheme="minorHAnsi"/>
          <w:sz w:val="24"/>
          <w:szCs w:val="24"/>
          <w:lang w:eastAsia="es-AR"/>
        </w:rPr>
        <w:t xml:space="preserve"> and Shah (2000),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w:t>
      </w:r>
      <w:r w:rsidRPr="00B84281">
        <w:rPr>
          <w:rFonts w:ascii="Cambria" w:eastAsia="Times New Roman" w:hAnsi="Cambria" w:cstheme="minorHAnsi"/>
          <w:sz w:val="24"/>
          <w:szCs w:val="24"/>
          <w:lang w:eastAsia="es-AR"/>
        </w:rPr>
        <w:t>states that “the ideal model to explain control of corruption should be an equilibrium model without a principal-agent perspective”</w:t>
      </w:r>
      <w:r w:rsidR="001209A1">
        <w:rPr>
          <w:rFonts w:ascii="Cambria" w:eastAsia="Times New Roman" w:hAnsi="Cambria" w:cstheme="minorHAnsi"/>
          <w:sz w:val="24"/>
          <w:szCs w:val="24"/>
          <w:lang w:eastAsia="es-AR"/>
        </w:rPr>
        <w:t xml:space="preserve"> (</w:t>
      </w:r>
      <w:r w:rsidR="001209A1" w:rsidRPr="00B84281">
        <w:rPr>
          <w:rFonts w:ascii="Cambria" w:eastAsia="Times New Roman" w:hAnsi="Cambria" w:cstheme="minorHAnsi"/>
          <w:sz w:val="24"/>
          <w:szCs w:val="24"/>
          <w:lang w:eastAsia="es-AR"/>
        </w:rPr>
        <w:t>p. 116</w:t>
      </w:r>
      <w:r w:rsidR="001209A1">
        <w:rPr>
          <w:rFonts w:ascii="Cambria" w:eastAsia="Times New Roman" w:hAnsi="Cambria" w:cstheme="minorHAnsi"/>
          <w:sz w:val="24"/>
          <w:szCs w:val="24"/>
          <w:lang w:eastAsia="es-AR"/>
        </w:rPr>
        <w:t>)</w:t>
      </w:r>
      <w:r w:rsidRPr="00B84281">
        <w:rPr>
          <w:rFonts w:ascii="Cambria" w:eastAsia="Times New Roman" w:hAnsi="Cambria" w:cstheme="minorHAnsi"/>
          <w:sz w:val="24"/>
          <w:szCs w:val="24"/>
          <w:lang w:eastAsia="es-AR"/>
        </w:rPr>
        <w:t>, in order to overcome those situations where principals a</w:t>
      </w:r>
      <w:r w:rsidR="00B64CFF" w:rsidRPr="00B84281">
        <w:rPr>
          <w:rFonts w:ascii="Cambria" w:eastAsia="Times New Roman" w:hAnsi="Cambria" w:cstheme="minorHAnsi"/>
          <w:sz w:val="24"/>
          <w:szCs w:val="24"/>
          <w:lang w:eastAsia="es-AR"/>
        </w:rPr>
        <w:t xml:space="preserve">re the ones to be enforced. </w:t>
      </w:r>
    </w:p>
    <w:p w14:paraId="41B0D000" w14:textId="3E361843" w:rsidR="005A1B81" w:rsidRPr="00B84281" w:rsidRDefault="001B1624"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equilibrium model </w:t>
      </w:r>
      <w:r w:rsidR="005A1B81" w:rsidRPr="00B84281">
        <w:rPr>
          <w:rFonts w:ascii="Cambria" w:eastAsia="Times New Roman" w:hAnsi="Cambria" w:cstheme="minorHAnsi"/>
          <w:sz w:val="24"/>
          <w:szCs w:val="24"/>
          <w:lang w:eastAsia="es-AR"/>
        </w:rPr>
        <w:t xml:space="preserve">understands control of corruption as the balance between opportunities or resources to corrupt </w:t>
      </w:r>
      <w:r w:rsidR="00246E62" w:rsidRPr="00B84281">
        <w:rPr>
          <w:rFonts w:ascii="Cambria" w:eastAsia="Times New Roman" w:hAnsi="Cambria" w:cstheme="minorHAnsi"/>
          <w:sz w:val="24"/>
          <w:szCs w:val="24"/>
          <w:lang w:eastAsia="es-AR"/>
        </w:rPr>
        <w:t>and deterrents</w:t>
      </w:r>
      <w:r w:rsidR="005A1B81" w:rsidRPr="00B84281">
        <w:rPr>
          <w:rFonts w:ascii="Cambria" w:eastAsia="Times New Roman" w:hAnsi="Cambria" w:cstheme="minorHAnsi"/>
          <w:sz w:val="24"/>
          <w:szCs w:val="24"/>
          <w:lang w:eastAsia="es-AR"/>
        </w:rPr>
        <w:t xml:space="preserve"> or constraints imposed by society as a whole. Indeed, this approach is aimed at the collective capacity to enfor</w:t>
      </w:r>
      <w:r w:rsidR="00246E62" w:rsidRPr="00B84281">
        <w:rPr>
          <w:rFonts w:ascii="Cambria" w:eastAsia="Times New Roman" w:hAnsi="Cambria" w:cstheme="minorHAnsi"/>
          <w:sz w:val="24"/>
          <w:szCs w:val="24"/>
          <w:lang w:eastAsia="es-AR"/>
        </w:rPr>
        <w:t>ce good governance, which means</w:t>
      </w:r>
      <w:r w:rsidR="005A1B81" w:rsidRPr="00B84281">
        <w:rPr>
          <w:rFonts w:ascii="Cambria" w:eastAsia="Times New Roman" w:hAnsi="Cambria" w:cstheme="minorHAnsi"/>
          <w:sz w:val="24"/>
          <w:szCs w:val="24"/>
          <w:lang w:eastAsia="es-AR"/>
        </w:rPr>
        <w:t xml:space="preserve"> the capacity of a society to reduce particularistic situations and increase ethical universalism among their institutions. (</w:t>
      </w:r>
      <w:proofErr w:type="spellStart"/>
      <w:r w:rsidR="005A1B81" w:rsidRPr="00B84281">
        <w:rPr>
          <w:rFonts w:ascii="Cambria" w:eastAsia="Times New Roman" w:hAnsi="Cambria" w:cstheme="minorHAnsi"/>
          <w:sz w:val="24"/>
          <w:szCs w:val="24"/>
          <w:lang w:eastAsia="es-AR"/>
        </w:rPr>
        <w:t>M</w:t>
      </w:r>
      <w:r w:rsidR="00B64CFF" w:rsidRPr="00B84281">
        <w:rPr>
          <w:rFonts w:ascii="Cambria" w:eastAsia="Times New Roman" w:hAnsi="Cambria" w:cstheme="minorHAnsi"/>
          <w:sz w:val="24"/>
          <w:szCs w:val="24"/>
          <w:lang w:eastAsia="es-AR"/>
        </w:rPr>
        <w:t>ungiu-Pippidi</w:t>
      </w:r>
      <w:proofErr w:type="spellEnd"/>
      <w:r w:rsidR="004278DA">
        <w:rPr>
          <w:rFonts w:ascii="Cambria" w:eastAsia="Times New Roman" w:hAnsi="Cambria" w:cstheme="minorHAnsi"/>
          <w:sz w:val="24"/>
          <w:szCs w:val="24"/>
          <w:lang w:eastAsia="es-AR"/>
        </w:rPr>
        <w:t>,</w:t>
      </w:r>
      <w:r w:rsidR="00B64CFF" w:rsidRPr="00B84281">
        <w:rPr>
          <w:rFonts w:ascii="Cambria" w:eastAsia="Times New Roman" w:hAnsi="Cambria" w:cstheme="minorHAnsi"/>
          <w:sz w:val="24"/>
          <w:szCs w:val="24"/>
          <w:lang w:eastAsia="es-AR"/>
        </w:rPr>
        <w:t xml:space="preserve"> </w:t>
      </w:r>
      <w:r w:rsidR="005A1B81" w:rsidRPr="00B84281">
        <w:rPr>
          <w:rFonts w:ascii="Cambria" w:eastAsia="Times New Roman" w:hAnsi="Cambria" w:cstheme="minorHAnsi"/>
          <w:sz w:val="24"/>
          <w:szCs w:val="24"/>
          <w:lang w:eastAsia="es-AR"/>
        </w:rPr>
        <w:t>201</w:t>
      </w:r>
      <w:r w:rsidR="001209A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w:t>
      </w:r>
    </w:p>
    <w:p w14:paraId="14F3DAA9" w14:textId="59C5EC57" w:rsidR="001B1624"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lastRenderedPageBreak/>
        <w:t>Then, the equilibrium model formula of control of corruption de</w:t>
      </w:r>
      <w:r w:rsidR="001B1624" w:rsidRPr="00B84281">
        <w:rPr>
          <w:rFonts w:ascii="Cambria" w:eastAsia="Times New Roman" w:hAnsi="Cambria" w:cstheme="minorHAnsi"/>
          <w:sz w:val="24"/>
          <w:szCs w:val="24"/>
          <w:lang w:eastAsia="es-AR"/>
        </w:rPr>
        <w:t xml:space="preserve">veloped by </w:t>
      </w:r>
      <w:proofErr w:type="spellStart"/>
      <w:r w:rsidR="001B1624" w:rsidRPr="00B84281">
        <w:rPr>
          <w:rFonts w:ascii="Cambria" w:eastAsia="Times New Roman" w:hAnsi="Cambria" w:cstheme="minorHAnsi"/>
          <w:sz w:val="24"/>
          <w:szCs w:val="24"/>
          <w:lang w:eastAsia="es-AR"/>
        </w:rPr>
        <w:t>Mungiu-Pippidi</w:t>
      </w:r>
      <w:proofErr w:type="spellEnd"/>
      <w:r w:rsidR="001B1624" w:rsidRPr="00B84281">
        <w:rPr>
          <w:rFonts w:ascii="Cambria" w:eastAsia="Times New Roman" w:hAnsi="Cambria" w:cstheme="minorHAnsi"/>
          <w:sz w:val="24"/>
          <w:szCs w:val="24"/>
          <w:lang w:eastAsia="es-AR"/>
        </w:rPr>
        <w:t xml:space="preserve"> </w:t>
      </w:r>
      <w:r w:rsidR="004278DA">
        <w:rPr>
          <w:rFonts w:ascii="Cambria" w:eastAsia="Times New Roman" w:hAnsi="Cambria" w:cstheme="minorHAnsi"/>
          <w:sz w:val="24"/>
          <w:szCs w:val="24"/>
          <w:lang w:eastAsia="es-AR"/>
        </w:rPr>
        <w:t>(2015</w:t>
      </w:r>
      <w:r w:rsidR="00B64CFF" w:rsidRPr="00B84281">
        <w:rPr>
          <w:rFonts w:ascii="Cambria" w:eastAsia="Times New Roman" w:hAnsi="Cambria" w:cstheme="minorHAnsi"/>
          <w:sz w:val="24"/>
          <w:szCs w:val="24"/>
          <w:lang w:eastAsia="es-AR"/>
        </w:rPr>
        <w:t xml:space="preserve">) </w:t>
      </w:r>
      <w:r w:rsidR="001B1624" w:rsidRPr="00B84281">
        <w:rPr>
          <w:rFonts w:ascii="Cambria" w:eastAsia="Times New Roman" w:hAnsi="Cambria" w:cstheme="minorHAnsi"/>
          <w:sz w:val="24"/>
          <w:szCs w:val="24"/>
          <w:lang w:eastAsia="es-AR"/>
        </w:rPr>
        <w:t>is</w:t>
      </w:r>
      <w:r w:rsidRPr="00B84281">
        <w:rPr>
          <w:rFonts w:ascii="Cambria" w:eastAsia="Times New Roman" w:hAnsi="Cambria" w:cstheme="minorHAnsi"/>
          <w:sz w:val="24"/>
          <w:szCs w:val="24"/>
          <w:lang w:eastAsia="es-AR"/>
        </w:rPr>
        <w:t xml:space="preserve">: </w:t>
      </w:r>
    </w:p>
    <w:p w14:paraId="37286B0A" w14:textId="0317AC35" w:rsidR="005A1B81" w:rsidRPr="00B84281" w:rsidRDefault="005A1B81" w:rsidP="001B1624">
      <w:pPr>
        <w:spacing w:after="120" w:line="360" w:lineRule="auto"/>
        <w:ind w:left="708"/>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w:t>
      </w:r>
      <w:r w:rsidRPr="00B84281">
        <w:rPr>
          <w:rFonts w:ascii="Cambria" w:eastAsia="Times New Roman" w:hAnsi="Cambria" w:cstheme="minorHAnsi"/>
          <w:i/>
          <w:sz w:val="24"/>
          <w:szCs w:val="24"/>
          <w:lang w:eastAsia="es-AR"/>
        </w:rPr>
        <w:t>Control of corruption= Constraints (Legal</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Normative) – Opportunities (Power Discretion + Material Resources)”</w:t>
      </w:r>
      <w:r w:rsidRPr="00B84281">
        <w:rPr>
          <w:rFonts w:ascii="Cambria" w:eastAsia="Times New Roman" w:hAnsi="Cambria" w:cstheme="minorHAnsi"/>
          <w:sz w:val="24"/>
          <w:szCs w:val="24"/>
          <w:lang w:eastAsia="es-AR"/>
        </w:rPr>
        <w:t xml:space="preserve">. </w:t>
      </w:r>
      <w:r w:rsidR="004278DA">
        <w:rPr>
          <w:rFonts w:ascii="Cambria" w:eastAsia="Times New Roman" w:hAnsi="Cambria" w:cstheme="minorHAnsi"/>
          <w:sz w:val="24"/>
          <w:szCs w:val="24"/>
          <w:lang w:eastAsia="es-AR"/>
        </w:rPr>
        <w:t xml:space="preserve"> (</w:t>
      </w:r>
      <w:r w:rsidR="004278DA" w:rsidRPr="00B84281">
        <w:rPr>
          <w:rFonts w:ascii="Cambria" w:eastAsia="Times New Roman" w:hAnsi="Cambria" w:cstheme="minorHAnsi"/>
          <w:sz w:val="24"/>
          <w:szCs w:val="24"/>
          <w:lang w:eastAsia="es-AR"/>
        </w:rPr>
        <w:t>p. 117</w:t>
      </w:r>
      <w:r w:rsidR="004278DA">
        <w:rPr>
          <w:rFonts w:ascii="Cambria" w:eastAsia="Times New Roman" w:hAnsi="Cambria" w:cstheme="minorHAnsi"/>
          <w:sz w:val="24"/>
          <w:szCs w:val="24"/>
          <w:lang w:eastAsia="es-AR"/>
        </w:rPr>
        <w:t>)</w:t>
      </w:r>
    </w:p>
    <w:p w14:paraId="249F2CB6" w14:textId="159C2F28"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Based on this model, </w:t>
      </w:r>
      <w:r w:rsidR="005A1B81" w:rsidRPr="006A727D">
        <w:rPr>
          <w:rFonts w:ascii="Cambria" w:eastAsia="Times New Roman" w:hAnsi="Cambria" w:cstheme="minorHAnsi"/>
          <w:sz w:val="24"/>
          <w:szCs w:val="24"/>
          <w:lang w:eastAsia="es-AR"/>
        </w:rPr>
        <w:t>we</w:t>
      </w:r>
      <w:r w:rsidR="005A1B81" w:rsidRPr="00B84281">
        <w:rPr>
          <w:rFonts w:ascii="Cambria" w:eastAsia="Times New Roman" w:hAnsi="Cambria" w:cstheme="minorHAnsi"/>
          <w:sz w:val="24"/>
          <w:szCs w:val="24"/>
          <w:lang w:eastAsia="es-AR"/>
        </w:rPr>
        <w:t xml:space="preserve"> will seek to address a central issue of</w:t>
      </w:r>
      <w:r w:rsidR="009D6565" w:rsidRPr="00B84281">
        <w:rPr>
          <w:rFonts w:ascii="Cambria" w:eastAsia="Times New Roman" w:hAnsi="Cambria" w:cstheme="minorHAnsi"/>
          <w:sz w:val="24"/>
          <w:szCs w:val="24"/>
          <w:lang w:eastAsia="es-AR"/>
        </w:rPr>
        <w:t xml:space="preserve"> particularistic societies and</w:t>
      </w:r>
      <w:r w:rsidR="005A1B81" w:rsidRPr="00B84281">
        <w:rPr>
          <w:rFonts w:ascii="Cambria" w:eastAsia="Times New Roman" w:hAnsi="Cambria" w:cstheme="minorHAnsi"/>
          <w:sz w:val="24"/>
          <w:szCs w:val="24"/>
          <w:lang w:eastAsia="es-AR"/>
        </w:rPr>
        <w:t xml:space="preserve"> corruption. When ethical universalism is not the norm, private </w:t>
      </w:r>
      <w:r w:rsidR="001B1624" w:rsidRPr="00B84281">
        <w:rPr>
          <w:rFonts w:ascii="Cambria" w:eastAsia="Times New Roman" w:hAnsi="Cambria" w:cstheme="minorHAnsi"/>
          <w:sz w:val="24"/>
          <w:szCs w:val="24"/>
          <w:lang w:eastAsia="es-AR"/>
        </w:rPr>
        <w:t xml:space="preserve">entities </w:t>
      </w:r>
      <w:r w:rsidR="005A1B81" w:rsidRPr="00B84281">
        <w:rPr>
          <w:rFonts w:ascii="Cambria" w:eastAsia="Times New Roman" w:hAnsi="Cambria" w:cstheme="minorHAnsi"/>
          <w:sz w:val="24"/>
          <w:szCs w:val="24"/>
          <w:lang w:eastAsia="es-AR"/>
        </w:rPr>
        <w:t xml:space="preserve">usually </w:t>
      </w:r>
      <w:r w:rsidR="004278DA">
        <w:rPr>
          <w:rFonts w:ascii="Cambria" w:eastAsia="Times New Roman" w:hAnsi="Cambria" w:cstheme="minorHAnsi"/>
          <w:sz w:val="24"/>
          <w:szCs w:val="24"/>
          <w:lang w:eastAsia="es-AR"/>
        </w:rPr>
        <w:t>offer</w:t>
      </w:r>
      <w:r w:rsidR="00900A2B" w:rsidRPr="00B84281">
        <w:rPr>
          <w:rFonts w:ascii="Cambria" w:eastAsia="Times New Roman" w:hAnsi="Cambria" w:cstheme="minorHAnsi"/>
          <w:sz w:val="24"/>
          <w:szCs w:val="24"/>
          <w:lang w:eastAsia="es-AR"/>
        </w:rPr>
        <w:t xml:space="preserve"> </w:t>
      </w:r>
      <w:r w:rsidR="004278DA">
        <w:rPr>
          <w:rFonts w:ascii="Cambria" w:eastAsia="Times New Roman" w:hAnsi="Cambria" w:cstheme="minorHAnsi"/>
          <w:sz w:val="24"/>
          <w:szCs w:val="24"/>
          <w:lang w:eastAsia="es-AR"/>
        </w:rPr>
        <w:t>favours to political parties and</w:t>
      </w:r>
      <w:r w:rsidR="005A1B81" w:rsidRPr="00B84281">
        <w:rPr>
          <w:rFonts w:ascii="Cambria" w:eastAsia="Times New Roman" w:hAnsi="Cambria" w:cstheme="minorHAnsi"/>
          <w:sz w:val="24"/>
          <w:szCs w:val="24"/>
          <w:lang w:eastAsia="es-AR"/>
        </w:rPr>
        <w:t xml:space="preserve"> political candidates</w:t>
      </w:r>
      <w:r w:rsidR="00900A2B">
        <w:rPr>
          <w:rFonts w:ascii="Cambria" w:eastAsia="Times New Roman" w:hAnsi="Cambria" w:cstheme="minorHAnsi"/>
          <w:sz w:val="24"/>
          <w:szCs w:val="24"/>
          <w:lang w:eastAsia="es-AR"/>
        </w:rPr>
        <w:t xml:space="preserve">, which </w:t>
      </w:r>
      <w:proofErr w:type="gramStart"/>
      <w:r w:rsidR="00900A2B">
        <w:rPr>
          <w:rFonts w:ascii="Cambria" w:eastAsia="Times New Roman" w:hAnsi="Cambria" w:cstheme="minorHAnsi"/>
          <w:sz w:val="24"/>
          <w:szCs w:val="24"/>
          <w:lang w:eastAsia="es-AR"/>
        </w:rPr>
        <w:t xml:space="preserve">are expected to be </w:t>
      </w:r>
      <w:r w:rsidR="005A1B81" w:rsidRPr="00B84281">
        <w:rPr>
          <w:rFonts w:ascii="Cambria" w:eastAsia="Times New Roman" w:hAnsi="Cambria" w:cstheme="minorHAnsi"/>
          <w:sz w:val="24"/>
          <w:szCs w:val="24"/>
          <w:lang w:eastAsia="es-AR"/>
        </w:rPr>
        <w:t>reciprocated</w:t>
      </w:r>
      <w:proofErr w:type="gramEnd"/>
      <w:r w:rsidR="005A1B81" w:rsidRPr="00B84281">
        <w:rPr>
          <w:rFonts w:ascii="Cambria" w:eastAsia="Times New Roman" w:hAnsi="Cambria" w:cstheme="minorHAnsi"/>
          <w:sz w:val="24"/>
          <w:szCs w:val="24"/>
          <w:lang w:eastAsia="es-AR"/>
        </w:rPr>
        <w:t xml:space="preserve"> once that party/person is in charge of public resources. (</w:t>
      </w:r>
      <w:proofErr w:type="spellStart"/>
      <w:r w:rsidR="005A1B81"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005A1B81" w:rsidRPr="00B84281">
        <w:rPr>
          <w:rFonts w:ascii="Cambria" w:eastAsia="Times New Roman" w:hAnsi="Cambria" w:cstheme="minorHAnsi"/>
          <w:sz w:val="24"/>
          <w:szCs w:val="24"/>
          <w:lang w:eastAsia="es-AR"/>
        </w:rPr>
        <w:t>P</w:t>
      </w:r>
      <w:r w:rsidR="00B64CFF" w:rsidRPr="00B84281">
        <w:rPr>
          <w:rFonts w:ascii="Cambria" w:eastAsia="Times New Roman" w:hAnsi="Cambria" w:cstheme="minorHAnsi"/>
          <w:sz w:val="24"/>
          <w:szCs w:val="24"/>
          <w:lang w:eastAsia="es-AR"/>
        </w:rPr>
        <w:t>ippidi</w:t>
      </w:r>
      <w:proofErr w:type="spellEnd"/>
      <w:r w:rsidR="004278DA">
        <w:rPr>
          <w:rFonts w:ascii="Cambria" w:eastAsia="Times New Roman" w:hAnsi="Cambria" w:cstheme="minorHAnsi"/>
          <w:sz w:val="24"/>
          <w:szCs w:val="24"/>
          <w:lang w:eastAsia="es-AR"/>
        </w:rPr>
        <w:t>,</w:t>
      </w:r>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p. 16)</w:t>
      </w:r>
    </w:p>
    <w:p w14:paraId="0982FFF0" w14:textId="09EEA80F"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S</w:t>
      </w:r>
      <w:r w:rsidR="005A1B81" w:rsidRPr="00B84281">
        <w:rPr>
          <w:rFonts w:ascii="Cambria" w:eastAsia="Times New Roman" w:hAnsi="Cambria" w:cstheme="minorHAnsi"/>
          <w:sz w:val="24"/>
          <w:szCs w:val="24"/>
          <w:lang w:eastAsia="es-AR"/>
        </w:rPr>
        <w:t xml:space="preserve">cholars have </w:t>
      </w:r>
      <w:r w:rsidRPr="00B84281">
        <w:rPr>
          <w:rFonts w:ascii="Cambria" w:eastAsia="Times New Roman" w:hAnsi="Cambria" w:cstheme="minorHAnsi"/>
          <w:sz w:val="24"/>
          <w:szCs w:val="24"/>
          <w:lang w:eastAsia="es-AR"/>
        </w:rPr>
        <w:t>analysed</w:t>
      </w:r>
      <w:r w:rsidR="005A1B81" w:rsidRPr="00B84281">
        <w:rPr>
          <w:rFonts w:ascii="Cambria" w:eastAsia="Times New Roman" w:hAnsi="Cambria" w:cstheme="minorHAnsi"/>
          <w:sz w:val="24"/>
          <w:szCs w:val="24"/>
          <w:lang w:eastAsia="es-AR"/>
        </w:rPr>
        <w:t xml:space="preserve"> a significant dimension of control of corruption </w:t>
      </w:r>
      <w:r w:rsidR="009D6565" w:rsidRPr="00B84281">
        <w:rPr>
          <w:rFonts w:ascii="Cambria" w:eastAsia="Times New Roman" w:hAnsi="Cambria" w:cstheme="minorHAnsi"/>
          <w:sz w:val="24"/>
          <w:szCs w:val="24"/>
          <w:lang w:eastAsia="es-AR"/>
        </w:rPr>
        <w:t>related to</w:t>
      </w:r>
      <w:r w:rsidR="005A1B81" w:rsidRPr="00B84281">
        <w:rPr>
          <w:rFonts w:ascii="Cambria" w:eastAsia="Times New Roman" w:hAnsi="Cambria" w:cstheme="minorHAnsi"/>
          <w:sz w:val="24"/>
          <w:szCs w:val="24"/>
          <w:lang w:eastAsia="es-AR"/>
        </w:rPr>
        <w:t xml:space="preserve"> t</w:t>
      </w:r>
      <w:r w:rsidR="009D6565" w:rsidRPr="00B84281">
        <w:rPr>
          <w:rFonts w:ascii="Cambria" w:eastAsia="Times New Roman" w:hAnsi="Cambria" w:cstheme="minorHAnsi"/>
          <w:sz w:val="24"/>
          <w:szCs w:val="24"/>
          <w:lang w:eastAsia="es-AR"/>
        </w:rPr>
        <w:t xml:space="preserve">his </w:t>
      </w:r>
      <w:r w:rsidR="005A1B81" w:rsidRPr="00B84281">
        <w:rPr>
          <w:rFonts w:ascii="Cambria" w:eastAsia="Times New Roman" w:hAnsi="Cambria" w:cstheme="minorHAnsi"/>
          <w:sz w:val="24"/>
          <w:szCs w:val="24"/>
          <w:lang w:eastAsia="es-AR"/>
        </w:rPr>
        <w:t xml:space="preserve">problem: </w:t>
      </w:r>
      <w:r w:rsidR="005A1B81" w:rsidRPr="004278DA">
        <w:rPr>
          <w:rFonts w:ascii="Cambria" w:eastAsia="Times New Roman" w:hAnsi="Cambria" w:cstheme="minorHAnsi"/>
          <w:sz w:val="24"/>
          <w:szCs w:val="24"/>
          <w:lang w:eastAsia="es-AR"/>
        </w:rPr>
        <w:t>political finance regulation</w:t>
      </w:r>
      <w:r w:rsidR="005A1B81" w:rsidRPr="00B84281">
        <w:rPr>
          <w:rFonts w:ascii="Cambria" w:eastAsia="Times New Roman" w:hAnsi="Cambria" w:cstheme="minorHAnsi"/>
          <w:sz w:val="24"/>
          <w:szCs w:val="24"/>
          <w:lang w:eastAsia="es-AR"/>
        </w:rPr>
        <w:t xml:space="preserve">. However, </w:t>
      </w:r>
      <w:r w:rsidR="009D6565" w:rsidRPr="00B84281">
        <w:rPr>
          <w:rFonts w:ascii="Cambria" w:eastAsia="Times New Roman" w:hAnsi="Cambria" w:cstheme="minorHAnsi"/>
          <w:sz w:val="24"/>
          <w:szCs w:val="24"/>
          <w:lang w:eastAsia="es-AR"/>
        </w:rPr>
        <w:t>it</w:t>
      </w:r>
      <w:r w:rsidR="005A1B81" w:rsidRPr="00B84281">
        <w:rPr>
          <w:rFonts w:ascii="Cambria" w:eastAsia="Times New Roman" w:hAnsi="Cambria" w:cstheme="minorHAnsi"/>
          <w:sz w:val="24"/>
          <w:szCs w:val="24"/>
          <w:lang w:eastAsia="es-AR"/>
        </w:rPr>
        <w:t xml:space="preserve"> seems </w:t>
      </w:r>
      <w:r w:rsidR="009D6565" w:rsidRPr="00B84281">
        <w:rPr>
          <w:rFonts w:ascii="Cambria" w:eastAsia="Times New Roman" w:hAnsi="Cambria" w:cstheme="minorHAnsi"/>
          <w:sz w:val="24"/>
          <w:szCs w:val="24"/>
          <w:lang w:eastAsia="es-AR"/>
        </w:rPr>
        <w:t>that there is</w:t>
      </w:r>
      <w:r w:rsidR="005A1B81" w:rsidRPr="00B84281">
        <w:rPr>
          <w:rFonts w:ascii="Cambria" w:eastAsia="Times New Roman" w:hAnsi="Cambria" w:cstheme="minorHAnsi"/>
          <w:sz w:val="24"/>
          <w:szCs w:val="24"/>
          <w:lang w:eastAsia="es-AR"/>
        </w:rPr>
        <w:t xml:space="preserve"> </w:t>
      </w:r>
      <w:r w:rsidR="009D6565" w:rsidRPr="00B84281">
        <w:rPr>
          <w:rFonts w:ascii="Cambria" w:eastAsia="Times New Roman" w:hAnsi="Cambria" w:cstheme="minorHAnsi"/>
          <w:sz w:val="24"/>
          <w:szCs w:val="24"/>
          <w:lang w:eastAsia="es-AR"/>
        </w:rPr>
        <w:t>not</w:t>
      </w:r>
      <w:r w:rsidR="005A1B81" w:rsidRPr="00B84281">
        <w:rPr>
          <w:rFonts w:ascii="Cambria" w:eastAsia="Times New Roman" w:hAnsi="Cambria" w:cstheme="minorHAnsi"/>
          <w:sz w:val="24"/>
          <w:szCs w:val="24"/>
          <w:lang w:eastAsia="es-AR"/>
        </w:rPr>
        <w:t xml:space="preserve"> a</w:t>
      </w:r>
      <w:r w:rsidR="009D6565" w:rsidRPr="00B84281">
        <w:rPr>
          <w:rFonts w:ascii="Cambria" w:eastAsia="Times New Roman" w:hAnsi="Cambria" w:cstheme="minorHAnsi"/>
          <w:sz w:val="24"/>
          <w:szCs w:val="24"/>
          <w:lang w:eastAsia="es-AR"/>
        </w:rPr>
        <w:t>n</w:t>
      </w:r>
      <w:r w:rsidR="005A1B81" w:rsidRPr="00B84281">
        <w:rPr>
          <w:rFonts w:ascii="Cambria" w:eastAsia="Times New Roman" w:hAnsi="Cambria" w:cstheme="minorHAnsi"/>
          <w:sz w:val="24"/>
          <w:szCs w:val="24"/>
          <w:lang w:eastAsia="es-AR"/>
        </w:rPr>
        <w:t xml:space="preserve"> agreement </w:t>
      </w:r>
      <w:r w:rsidR="00900A2B">
        <w:rPr>
          <w:rFonts w:ascii="Cambria" w:eastAsia="Times New Roman" w:hAnsi="Cambria" w:cstheme="minorHAnsi"/>
          <w:sz w:val="24"/>
          <w:szCs w:val="24"/>
          <w:lang w:eastAsia="es-AR"/>
        </w:rPr>
        <w:t>regarding the impact</w:t>
      </w:r>
      <w:r w:rsidR="005A1B81" w:rsidRPr="00B84281">
        <w:rPr>
          <w:rFonts w:ascii="Cambria" w:eastAsia="Times New Roman" w:hAnsi="Cambria" w:cstheme="minorHAnsi"/>
          <w:sz w:val="24"/>
          <w:szCs w:val="24"/>
          <w:lang w:eastAsia="es-AR"/>
        </w:rPr>
        <w:t xml:space="preserve"> of this </w:t>
      </w:r>
      <w:r w:rsidR="009D6565" w:rsidRPr="00B84281">
        <w:rPr>
          <w:rFonts w:ascii="Cambria" w:eastAsia="Times New Roman" w:hAnsi="Cambria" w:cstheme="minorHAnsi"/>
          <w:sz w:val="24"/>
          <w:szCs w:val="24"/>
          <w:lang w:eastAsia="es-AR"/>
        </w:rPr>
        <w:t>approach</w:t>
      </w:r>
      <w:r w:rsidR="005A1B81" w:rsidRPr="00B84281">
        <w:rPr>
          <w:rFonts w:ascii="Cambria" w:eastAsia="Times New Roman" w:hAnsi="Cambria" w:cstheme="minorHAnsi"/>
          <w:sz w:val="24"/>
          <w:szCs w:val="24"/>
          <w:lang w:eastAsia="es-AR"/>
        </w:rPr>
        <w:t xml:space="preserve"> </w:t>
      </w:r>
      <w:r w:rsidR="00900A2B">
        <w:rPr>
          <w:rFonts w:ascii="Cambria" w:eastAsia="Times New Roman" w:hAnsi="Cambria" w:cstheme="minorHAnsi"/>
          <w:sz w:val="24"/>
          <w:szCs w:val="24"/>
          <w:lang w:eastAsia="es-AR"/>
        </w:rPr>
        <w:t>on the</w:t>
      </w:r>
      <w:r w:rsidR="005A1B81" w:rsidRPr="00B84281">
        <w:rPr>
          <w:rFonts w:ascii="Cambria" w:eastAsia="Times New Roman" w:hAnsi="Cambria" w:cstheme="minorHAnsi"/>
          <w:sz w:val="24"/>
          <w:szCs w:val="24"/>
          <w:lang w:eastAsia="es-AR"/>
        </w:rPr>
        <w:t xml:space="preserve"> </w:t>
      </w:r>
      <w:r w:rsidR="009D6565" w:rsidRPr="00B84281">
        <w:rPr>
          <w:rFonts w:ascii="Cambria" w:eastAsia="Times New Roman" w:hAnsi="Cambria" w:cstheme="minorHAnsi"/>
          <w:sz w:val="24"/>
          <w:szCs w:val="24"/>
          <w:lang w:eastAsia="es-AR"/>
        </w:rPr>
        <w:t xml:space="preserve">decrease </w:t>
      </w:r>
      <w:r w:rsidR="00900A2B">
        <w:rPr>
          <w:rFonts w:ascii="Cambria" w:eastAsia="Times New Roman" w:hAnsi="Cambria" w:cstheme="minorHAnsi"/>
          <w:sz w:val="24"/>
          <w:szCs w:val="24"/>
          <w:lang w:eastAsia="es-AR"/>
        </w:rPr>
        <w:t xml:space="preserve">of </w:t>
      </w:r>
      <w:r w:rsidR="009D6565" w:rsidRPr="00B84281">
        <w:rPr>
          <w:rFonts w:ascii="Cambria" w:eastAsia="Times New Roman" w:hAnsi="Cambria" w:cstheme="minorHAnsi"/>
          <w:sz w:val="24"/>
          <w:szCs w:val="24"/>
          <w:lang w:eastAsia="es-AR"/>
        </w:rPr>
        <w:t>corruption</w:t>
      </w:r>
      <w:r w:rsidR="005A1B81" w:rsidRPr="00B84281">
        <w:rPr>
          <w:rFonts w:ascii="Cambria" w:eastAsia="Times New Roman" w:hAnsi="Cambria" w:cstheme="minorHAnsi"/>
          <w:sz w:val="24"/>
          <w:szCs w:val="24"/>
          <w:lang w:eastAsia="es-AR"/>
        </w:rPr>
        <w:t xml:space="preserve">. While some specialists and international organisations encourage states to adopt </w:t>
      </w:r>
      <w:r w:rsidRPr="00B84281">
        <w:rPr>
          <w:rFonts w:ascii="Cambria" w:eastAsia="Times New Roman" w:hAnsi="Cambria" w:cstheme="minorHAnsi"/>
          <w:sz w:val="24"/>
          <w:szCs w:val="24"/>
          <w:lang w:eastAsia="es-AR"/>
        </w:rPr>
        <w:t xml:space="preserve">a </w:t>
      </w:r>
      <w:r w:rsidR="005A1B81" w:rsidRPr="00B84281">
        <w:rPr>
          <w:rFonts w:ascii="Cambria" w:eastAsia="Times New Roman" w:hAnsi="Cambria" w:cstheme="minorHAnsi"/>
          <w:sz w:val="24"/>
          <w:szCs w:val="24"/>
          <w:lang w:eastAsia="es-AR"/>
        </w:rPr>
        <w:t xml:space="preserve">broader regulatory framework, some research argues that those regulations are </w:t>
      </w:r>
      <w:r w:rsidRPr="00B84281">
        <w:rPr>
          <w:rFonts w:ascii="Cambria" w:eastAsia="Times New Roman" w:hAnsi="Cambria" w:cstheme="minorHAnsi"/>
          <w:sz w:val="24"/>
          <w:szCs w:val="24"/>
          <w:lang w:eastAsia="es-AR"/>
        </w:rPr>
        <w:t>limited</w:t>
      </w:r>
      <w:r w:rsidR="005A1B81" w:rsidRPr="00B84281">
        <w:rPr>
          <w:rFonts w:ascii="Cambria" w:eastAsia="Times New Roman" w:hAnsi="Cambria" w:cstheme="minorHAnsi"/>
          <w:sz w:val="24"/>
          <w:szCs w:val="24"/>
          <w:lang w:eastAsia="es-AR"/>
        </w:rPr>
        <w:t xml:space="preserve">, since they cannot prevent </w:t>
      </w:r>
      <w:r w:rsidRPr="00B84281">
        <w:rPr>
          <w:rFonts w:ascii="Cambria" w:eastAsia="Times New Roman" w:hAnsi="Cambria" w:cstheme="minorHAnsi"/>
          <w:sz w:val="24"/>
          <w:szCs w:val="24"/>
          <w:lang w:eastAsia="es-AR"/>
        </w:rPr>
        <w:t>the influence of money</w:t>
      </w:r>
      <w:r w:rsidR="005A1B81" w:rsidRPr="00B84281">
        <w:rPr>
          <w:rFonts w:ascii="Cambria" w:eastAsia="Times New Roman" w:hAnsi="Cambria" w:cstheme="minorHAnsi"/>
          <w:sz w:val="24"/>
          <w:szCs w:val="24"/>
          <w:lang w:eastAsia="es-AR"/>
        </w:rPr>
        <w:t xml:space="preserve">. </w:t>
      </w:r>
    </w:p>
    <w:p w14:paraId="66C31C36" w14:textId="610E9F69"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discussion regarding political finance regulation can be tackled </w:t>
      </w:r>
      <w:r w:rsidR="009D6565" w:rsidRPr="00B84281">
        <w:rPr>
          <w:rFonts w:ascii="Cambria" w:eastAsia="Times New Roman" w:hAnsi="Cambria" w:cstheme="minorHAnsi"/>
          <w:sz w:val="24"/>
          <w:szCs w:val="24"/>
          <w:lang w:eastAsia="es-AR"/>
        </w:rPr>
        <w:t xml:space="preserve">from </w:t>
      </w:r>
      <w:r w:rsidR="00246E62" w:rsidRPr="00B84281">
        <w:rPr>
          <w:rFonts w:ascii="Cambria" w:eastAsia="Times New Roman" w:hAnsi="Cambria" w:cstheme="minorHAnsi"/>
          <w:sz w:val="24"/>
          <w:szCs w:val="24"/>
          <w:lang w:eastAsia="es-AR"/>
        </w:rPr>
        <w:t>different</w:t>
      </w:r>
      <w:r w:rsidR="009D6565" w:rsidRPr="00B84281">
        <w:rPr>
          <w:rFonts w:ascii="Cambria" w:eastAsia="Times New Roman" w:hAnsi="Cambria" w:cstheme="minorHAnsi"/>
          <w:sz w:val="24"/>
          <w:szCs w:val="24"/>
          <w:lang w:eastAsia="es-AR"/>
        </w:rPr>
        <w:t xml:space="preserve"> theoretical ang</w:t>
      </w:r>
      <w:r w:rsidRPr="00B84281">
        <w:rPr>
          <w:rFonts w:ascii="Cambria" w:eastAsia="Times New Roman" w:hAnsi="Cambria" w:cstheme="minorHAnsi"/>
          <w:sz w:val="24"/>
          <w:szCs w:val="24"/>
          <w:lang w:eastAsia="es-AR"/>
        </w:rPr>
        <w:t>l</w:t>
      </w:r>
      <w:r w:rsidR="00246E62" w:rsidRPr="00B84281">
        <w:rPr>
          <w:rFonts w:ascii="Cambria" w:eastAsia="Times New Roman" w:hAnsi="Cambria" w:cstheme="minorHAnsi"/>
          <w:sz w:val="24"/>
          <w:szCs w:val="24"/>
          <w:lang w:eastAsia="es-AR"/>
        </w:rPr>
        <w:t xml:space="preserve">es and </w:t>
      </w:r>
      <w:r w:rsidRPr="00B84281">
        <w:rPr>
          <w:rFonts w:ascii="Cambria" w:eastAsia="Times New Roman" w:hAnsi="Cambria" w:cstheme="minorHAnsi"/>
          <w:sz w:val="24"/>
          <w:szCs w:val="24"/>
          <w:lang w:eastAsia="es-AR"/>
        </w:rPr>
        <w:t xml:space="preserve">regional perspectives. </w:t>
      </w:r>
      <w:r w:rsidR="00900A2B">
        <w:rPr>
          <w:rFonts w:ascii="Cambria" w:eastAsia="Times New Roman" w:hAnsi="Cambria" w:cstheme="minorHAnsi"/>
          <w:sz w:val="24"/>
          <w:szCs w:val="24"/>
          <w:lang w:eastAsia="es-AR"/>
        </w:rPr>
        <w:t xml:space="preserve">This </w:t>
      </w:r>
      <w:r w:rsidR="004278DA">
        <w:rPr>
          <w:rFonts w:ascii="Cambria" w:eastAsia="Times New Roman" w:hAnsi="Cambria" w:cstheme="minorHAnsi"/>
          <w:sz w:val="24"/>
          <w:szCs w:val="24"/>
          <w:lang w:eastAsia="es-AR"/>
        </w:rPr>
        <w:t>thesis</w:t>
      </w:r>
      <w:r w:rsidRPr="00B84281">
        <w:rPr>
          <w:rFonts w:ascii="Cambria" w:eastAsia="Times New Roman" w:hAnsi="Cambria" w:cstheme="minorHAnsi"/>
          <w:sz w:val="24"/>
          <w:szCs w:val="24"/>
          <w:lang w:eastAsia="es-AR"/>
        </w:rPr>
        <w:t xml:space="preserve"> will </w:t>
      </w:r>
      <w:r w:rsidR="009D6565" w:rsidRPr="00B84281">
        <w:rPr>
          <w:rFonts w:ascii="Cambria" w:eastAsia="Times New Roman" w:hAnsi="Cambria" w:cstheme="minorHAnsi"/>
          <w:sz w:val="24"/>
          <w:szCs w:val="24"/>
          <w:lang w:eastAsia="es-AR"/>
        </w:rPr>
        <w:t>focus</w:t>
      </w:r>
      <w:r w:rsidRPr="00B84281">
        <w:rPr>
          <w:rFonts w:ascii="Cambria" w:eastAsia="Times New Roman" w:hAnsi="Cambria" w:cstheme="minorHAnsi"/>
          <w:sz w:val="24"/>
          <w:szCs w:val="24"/>
          <w:lang w:eastAsia="es-AR"/>
        </w:rPr>
        <w:t xml:space="preserve"> </w:t>
      </w:r>
      <w:r w:rsidR="00900A2B">
        <w:rPr>
          <w:rFonts w:ascii="Cambria" w:eastAsia="Times New Roman" w:hAnsi="Cambria" w:cstheme="minorHAnsi"/>
          <w:sz w:val="24"/>
          <w:szCs w:val="24"/>
          <w:lang w:eastAsia="es-AR"/>
        </w:rPr>
        <w:t>on</w:t>
      </w:r>
      <w:r w:rsidRPr="00B84281">
        <w:rPr>
          <w:rFonts w:ascii="Cambria" w:eastAsia="Times New Roman" w:hAnsi="Cambria" w:cstheme="minorHAnsi"/>
          <w:sz w:val="24"/>
          <w:szCs w:val="24"/>
          <w:lang w:eastAsia="es-AR"/>
        </w:rPr>
        <w:t xml:space="preserve"> understand</w:t>
      </w:r>
      <w:r w:rsidR="00900A2B">
        <w:rPr>
          <w:rFonts w:ascii="Cambria" w:eastAsia="Times New Roman" w:hAnsi="Cambria" w:cstheme="minorHAnsi"/>
          <w:sz w:val="24"/>
          <w:szCs w:val="24"/>
          <w:lang w:eastAsia="es-AR"/>
        </w:rPr>
        <w:t>ing</w:t>
      </w:r>
      <w:r w:rsidRPr="00B84281">
        <w:rPr>
          <w:rFonts w:ascii="Cambria" w:eastAsia="Times New Roman" w:hAnsi="Cambria" w:cstheme="minorHAnsi"/>
          <w:sz w:val="24"/>
          <w:szCs w:val="24"/>
          <w:lang w:eastAsia="es-AR"/>
        </w:rPr>
        <w:t xml:space="preserve"> how political finance regulations have </w:t>
      </w:r>
      <w:r w:rsidR="009D6565" w:rsidRPr="00B84281">
        <w:rPr>
          <w:rFonts w:ascii="Cambria" w:eastAsia="Times New Roman" w:hAnsi="Cambria" w:cstheme="minorHAnsi"/>
          <w:sz w:val="24"/>
          <w:szCs w:val="24"/>
          <w:lang w:eastAsia="es-AR"/>
        </w:rPr>
        <w:t>influenced</w:t>
      </w:r>
      <w:r w:rsidR="004278DA">
        <w:rPr>
          <w:rFonts w:ascii="Cambria" w:eastAsia="Times New Roman" w:hAnsi="Cambria" w:cstheme="minorHAnsi"/>
          <w:sz w:val="24"/>
          <w:szCs w:val="24"/>
          <w:lang w:eastAsia="es-AR"/>
        </w:rPr>
        <w:t xml:space="preserve"> control of corruption</w:t>
      </w:r>
      <w:r w:rsidRPr="00B84281">
        <w:rPr>
          <w:rFonts w:ascii="Cambria" w:eastAsia="Times New Roman" w:hAnsi="Cambria" w:cstheme="minorHAnsi"/>
          <w:sz w:val="24"/>
          <w:szCs w:val="24"/>
          <w:lang w:eastAsia="es-AR"/>
        </w:rPr>
        <w:t xml:space="preserve">. </w:t>
      </w:r>
    </w:p>
    <w:p w14:paraId="661E3FF5" w14:textId="15AB3449" w:rsidR="005A1B81" w:rsidRPr="009D6565" w:rsidRDefault="00900A2B" w:rsidP="00FF4504">
      <w:pPr>
        <w:pStyle w:val="Ttulo2"/>
      </w:pPr>
      <w:bookmarkStart w:id="3" w:name="_Toc354842866"/>
      <w:r>
        <w:t>The D</w:t>
      </w:r>
      <w:r w:rsidR="00FF4504">
        <w:t>efinition of P</w:t>
      </w:r>
      <w:r w:rsidR="005A1B81" w:rsidRPr="009D6565">
        <w:t>olitical Finance</w:t>
      </w:r>
      <w:bookmarkEnd w:id="3"/>
      <w:r w:rsidR="005A1B81" w:rsidRPr="009D6565">
        <w:t xml:space="preserve"> </w:t>
      </w:r>
    </w:p>
    <w:p w14:paraId="31889796" w14:textId="08382145" w:rsidR="005A1B81" w:rsidRPr="00B84281" w:rsidRDefault="00A2655B"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E</w:t>
      </w:r>
      <w:r w:rsidR="005A1B81" w:rsidRPr="00B84281">
        <w:rPr>
          <w:rFonts w:asciiTheme="majorHAnsi" w:hAnsiTheme="majorHAnsi" w:cstheme="minorHAnsi"/>
          <w:szCs w:val="22"/>
          <w:lang w:val="en-GB"/>
        </w:rPr>
        <w:t>ven though politica</w:t>
      </w:r>
      <w:r w:rsidR="00246E62" w:rsidRPr="00B84281">
        <w:rPr>
          <w:rFonts w:asciiTheme="majorHAnsi" w:hAnsiTheme="majorHAnsi" w:cstheme="minorHAnsi"/>
          <w:szCs w:val="22"/>
          <w:lang w:val="en-GB"/>
        </w:rPr>
        <w:t xml:space="preserve">l finance usually refers to money flowing in </w:t>
      </w:r>
      <w:r w:rsidR="005A1B81" w:rsidRPr="00B84281">
        <w:rPr>
          <w:rFonts w:asciiTheme="majorHAnsi" w:hAnsiTheme="majorHAnsi" w:cstheme="minorHAnsi"/>
          <w:szCs w:val="22"/>
          <w:lang w:val="en-GB"/>
        </w:rPr>
        <w:t xml:space="preserve">the political process, </w:t>
      </w:r>
      <w:r w:rsidR="003871F5">
        <w:rPr>
          <w:rFonts w:asciiTheme="majorHAnsi" w:hAnsiTheme="majorHAnsi" w:cstheme="minorHAnsi"/>
          <w:szCs w:val="22"/>
          <w:lang w:val="en-GB"/>
        </w:rPr>
        <w:t xml:space="preserve">this </w:t>
      </w:r>
      <w:r w:rsidR="00C2306A">
        <w:rPr>
          <w:rFonts w:asciiTheme="majorHAnsi" w:hAnsiTheme="majorHAnsi" w:cstheme="minorHAnsi"/>
          <w:szCs w:val="22"/>
          <w:lang w:val="en-GB"/>
        </w:rPr>
        <w:t>thesis</w:t>
      </w:r>
      <w:r w:rsidR="003871F5" w:rsidRPr="00B84281">
        <w:rPr>
          <w:rFonts w:asciiTheme="majorHAnsi" w:hAnsiTheme="majorHAnsi" w:cstheme="minorHAnsi"/>
          <w:szCs w:val="22"/>
          <w:lang w:val="en-GB"/>
        </w:rPr>
        <w:t xml:space="preserve"> </w:t>
      </w:r>
      <w:r w:rsidR="003871F5">
        <w:rPr>
          <w:rFonts w:asciiTheme="majorHAnsi" w:hAnsiTheme="majorHAnsi" w:cstheme="minorHAnsi"/>
          <w:szCs w:val="22"/>
          <w:lang w:val="en-GB"/>
        </w:rPr>
        <w:t xml:space="preserve">will </w:t>
      </w:r>
      <w:r w:rsidR="00C2306A">
        <w:rPr>
          <w:rFonts w:asciiTheme="majorHAnsi" w:hAnsiTheme="majorHAnsi" w:cstheme="minorHAnsi"/>
          <w:szCs w:val="22"/>
          <w:lang w:val="en-GB"/>
        </w:rPr>
        <w:t xml:space="preserve">use </w:t>
      </w:r>
      <w:r w:rsidR="003871F5">
        <w:rPr>
          <w:rFonts w:asciiTheme="majorHAnsi" w:hAnsiTheme="majorHAnsi" w:cstheme="minorHAnsi"/>
          <w:szCs w:val="22"/>
          <w:lang w:val="en-GB"/>
        </w:rPr>
        <w:t>the</w:t>
      </w:r>
      <w:r w:rsidR="005A1B81" w:rsidRPr="00B84281">
        <w:rPr>
          <w:rFonts w:asciiTheme="majorHAnsi" w:hAnsiTheme="majorHAnsi" w:cstheme="minorHAnsi"/>
          <w:szCs w:val="22"/>
          <w:lang w:val="en-GB"/>
        </w:rPr>
        <w:t xml:space="preserve"> definition of political finance as “the (legal and illegal) financing of ongoing political party activities and electoral campaigns (in particular, campaigns by candidates and political parties, but</w:t>
      </w:r>
      <w:r w:rsidR="00E03F76" w:rsidRPr="00B84281">
        <w:rPr>
          <w:rFonts w:asciiTheme="majorHAnsi" w:hAnsiTheme="majorHAnsi" w:cstheme="minorHAnsi"/>
          <w:szCs w:val="22"/>
          <w:lang w:val="en-GB"/>
        </w:rPr>
        <w:t xml:space="preserve"> also by third parties).” (IDEA</w:t>
      </w:r>
      <w:r w:rsidR="00C2306A">
        <w:rPr>
          <w:rFonts w:asciiTheme="majorHAnsi" w:hAnsiTheme="majorHAnsi" w:cstheme="minorHAnsi"/>
          <w:szCs w:val="22"/>
          <w:lang w:val="en-GB"/>
        </w:rPr>
        <w:t>,</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2)</w:t>
      </w:r>
    </w:p>
    <w:p w14:paraId="602C1973" w14:textId="642E515A" w:rsidR="005A1B81" w:rsidRPr="00B84281" w:rsidRDefault="003871F5" w:rsidP="00B84281">
      <w:pPr>
        <w:pStyle w:val="NormalWeb"/>
        <w:spacing w:before="0" w:beforeAutospacing="0" w:after="120" w:afterAutospacing="0" w:line="360" w:lineRule="auto"/>
        <w:jc w:val="both"/>
        <w:rPr>
          <w:rFonts w:asciiTheme="majorHAnsi" w:hAnsiTheme="majorHAnsi" w:cstheme="minorHAnsi"/>
          <w:szCs w:val="22"/>
          <w:lang w:val="en-GB"/>
        </w:rPr>
      </w:pPr>
      <w:r>
        <w:rPr>
          <w:rFonts w:asciiTheme="majorHAnsi" w:hAnsiTheme="majorHAnsi" w:cstheme="minorHAnsi"/>
          <w:szCs w:val="22"/>
          <w:lang w:val="en-GB"/>
        </w:rPr>
        <w:t>Within this context, i</w:t>
      </w:r>
      <w:r w:rsidR="005A1B81" w:rsidRPr="00B84281">
        <w:rPr>
          <w:rFonts w:asciiTheme="majorHAnsi" w:hAnsiTheme="majorHAnsi" w:cstheme="minorHAnsi"/>
          <w:szCs w:val="22"/>
          <w:lang w:val="en-GB"/>
        </w:rPr>
        <w:t>nternal political parties’ behaviour, availability of state resources</w:t>
      </w:r>
      <w:r w:rsidR="00A2655B" w:rsidRPr="00B84281">
        <w:rPr>
          <w:rFonts w:asciiTheme="majorHAnsi" w:hAnsiTheme="majorHAnsi" w:cstheme="minorHAnsi"/>
          <w:szCs w:val="22"/>
          <w:lang w:val="en-GB"/>
        </w:rPr>
        <w:t xml:space="preserve"> and private founders´ activities, are some of the elements that</w:t>
      </w:r>
      <w:r w:rsidR="005A1B81" w:rsidRPr="00B84281">
        <w:rPr>
          <w:rFonts w:asciiTheme="majorHAnsi" w:hAnsiTheme="majorHAnsi" w:cstheme="minorHAnsi"/>
          <w:szCs w:val="22"/>
          <w:lang w:val="en-GB"/>
        </w:rPr>
        <w:t xml:space="preserve"> </w:t>
      </w:r>
      <w:r w:rsidR="00A2655B" w:rsidRPr="00B84281">
        <w:rPr>
          <w:rFonts w:asciiTheme="majorHAnsi" w:hAnsiTheme="majorHAnsi" w:cstheme="minorHAnsi"/>
          <w:szCs w:val="22"/>
          <w:lang w:val="en-GB"/>
        </w:rPr>
        <w:t>comprise</w:t>
      </w:r>
      <w:r w:rsidR="005A1B81" w:rsidRPr="00B84281">
        <w:rPr>
          <w:rFonts w:asciiTheme="majorHAnsi" w:hAnsiTheme="majorHAnsi" w:cstheme="minorHAnsi"/>
          <w:szCs w:val="22"/>
          <w:lang w:val="en-GB"/>
        </w:rPr>
        <w:t xml:space="preserve"> the realm of political finance. </w:t>
      </w:r>
      <w:r w:rsidR="00A2655B" w:rsidRPr="00B84281">
        <w:rPr>
          <w:rFonts w:asciiTheme="majorHAnsi" w:hAnsiTheme="majorHAnsi" w:cstheme="minorHAnsi"/>
          <w:szCs w:val="22"/>
          <w:lang w:val="en-GB"/>
        </w:rPr>
        <w:t>Regulation of at least some of these matters has</w:t>
      </w:r>
      <w:r w:rsidR="005A1B81" w:rsidRPr="00B84281">
        <w:rPr>
          <w:rFonts w:asciiTheme="majorHAnsi" w:hAnsiTheme="majorHAnsi" w:cstheme="minorHAnsi"/>
          <w:szCs w:val="22"/>
          <w:lang w:val="en-GB"/>
        </w:rPr>
        <w:t xml:space="preserve"> been adopted by m</w:t>
      </w:r>
      <w:r w:rsidR="00A2655B" w:rsidRPr="00B84281">
        <w:rPr>
          <w:rFonts w:asciiTheme="majorHAnsi" w:hAnsiTheme="majorHAnsi" w:cstheme="minorHAnsi"/>
          <w:szCs w:val="22"/>
          <w:lang w:val="en-GB"/>
        </w:rPr>
        <w:t xml:space="preserve">ost </w:t>
      </w:r>
      <w:r w:rsidR="005A1B81" w:rsidRPr="00B84281">
        <w:rPr>
          <w:rFonts w:asciiTheme="majorHAnsi" w:hAnsiTheme="majorHAnsi" w:cstheme="minorHAnsi"/>
          <w:szCs w:val="22"/>
          <w:lang w:val="en-GB"/>
        </w:rPr>
        <w:t xml:space="preserve">states </w:t>
      </w:r>
      <w:r w:rsidR="00A2655B" w:rsidRPr="00B84281">
        <w:rPr>
          <w:rFonts w:asciiTheme="majorHAnsi" w:hAnsiTheme="majorHAnsi" w:cstheme="minorHAnsi"/>
          <w:szCs w:val="22"/>
          <w:lang w:val="en-GB"/>
        </w:rPr>
        <w:t>in</w:t>
      </w:r>
      <w:r w:rsidR="005A1B81" w:rsidRPr="00B84281">
        <w:rPr>
          <w:rFonts w:asciiTheme="majorHAnsi" w:hAnsiTheme="majorHAnsi" w:cstheme="minorHAnsi"/>
          <w:szCs w:val="22"/>
          <w:lang w:val="en-GB"/>
        </w:rPr>
        <w:t xml:space="preserve"> the last decades. Political finance regulation, then, looks to prevent the missuses of money in politics, as well as to provide the necessary </w:t>
      </w:r>
      <w:r w:rsidR="005A1B81" w:rsidRPr="00B84281">
        <w:rPr>
          <w:rFonts w:asciiTheme="majorHAnsi" w:hAnsiTheme="majorHAnsi" w:cstheme="minorHAnsi"/>
          <w:szCs w:val="22"/>
          <w:lang w:val="en-GB"/>
        </w:rPr>
        <w:lastRenderedPageBreak/>
        <w:t>framework to enforce some mandates and sanction</w:t>
      </w:r>
      <w:r w:rsidR="00E03F76" w:rsidRPr="00B84281">
        <w:rPr>
          <w:rFonts w:asciiTheme="majorHAnsi" w:hAnsiTheme="majorHAnsi" w:cstheme="minorHAnsi"/>
          <w:szCs w:val="22"/>
          <w:lang w:val="en-GB"/>
        </w:rPr>
        <w:t xml:space="preserve"> those who violates them. (IDEA</w:t>
      </w:r>
      <w:r w:rsidR="00C2306A">
        <w:rPr>
          <w:rFonts w:asciiTheme="majorHAnsi" w:hAnsiTheme="majorHAnsi" w:cstheme="minorHAnsi"/>
          <w:szCs w:val="22"/>
          <w:lang w:val="en-GB"/>
        </w:rPr>
        <w:t>,</w:t>
      </w:r>
      <w:r w:rsidR="00A2655B"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2)</w:t>
      </w:r>
    </w:p>
    <w:p w14:paraId="2891AF8A" w14:textId="48CA4148"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Indeed, political finance regulation is seen as a key variable of more transparent and legitimate democracies. The need to regulate money in politics is usually considered as an ind</w:t>
      </w:r>
      <w:r w:rsidR="007225B3" w:rsidRPr="00B84281">
        <w:rPr>
          <w:rFonts w:asciiTheme="majorHAnsi" w:hAnsiTheme="majorHAnsi" w:cstheme="minorHAnsi"/>
          <w:szCs w:val="22"/>
          <w:lang w:val="en-GB"/>
        </w:rPr>
        <w:t>ispensable step to diminish the influence</w:t>
      </w:r>
      <w:r w:rsidRPr="00B84281">
        <w:rPr>
          <w:rFonts w:asciiTheme="majorHAnsi" w:hAnsiTheme="majorHAnsi" w:cstheme="minorHAnsi"/>
          <w:szCs w:val="22"/>
          <w:lang w:val="en-GB"/>
        </w:rPr>
        <w:t xml:space="preserve"> of big donors over candidates and parties. The Global Commission on Elections, Democracy and Security, for instance, stated that "the failure to regulate political finance threatens to hollow out democracy and rob it of its un</w:t>
      </w:r>
      <w:r w:rsidR="00C2306A">
        <w:rPr>
          <w:rFonts w:asciiTheme="majorHAnsi" w:hAnsiTheme="majorHAnsi" w:cstheme="minorHAnsi"/>
          <w:szCs w:val="22"/>
          <w:lang w:val="en-GB"/>
        </w:rPr>
        <w:t>ique strengths". (IDEA,</w:t>
      </w:r>
      <w:r w:rsidR="00A2655B" w:rsidRPr="00B84281">
        <w:rPr>
          <w:rFonts w:asciiTheme="majorHAnsi" w:hAnsiTheme="majorHAnsi" w:cstheme="minorHAnsi"/>
          <w:szCs w:val="22"/>
          <w:lang w:val="en-GB"/>
        </w:rPr>
        <w:t xml:space="preserve"> </w:t>
      </w:r>
      <w:r w:rsidR="00C2306A">
        <w:rPr>
          <w:rFonts w:asciiTheme="majorHAnsi" w:hAnsiTheme="majorHAnsi" w:cstheme="minorHAnsi"/>
          <w:szCs w:val="22"/>
          <w:lang w:val="en-GB"/>
        </w:rPr>
        <w:t>2014, p. IV</w:t>
      </w:r>
      <w:r w:rsidRPr="00B84281">
        <w:rPr>
          <w:rFonts w:asciiTheme="majorHAnsi" w:hAnsiTheme="majorHAnsi" w:cstheme="minorHAnsi"/>
          <w:szCs w:val="22"/>
          <w:lang w:val="en-GB"/>
        </w:rPr>
        <w:t>)</w:t>
      </w:r>
    </w:p>
    <w:p w14:paraId="7808150D" w14:textId="211F1594"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 xml:space="preserve">The lack of political finance regulation has been </w:t>
      </w:r>
      <w:r w:rsidR="00A2655B" w:rsidRPr="00B84281">
        <w:rPr>
          <w:rFonts w:asciiTheme="majorHAnsi" w:hAnsiTheme="majorHAnsi" w:cstheme="minorHAnsi"/>
          <w:szCs w:val="22"/>
          <w:lang w:val="en-GB"/>
        </w:rPr>
        <w:t>identified</w:t>
      </w:r>
      <w:r w:rsidRPr="00B84281">
        <w:rPr>
          <w:rFonts w:asciiTheme="majorHAnsi" w:hAnsiTheme="majorHAnsi" w:cstheme="minorHAnsi"/>
          <w:szCs w:val="22"/>
          <w:lang w:val="en-GB"/>
        </w:rPr>
        <w:t xml:space="preserve"> as an opportunity for organized crime to influence politics and as a cause of n</w:t>
      </w:r>
      <w:r w:rsidR="00A2655B" w:rsidRPr="00B84281">
        <w:rPr>
          <w:rFonts w:asciiTheme="majorHAnsi" w:hAnsiTheme="majorHAnsi" w:cstheme="minorHAnsi"/>
          <w:szCs w:val="22"/>
          <w:lang w:val="en-GB"/>
        </w:rPr>
        <w:t xml:space="preserve">egative economic development. </w:t>
      </w:r>
      <w:r w:rsidR="00C2306A">
        <w:rPr>
          <w:rFonts w:asciiTheme="majorHAnsi" w:hAnsiTheme="majorHAnsi" w:cstheme="minorHAnsi"/>
          <w:szCs w:val="22"/>
          <w:lang w:val="en-GB"/>
        </w:rPr>
        <w:t>In his foreword for IDEA’s Handbook on Political Finance, f</w:t>
      </w:r>
      <w:r w:rsidR="00A2655B" w:rsidRPr="00B84281">
        <w:rPr>
          <w:rFonts w:asciiTheme="majorHAnsi" w:hAnsiTheme="majorHAnsi" w:cstheme="minorHAnsi"/>
          <w:szCs w:val="22"/>
          <w:lang w:val="en-GB"/>
        </w:rPr>
        <w:t xml:space="preserve">ormer UN Secretary General Kofi </w:t>
      </w:r>
      <w:r w:rsidRPr="00B84281">
        <w:rPr>
          <w:rFonts w:asciiTheme="majorHAnsi" w:hAnsiTheme="majorHAnsi" w:cstheme="minorHAnsi"/>
          <w:szCs w:val="22"/>
          <w:lang w:val="en-GB"/>
        </w:rPr>
        <w:t xml:space="preserve">Annan called </w:t>
      </w:r>
      <w:r w:rsidR="00A2655B" w:rsidRPr="00B84281">
        <w:rPr>
          <w:rFonts w:asciiTheme="majorHAnsi" w:hAnsiTheme="majorHAnsi" w:cstheme="minorHAnsi"/>
          <w:szCs w:val="22"/>
          <w:lang w:val="en-GB"/>
        </w:rPr>
        <w:t>for a</w:t>
      </w:r>
      <w:r w:rsidRPr="00B84281">
        <w:rPr>
          <w:rFonts w:asciiTheme="majorHAnsi" w:hAnsiTheme="majorHAnsi" w:cstheme="minorHAnsi"/>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monitoring and enforce</w:t>
      </w:r>
      <w:r w:rsidR="00C2306A">
        <w:rPr>
          <w:rFonts w:asciiTheme="majorHAnsi" w:hAnsiTheme="majorHAnsi" w:cstheme="minorHAnsi"/>
          <w:szCs w:val="22"/>
          <w:lang w:val="en-GB"/>
        </w:rPr>
        <w:t xml:space="preserve">ment mechanisms. (IDEA, </w:t>
      </w:r>
      <w:r w:rsidRPr="00B84281">
        <w:rPr>
          <w:rFonts w:asciiTheme="majorHAnsi" w:hAnsiTheme="majorHAnsi" w:cstheme="minorHAnsi"/>
          <w:szCs w:val="22"/>
          <w:lang w:val="en-GB"/>
        </w:rPr>
        <w:t>2014)</w:t>
      </w:r>
    </w:p>
    <w:p w14:paraId="0527E218" w14:textId="406D0FCE" w:rsidR="005A1B81" w:rsidRPr="00B84281" w:rsidRDefault="00D03F4C" w:rsidP="00B84281">
      <w:pPr>
        <w:pStyle w:val="NormalWeb"/>
        <w:spacing w:before="0" w:beforeAutospacing="0" w:after="120" w:afterAutospacing="0" w:line="360" w:lineRule="auto"/>
        <w:jc w:val="both"/>
        <w:rPr>
          <w:rFonts w:asciiTheme="majorHAnsi" w:hAnsiTheme="majorHAnsi" w:cstheme="minorHAnsi"/>
          <w:szCs w:val="22"/>
          <w:lang w:val="en-GB"/>
        </w:rPr>
      </w:pPr>
      <w:r>
        <w:rPr>
          <w:rFonts w:asciiTheme="majorHAnsi" w:hAnsiTheme="majorHAnsi" w:cstheme="minorHAnsi"/>
          <w:szCs w:val="22"/>
          <w:lang w:val="en-GB"/>
        </w:rPr>
        <w:t>However</w:t>
      </w:r>
      <w:r w:rsidR="00A2655B" w:rsidRPr="00B84281">
        <w:rPr>
          <w:rFonts w:asciiTheme="majorHAnsi" w:hAnsiTheme="majorHAnsi" w:cstheme="minorHAnsi"/>
          <w:szCs w:val="22"/>
          <w:lang w:val="en-GB"/>
        </w:rPr>
        <w:t>, there</w:t>
      </w:r>
      <w:r>
        <w:rPr>
          <w:rFonts w:asciiTheme="majorHAnsi" w:hAnsiTheme="majorHAnsi" w:cstheme="minorHAnsi"/>
          <w:szCs w:val="22"/>
          <w:lang w:val="en-GB"/>
        </w:rPr>
        <w:t xml:space="preserve"> also </w:t>
      </w:r>
      <w:r w:rsidR="00A2655B" w:rsidRPr="00B84281">
        <w:rPr>
          <w:rFonts w:asciiTheme="majorHAnsi" w:hAnsiTheme="majorHAnsi" w:cstheme="minorHAnsi"/>
          <w:szCs w:val="22"/>
          <w:lang w:val="en-GB"/>
        </w:rPr>
        <w:t>seems to be</w:t>
      </w:r>
      <w:r w:rsidR="005A1B81" w:rsidRPr="00B84281">
        <w:rPr>
          <w:rFonts w:asciiTheme="majorHAnsi" w:hAnsiTheme="majorHAnsi" w:cstheme="minorHAnsi"/>
          <w:szCs w:val="22"/>
          <w:lang w:val="en-GB"/>
        </w:rPr>
        <w:t xml:space="preserve"> a general agreement on the conviction that more regulation does not necessarily mean </w:t>
      </w:r>
      <w:r w:rsidR="007225B3" w:rsidRPr="00B84281">
        <w:rPr>
          <w:rFonts w:asciiTheme="majorHAnsi" w:hAnsiTheme="majorHAnsi" w:cstheme="minorHAnsi"/>
          <w:szCs w:val="22"/>
          <w:lang w:val="en-GB"/>
        </w:rPr>
        <w:t>more transparency</w:t>
      </w:r>
      <w:r w:rsidR="005A1B81" w:rsidRPr="00B84281">
        <w:rPr>
          <w:rFonts w:asciiTheme="majorHAnsi" w:hAnsiTheme="majorHAnsi" w:cstheme="minorHAnsi"/>
          <w:szCs w:val="22"/>
          <w:lang w:val="en-GB"/>
        </w:rPr>
        <w:t xml:space="preserve"> </w:t>
      </w:r>
      <w:r w:rsidR="007225B3" w:rsidRPr="00B84281">
        <w:rPr>
          <w:rFonts w:asciiTheme="majorHAnsi" w:hAnsiTheme="majorHAnsi" w:cstheme="minorHAnsi"/>
          <w:szCs w:val="22"/>
          <w:lang w:val="en-GB"/>
        </w:rPr>
        <w:t>or</w:t>
      </w:r>
      <w:r w:rsidR="005A1B81" w:rsidRPr="00B84281">
        <w:rPr>
          <w:rFonts w:asciiTheme="majorHAnsi" w:hAnsiTheme="majorHAnsi" w:cstheme="minorHAnsi"/>
          <w:szCs w:val="22"/>
          <w:lang w:val="en-GB"/>
        </w:rPr>
        <w:t xml:space="preserve"> a better balance of power</w:t>
      </w:r>
      <w:r w:rsidR="00A2655B"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 xml:space="preserve">between those with money and </w:t>
      </w:r>
      <w:r w:rsidR="007225B3" w:rsidRPr="00B84281">
        <w:rPr>
          <w:rFonts w:asciiTheme="majorHAnsi" w:hAnsiTheme="majorHAnsi" w:cstheme="minorHAnsi"/>
          <w:szCs w:val="22"/>
          <w:lang w:val="en-GB"/>
        </w:rPr>
        <w:t>citizens</w:t>
      </w:r>
      <w:r w:rsidR="005A1B81" w:rsidRPr="00B84281">
        <w:rPr>
          <w:rFonts w:asciiTheme="majorHAnsi" w:hAnsiTheme="majorHAnsi" w:cstheme="minorHAnsi"/>
          <w:szCs w:val="22"/>
          <w:lang w:val="en-GB"/>
        </w:rPr>
        <w:t xml:space="preserve"> in general. Indeed, IDEA concludes that in some situation</w:t>
      </w:r>
      <w:r w:rsidR="00A2655B"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depending on the social-political context and/or the aims of the regulation, a high level of regulat</w:t>
      </w:r>
      <w:r w:rsidR="00E03F76" w:rsidRPr="00B84281">
        <w:rPr>
          <w:rFonts w:asciiTheme="majorHAnsi" w:hAnsiTheme="majorHAnsi" w:cstheme="minorHAnsi"/>
          <w:szCs w:val="22"/>
          <w:lang w:val="en-GB"/>
        </w:rPr>
        <w:t>ion may be not desirable. (IDEA</w:t>
      </w:r>
      <w:r w:rsidR="007517AB">
        <w:rPr>
          <w:rFonts w:asciiTheme="majorHAnsi" w:hAnsiTheme="majorHAnsi" w:cstheme="minorHAnsi"/>
          <w:szCs w:val="22"/>
          <w:lang w:val="en-GB"/>
        </w:rPr>
        <w:t>,</w:t>
      </w:r>
      <w:r w:rsidR="00A2655B" w:rsidRPr="00B84281">
        <w:rPr>
          <w:rFonts w:asciiTheme="majorHAnsi" w:hAnsiTheme="majorHAnsi" w:cstheme="minorHAnsi"/>
          <w:szCs w:val="22"/>
          <w:lang w:val="en-GB"/>
        </w:rPr>
        <w:t xml:space="preserve"> </w:t>
      </w:r>
      <w:r w:rsidR="007517AB">
        <w:rPr>
          <w:rFonts w:asciiTheme="majorHAnsi" w:hAnsiTheme="majorHAnsi" w:cstheme="minorHAnsi"/>
          <w:szCs w:val="22"/>
          <w:lang w:val="en-GB"/>
        </w:rPr>
        <w:t>2014</w:t>
      </w:r>
      <w:r w:rsidR="005A1B81" w:rsidRPr="00B84281">
        <w:rPr>
          <w:rFonts w:asciiTheme="majorHAnsi" w:hAnsiTheme="majorHAnsi" w:cstheme="minorHAnsi"/>
          <w:szCs w:val="22"/>
          <w:lang w:val="en-GB"/>
        </w:rPr>
        <w:t>)</w:t>
      </w:r>
      <w:r w:rsidR="007225B3" w:rsidRPr="00B84281">
        <w:rPr>
          <w:rFonts w:asciiTheme="majorHAnsi" w:hAnsiTheme="majorHAnsi" w:cstheme="minorHAnsi"/>
          <w:szCs w:val="22"/>
          <w:lang w:val="en-GB"/>
        </w:rPr>
        <w:t xml:space="preserve"> All in all, this shows an open discussion about the capacity of political finance regulation to influence control of corruption within states.</w:t>
      </w:r>
    </w:p>
    <w:p w14:paraId="3E5F7455" w14:textId="49540F87" w:rsidR="00494986" w:rsidRPr="009D6565" w:rsidRDefault="00DA5DB8" w:rsidP="00FF4504">
      <w:pPr>
        <w:pStyle w:val="Ttulo2"/>
        <w:rPr>
          <w:lang w:eastAsia="es-AR"/>
        </w:rPr>
      </w:pPr>
      <w:bookmarkStart w:id="4" w:name="_Toc354842867"/>
      <w:r>
        <w:rPr>
          <w:lang w:eastAsia="es-AR"/>
        </w:rPr>
        <w:t xml:space="preserve">The Link </w:t>
      </w:r>
      <w:r w:rsidR="00C53425">
        <w:rPr>
          <w:lang w:eastAsia="es-AR"/>
        </w:rPr>
        <w:t>between</w:t>
      </w:r>
      <w:r w:rsidR="008F14F2">
        <w:rPr>
          <w:lang w:eastAsia="es-AR"/>
        </w:rPr>
        <w:t xml:space="preserve"> </w:t>
      </w:r>
      <w:r>
        <w:rPr>
          <w:lang w:eastAsia="es-AR"/>
        </w:rPr>
        <w:t>Political F</w:t>
      </w:r>
      <w:r w:rsidR="005A1B81" w:rsidRPr="009D6565">
        <w:rPr>
          <w:lang w:eastAsia="es-AR"/>
        </w:rPr>
        <w:t xml:space="preserve">inance </w:t>
      </w:r>
      <w:r w:rsidR="00C53425">
        <w:rPr>
          <w:lang w:eastAsia="es-AR"/>
        </w:rPr>
        <w:t>and</w:t>
      </w:r>
      <w:r w:rsidR="008F14F2">
        <w:rPr>
          <w:lang w:eastAsia="es-AR"/>
        </w:rPr>
        <w:t xml:space="preserve"> </w:t>
      </w:r>
      <w:r>
        <w:rPr>
          <w:lang w:eastAsia="es-AR"/>
        </w:rPr>
        <w:t>C</w:t>
      </w:r>
      <w:r w:rsidR="005A1B81" w:rsidRPr="009D6565">
        <w:rPr>
          <w:lang w:eastAsia="es-AR"/>
        </w:rPr>
        <w:t>orruption</w:t>
      </w:r>
      <w:bookmarkEnd w:id="4"/>
    </w:p>
    <w:p w14:paraId="60DD183A" w14:textId="693B7016" w:rsidR="00634DAD" w:rsidRPr="00B84281" w:rsidRDefault="00FE7A08"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w:t>
      </w:r>
      <w:r w:rsidR="00494986" w:rsidRPr="00B84281">
        <w:rPr>
          <w:rFonts w:asciiTheme="majorHAnsi" w:eastAsia="Times New Roman" w:hAnsiTheme="majorHAnsi" w:cs="Times New Roman"/>
          <w:sz w:val="24"/>
          <w:lang w:eastAsia="es-AR"/>
        </w:rPr>
        <w:t xml:space="preserve">scholar </w:t>
      </w:r>
      <w:r w:rsidRPr="00B84281">
        <w:rPr>
          <w:rFonts w:asciiTheme="majorHAnsi" w:eastAsia="Times New Roman" w:hAnsiTheme="majorHAnsi" w:cs="Times New Roman"/>
          <w:sz w:val="24"/>
          <w:lang w:eastAsia="es-AR"/>
        </w:rPr>
        <w:t xml:space="preserve">debate about </w:t>
      </w:r>
      <w:r w:rsidR="00C507A6" w:rsidRPr="00B84281">
        <w:rPr>
          <w:rFonts w:asciiTheme="majorHAnsi" w:eastAsia="Times New Roman" w:hAnsiTheme="majorHAnsi" w:cs="Times New Roman"/>
          <w:sz w:val="24"/>
          <w:lang w:eastAsia="es-AR"/>
        </w:rPr>
        <w:t>political f</w:t>
      </w:r>
      <w:r w:rsidRPr="00B84281">
        <w:rPr>
          <w:rFonts w:asciiTheme="majorHAnsi" w:eastAsia="Times New Roman" w:hAnsiTheme="majorHAnsi" w:cs="Times New Roman"/>
          <w:sz w:val="24"/>
          <w:lang w:eastAsia="es-AR"/>
        </w:rPr>
        <w:t>inance</w:t>
      </w:r>
      <w:r w:rsidR="0024031B" w:rsidRPr="00B84281">
        <w:rPr>
          <w:rFonts w:asciiTheme="majorHAnsi" w:eastAsia="Times New Roman" w:hAnsiTheme="majorHAnsi" w:cs="Times New Roman"/>
          <w:sz w:val="24"/>
          <w:lang w:eastAsia="es-AR"/>
        </w:rPr>
        <w:t xml:space="preserve"> </w:t>
      </w:r>
      <w:r w:rsidR="00494986" w:rsidRPr="00B84281">
        <w:rPr>
          <w:rFonts w:asciiTheme="majorHAnsi" w:eastAsia="Times New Roman" w:hAnsiTheme="majorHAnsi" w:cs="Times New Roman"/>
          <w:sz w:val="24"/>
          <w:lang w:eastAsia="es-AR"/>
        </w:rPr>
        <w:t>can be traced back decades</w:t>
      </w:r>
      <w:r w:rsidR="0024031B"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The issue was </w:t>
      </w:r>
      <w:r w:rsidR="00746847" w:rsidRPr="00B84281">
        <w:rPr>
          <w:rFonts w:asciiTheme="majorHAnsi" w:eastAsia="Times New Roman" w:hAnsiTheme="majorHAnsi" w:cs="Times New Roman"/>
          <w:sz w:val="24"/>
          <w:lang w:eastAsia="es-AR"/>
        </w:rPr>
        <w:t>discussed</w:t>
      </w:r>
      <w:r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 xml:space="preserve">in the </w:t>
      </w:r>
      <w:r w:rsidR="00C507A6" w:rsidRPr="00B84281">
        <w:rPr>
          <w:rFonts w:asciiTheme="majorHAnsi" w:eastAsia="Times New Roman" w:hAnsiTheme="majorHAnsi" w:cs="Times New Roman"/>
          <w:sz w:val="24"/>
          <w:lang w:eastAsia="es-AR"/>
        </w:rPr>
        <w:t>19</w:t>
      </w:r>
      <w:r w:rsidR="0024031B" w:rsidRPr="00B84281">
        <w:rPr>
          <w:rFonts w:asciiTheme="majorHAnsi" w:eastAsia="Times New Roman" w:hAnsiTheme="majorHAnsi" w:cs="Times New Roman"/>
          <w:sz w:val="24"/>
          <w:lang w:eastAsia="es-AR"/>
        </w:rPr>
        <w:t>40s</w:t>
      </w:r>
      <w:r w:rsidRPr="00B84281">
        <w:rPr>
          <w:rFonts w:asciiTheme="majorHAnsi" w:eastAsia="Times New Roman" w:hAnsiTheme="majorHAnsi" w:cs="Times New Roman"/>
          <w:sz w:val="24"/>
          <w:lang w:eastAsia="es-AR"/>
        </w:rPr>
        <w:t>,</w:t>
      </w:r>
      <w:r w:rsidR="0024031B" w:rsidRPr="00B84281">
        <w:rPr>
          <w:rFonts w:asciiTheme="majorHAnsi" w:eastAsia="Times New Roman" w:hAnsiTheme="majorHAnsi" w:cs="Times New Roman"/>
          <w:sz w:val="24"/>
          <w:lang w:eastAsia="es-AR"/>
        </w:rPr>
        <w:t xml:space="preserve"> when </w:t>
      </w:r>
      <w:r w:rsidRPr="00B84281">
        <w:rPr>
          <w:rFonts w:asciiTheme="majorHAnsi" w:eastAsia="Times New Roman" w:hAnsiTheme="majorHAnsi" w:cs="Times New Roman"/>
          <w:sz w:val="24"/>
          <w:lang w:eastAsia="es-AR"/>
        </w:rPr>
        <w:t xml:space="preserve">specialists could not reach an agreement on how to address </w:t>
      </w:r>
      <w:r w:rsidR="0024031B" w:rsidRPr="00B84281">
        <w:rPr>
          <w:rFonts w:asciiTheme="majorHAnsi" w:eastAsia="Times New Roman" w:hAnsiTheme="majorHAnsi" w:cs="Times New Roman"/>
          <w:sz w:val="24"/>
          <w:lang w:eastAsia="es-AR"/>
        </w:rPr>
        <w:t>limitations to contributions and expenditures of candidates and parties ove</w:t>
      </w:r>
      <w:r w:rsidR="00286E81" w:rsidRPr="00B84281">
        <w:rPr>
          <w:rFonts w:asciiTheme="majorHAnsi" w:eastAsia="Times New Roman" w:hAnsiTheme="majorHAnsi" w:cs="Times New Roman"/>
          <w:sz w:val="24"/>
          <w:lang w:eastAsia="es-AR"/>
        </w:rPr>
        <w:t>r electoral campaigns in the US</w:t>
      </w:r>
      <w:r w:rsidR="0024031B" w:rsidRPr="00B84281">
        <w:rPr>
          <w:rFonts w:asciiTheme="majorHAnsi" w:eastAsia="Times New Roman" w:hAnsiTheme="majorHAnsi" w:cs="Times New Roman"/>
          <w:sz w:val="24"/>
          <w:lang w:eastAsia="es-AR"/>
        </w:rPr>
        <w:t>.</w:t>
      </w:r>
      <w:r w:rsidR="00634DAD" w:rsidRPr="00B84281">
        <w:rPr>
          <w:rFonts w:asciiTheme="majorHAnsi" w:eastAsia="Times New Roman" w:hAnsiTheme="majorHAnsi" w:cs="Times New Roman"/>
          <w:sz w:val="24"/>
          <w:lang w:eastAsia="es-AR"/>
        </w:rPr>
        <w:t xml:space="preserve"> (</w:t>
      </w:r>
      <w:proofErr w:type="spellStart"/>
      <w:r w:rsidR="00634DAD" w:rsidRPr="00B84281">
        <w:rPr>
          <w:rFonts w:asciiTheme="majorHAnsi" w:eastAsia="Times New Roman" w:hAnsiTheme="majorHAnsi" w:cs="Times New Roman"/>
          <w:sz w:val="24"/>
          <w:lang w:eastAsia="es-AR"/>
        </w:rPr>
        <w:t>Overa</w:t>
      </w:r>
      <w:r w:rsidR="008573A7" w:rsidRPr="00B84281">
        <w:rPr>
          <w:rFonts w:asciiTheme="majorHAnsi" w:eastAsia="Times New Roman" w:hAnsiTheme="majorHAnsi" w:cs="Times New Roman"/>
          <w:sz w:val="24"/>
          <w:lang w:eastAsia="es-AR"/>
        </w:rPr>
        <w:t>c</w:t>
      </w:r>
      <w:r w:rsidR="00E03F76" w:rsidRPr="00B84281">
        <w:rPr>
          <w:rFonts w:asciiTheme="majorHAnsi" w:eastAsia="Times New Roman" w:hAnsiTheme="majorHAnsi" w:cs="Times New Roman"/>
          <w:sz w:val="24"/>
          <w:lang w:eastAsia="es-AR"/>
        </w:rPr>
        <w:t>ker</w:t>
      </w:r>
      <w:proofErr w:type="spellEnd"/>
      <w:r w:rsidR="000343C0">
        <w:rPr>
          <w:rFonts w:asciiTheme="majorHAnsi" w:eastAsia="Times New Roman" w:hAnsiTheme="majorHAnsi" w:cs="Times New Roman"/>
          <w:sz w:val="24"/>
          <w:lang w:eastAsia="es-AR"/>
        </w:rPr>
        <w:t>,</w:t>
      </w:r>
      <w:r w:rsidR="00634DAD" w:rsidRPr="00B84281">
        <w:rPr>
          <w:rFonts w:asciiTheme="majorHAnsi" w:eastAsia="Times New Roman" w:hAnsiTheme="majorHAnsi" w:cs="Times New Roman"/>
          <w:sz w:val="24"/>
          <w:lang w:eastAsia="es-AR"/>
        </w:rPr>
        <w:t xml:space="preserve"> 1941)</w:t>
      </w:r>
    </w:p>
    <w:p w14:paraId="14ACA40D" w14:textId="75B5DB48" w:rsidR="0024031B" w:rsidRPr="00B84281" w:rsidRDefault="00286E8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T</w:t>
      </w:r>
      <w:r w:rsidR="0024031B" w:rsidRPr="00B84281">
        <w:rPr>
          <w:rFonts w:asciiTheme="majorHAnsi" w:eastAsia="Times New Roman" w:hAnsiTheme="majorHAnsi" w:cs="Times New Roman"/>
          <w:sz w:val="24"/>
          <w:lang w:eastAsia="es-AR"/>
        </w:rPr>
        <w:t>o tackle the pro</w:t>
      </w:r>
      <w:r w:rsidR="000343C0">
        <w:rPr>
          <w:rFonts w:asciiTheme="majorHAnsi" w:eastAsia="Times New Roman" w:hAnsiTheme="majorHAnsi" w:cs="Times New Roman"/>
          <w:sz w:val="24"/>
          <w:lang w:eastAsia="es-AR"/>
        </w:rPr>
        <w:t>blem of the power of the purse</w:t>
      </w:r>
      <w:r w:rsidR="0024031B" w:rsidRPr="00B84281">
        <w:rPr>
          <w:rFonts w:asciiTheme="majorHAnsi" w:eastAsia="Times New Roman" w:hAnsiTheme="majorHAnsi" w:cs="Times New Roman"/>
          <w:sz w:val="24"/>
          <w:lang w:eastAsia="es-AR"/>
        </w:rPr>
        <w:t xml:space="preserve"> for the presidential campaign in 1940, the US Congress decided to increase party finance regulations. There </w:t>
      </w:r>
      <w:r w:rsidR="008573A7" w:rsidRPr="00B84281">
        <w:rPr>
          <w:rFonts w:asciiTheme="majorHAnsi" w:eastAsia="Times New Roman" w:hAnsiTheme="majorHAnsi" w:cs="Times New Roman"/>
          <w:sz w:val="24"/>
          <w:lang w:eastAsia="es-AR"/>
        </w:rPr>
        <w:t xml:space="preserve">were </w:t>
      </w:r>
      <w:r w:rsidR="0024031B" w:rsidRPr="00B84281">
        <w:rPr>
          <w:rFonts w:asciiTheme="majorHAnsi" w:eastAsia="Times New Roman" w:hAnsiTheme="majorHAnsi" w:cs="Times New Roman"/>
          <w:sz w:val="24"/>
          <w:lang w:eastAsia="es-AR"/>
        </w:rPr>
        <w:lastRenderedPageBreak/>
        <w:t xml:space="preserve">already some limitations </w:t>
      </w:r>
      <w:r w:rsidRPr="00B84281">
        <w:rPr>
          <w:rFonts w:asciiTheme="majorHAnsi" w:eastAsia="Times New Roman" w:hAnsiTheme="majorHAnsi" w:cs="Times New Roman"/>
          <w:sz w:val="24"/>
          <w:lang w:eastAsia="es-AR"/>
        </w:rPr>
        <w:t>to</w:t>
      </w:r>
      <w:r w:rsidR="0024031B" w:rsidRPr="00B84281">
        <w:rPr>
          <w:rFonts w:asciiTheme="majorHAnsi" w:eastAsia="Times New Roman" w:hAnsiTheme="majorHAnsi" w:cs="Times New Roman"/>
          <w:sz w:val="24"/>
          <w:lang w:eastAsia="es-AR"/>
        </w:rPr>
        <w:t xml:space="preserve"> the </w:t>
      </w:r>
      <w:r w:rsidR="00E12751" w:rsidRPr="00B84281">
        <w:rPr>
          <w:rFonts w:asciiTheme="majorHAnsi" w:eastAsia="Times New Roman" w:hAnsiTheme="majorHAnsi" w:cs="Times New Roman"/>
          <w:sz w:val="24"/>
          <w:lang w:eastAsia="es-AR"/>
        </w:rPr>
        <w:t>amount</w:t>
      </w:r>
      <w:r w:rsidR="0024031B" w:rsidRPr="00B84281">
        <w:rPr>
          <w:rFonts w:asciiTheme="majorHAnsi" w:eastAsia="Times New Roman" w:hAnsiTheme="majorHAnsi" w:cs="Times New Roman"/>
          <w:sz w:val="24"/>
          <w:lang w:eastAsia="es-AR"/>
        </w:rPr>
        <w:t xml:space="preserve"> of contributions and total </w:t>
      </w:r>
      <w:r w:rsidR="00E12751" w:rsidRPr="00B84281">
        <w:rPr>
          <w:rFonts w:asciiTheme="majorHAnsi" w:eastAsia="Times New Roman" w:hAnsiTheme="majorHAnsi" w:cs="Times New Roman"/>
          <w:sz w:val="24"/>
          <w:lang w:eastAsia="es-AR"/>
        </w:rPr>
        <w:t>expenditures</w:t>
      </w:r>
      <w:r w:rsidR="0024031B" w:rsidRPr="00B84281">
        <w:rPr>
          <w:rFonts w:asciiTheme="majorHAnsi" w:eastAsia="Times New Roman" w:hAnsiTheme="majorHAnsi" w:cs="Times New Roman"/>
          <w:sz w:val="24"/>
          <w:lang w:eastAsia="es-AR"/>
        </w:rPr>
        <w:t xml:space="preserve"> of candidates and </w:t>
      </w:r>
      <w:r w:rsidR="00E12751" w:rsidRPr="00B84281">
        <w:rPr>
          <w:rFonts w:asciiTheme="majorHAnsi" w:eastAsia="Times New Roman" w:hAnsiTheme="majorHAnsi" w:cs="Times New Roman"/>
          <w:sz w:val="24"/>
          <w:lang w:eastAsia="es-AR"/>
        </w:rPr>
        <w:t>parties</w:t>
      </w:r>
      <w:r w:rsidR="0024031B" w:rsidRPr="00B84281">
        <w:rPr>
          <w:rFonts w:asciiTheme="majorHAnsi" w:eastAsia="Times New Roman" w:hAnsiTheme="majorHAnsi" w:cs="Times New Roman"/>
          <w:sz w:val="24"/>
          <w:lang w:eastAsia="es-AR"/>
        </w:rPr>
        <w:t xml:space="preserve"> since 1911. </w:t>
      </w:r>
      <w:r w:rsidRPr="00B84281">
        <w:rPr>
          <w:rFonts w:asciiTheme="majorHAnsi" w:eastAsia="Times New Roman" w:hAnsiTheme="majorHAnsi" w:cs="Times New Roman"/>
          <w:sz w:val="24"/>
          <w:lang w:eastAsia="es-AR"/>
        </w:rPr>
        <w:t>Nevertheless</w:t>
      </w:r>
      <w:r w:rsidR="000343C0">
        <w:rPr>
          <w:rFonts w:asciiTheme="majorHAnsi" w:eastAsia="Times New Roman" w:hAnsiTheme="majorHAnsi" w:cs="Times New Roman"/>
          <w:sz w:val="24"/>
          <w:lang w:eastAsia="es-AR"/>
        </w:rPr>
        <w:t xml:space="preserve">, through the </w:t>
      </w:r>
      <w:r w:rsidR="0024031B" w:rsidRPr="000343C0">
        <w:rPr>
          <w:rFonts w:asciiTheme="majorHAnsi" w:eastAsia="Times New Roman" w:hAnsiTheme="majorHAnsi" w:cs="Times New Roman"/>
          <w:i/>
          <w:sz w:val="24"/>
          <w:lang w:eastAsia="es-AR"/>
        </w:rPr>
        <w:t>Hatch Act II</w:t>
      </w:r>
      <w:r w:rsidR="0024031B" w:rsidRPr="00B84281">
        <w:rPr>
          <w:rFonts w:asciiTheme="majorHAnsi" w:eastAsia="Times New Roman" w:hAnsiTheme="majorHAnsi" w:cs="Times New Roman"/>
          <w:sz w:val="24"/>
          <w:lang w:eastAsia="es-AR"/>
        </w:rPr>
        <w:t>, Congress</w:t>
      </w:r>
      <w:r w:rsidR="00E12751"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also limited the amount of money that an individual could contribute to a national com</w:t>
      </w:r>
      <w:r w:rsidR="00E12751" w:rsidRPr="00B84281">
        <w:rPr>
          <w:rFonts w:asciiTheme="majorHAnsi" w:eastAsia="Times New Roman" w:hAnsiTheme="majorHAnsi" w:cs="Times New Roman"/>
          <w:sz w:val="24"/>
          <w:lang w:eastAsia="es-AR"/>
        </w:rPr>
        <w:t>m</w:t>
      </w:r>
      <w:r w:rsidR="0024031B" w:rsidRPr="00B84281">
        <w:rPr>
          <w:rFonts w:asciiTheme="majorHAnsi" w:eastAsia="Times New Roman" w:hAnsiTheme="majorHAnsi" w:cs="Times New Roman"/>
          <w:sz w:val="24"/>
          <w:lang w:eastAsia="es-AR"/>
        </w:rPr>
        <w:t xml:space="preserve">ittee and the level of expenditures </w:t>
      </w:r>
      <w:r w:rsidR="00E12751" w:rsidRPr="00B84281">
        <w:rPr>
          <w:rFonts w:asciiTheme="majorHAnsi" w:eastAsia="Times New Roman" w:hAnsiTheme="majorHAnsi" w:cs="Times New Roman"/>
          <w:sz w:val="24"/>
          <w:lang w:eastAsia="es-AR"/>
        </w:rPr>
        <w:t>permitted</w:t>
      </w:r>
      <w:r w:rsidR="0024031B" w:rsidRPr="00B84281">
        <w:rPr>
          <w:rFonts w:asciiTheme="majorHAnsi" w:eastAsia="Times New Roman" w:hAnsiTheme="majorHAnsi" w:cs="Times New Roman"/>
          <w:sz w:val="24"/>
          <w:lang w:eastAsia="es-AR"/>
        </w:rPr>
        <w:t xml:space="preserve"> to these agencies. </w:t>
      </w:r>
      <w:r w:rsidR="00634DAD" w:rsidRPr="00B84281">
        <w:rPr>
          <w:rFonts w:asciiTheme="majorHAnsi" w:eastAsia="Times New Roman" w:hAnsiTheme="majorHAnsi" w:cs="Times New Roman"/>
          <w:sz w:val="24"/>
          <w:lang w:eastAsia="es-AR"/>
        </w:rPr>
        <w:t>(</w:t>
      </w:r>
      <w:proofErr w:type="spellStart"/>
      <w:r w:rsidR="00634DAD" w:rsidRPr="00B84281">
        <w:rPr>
          <w:rFonts w:asciiTheme="majorHAnsi" w:eastAsia="Times New Roman" w:hAnsiTheme="majorHAnsi" w:cs="Times New Roman"/>
          <w:sz w:val="24"/>
          <w:lang w:eastAsia="es-AR"/>
        </w:rPr>
        <w:t>Overac</w:t>
      </w:r>
      <w:r w:rsidR="008573A7"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000343C0">
        <w:rPr>
          <w:rFonts w:asciiTheme="majorHAnsi" w:eastAsia="Times New Roman" w:hAnsiTheme="majorHAnsi" w:cs="Times New Roman"/>
          <w:sz w:val="24"/>
          <w:lang w:eastAsia="es-AR"/>
        </w:rPr>
        <w:t>,</w:t>
      </w:r>
      <w:r w:rsidR="00634DAD" w:rsidRPr="00B84281">
        <w:rPr>
          <w:rFonts w:asciiTheme="majorHAnsi" w:eastAsia="Times New Roman" w:hAnsiTheme="majorHAnsi" w:cs="Times New Roman"/>
          <w:sz w:val="24"/>
          <w:lang w:eastAsia="es-AR"/>
        </w:rPr>
        <w:t xml:space="preserve"> 1941)</w:t>
      </w:r>
    </w:p>
    <w:p w14:paraId="27893543" w14:textId="4BD3212A" w:rsidR="008136B9" w:rsidRPr="00B84281" w:rsidRDefault="0024031B"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results of the new legal framework were </w:t>
      </w:r>
      <w:r w:rsidR="008573A7" w:rsidRPr="00B84281">
        <w:rPr>
          <w:rFonts w:asciiTheme="majorHAnsi" w:eastAsia="Times New Roman" w:hAnsiTheme="majorHAnsi" w:cs="Times New Roman"/>
          <w:sz w:val="24"/>
          <w:lang w:eastAsia="es-AR"/>
        </w:rPr>
        <w:t>poor</w:t>
      </w:r>
      <w:r w:rsidRPr="00B84281">
        <w:rPr>
          <w:rFonts w:asciiTheme="majorHAnsi" w:eastAsia="Times New Roman" w:hAnsiTheme="majorHAnsi" w:cs="Times New Roman"/>
          <w:sz w:val="24"/>
          <w:lang w:eastAsia="es-AR"/>
        </w:rPr>
        <w:t xml:space="preserve">. Its </w:t>
      </w:r>
      <w:r w:rsidR="008573A7" w:rsidRPr="00B84281">
        <w:rPr>
          <w:rFonts w:asciiTheme="majorHAnsi" w:eastAsia="Times New Roman" w:hAnsiTheme="majorHAnsi" w:cs="Times New Roman"/>
          <w:sz w:val="24"/>
          <w:lang w:eastAsia="es-AR"/>
        </w:rPr>
        <w:t>subjects adopted</w:t>
      </w:r>
      <w:r w:rsidRPr="00B84281">
        <w:rPr>
          <w:rFonts w:asciiTheme="majorHAnsi" w:eastAsia="Times New Roman" w:hAnsiTheme="majorHAnsi" w:cs="Times New Roman"/>
          <w:sz w:val="24"/>
          <w:lang w:eastAsia="es-AR"/>
        </w:rPr>
        <w:t xml:space="preserve"> deliberate strateg</w:t>
      </w:r>
      <w:r w:rsidR="008573A7" w:rsidRPr="00B84281">
        <w:rPr>
          <w:rFonts w:asciiTheme="majorHAnsi" w:eastAsia="Times New Roman" w:hAnsiTheme="majorHAnsi" w:cs="Times New Roman"/>
          <w:sz w:val="24"/>
          <w:lang w:eastAsia="es-AR"/>
        </w:rPr>
        <w:t>ies</w:t>
      </w:r>
      <w:r w:rsidR="000343C0">
        <w:rPr>
          <w:rFonts w:asciiTheme="majorHAnsi" w:eastAsia="Times New Roman" w:hAnsiTheme="majorHAnsi" w:cs="Times New Roman"/>
          <w:sz w:val="24"/>
          <w:lang w:eastAsia="es-AR"/>
        </w:rPr>
        <w:t xml:space="preserve"> to circumvent </w:t>
      </w:r>
      <w:r w:rsidRPr="00B84281">
        <w:rPr>
          <w:rFonts w:asciiTheme="majorHAnsi" w:eastAsia="Times New Roman" w:hAnsiTheme="majorHAnsi" w:cs="Times New Roman"/>
          <w:sz w:val="24"/>
          <w:lang w:eastAsia="es-AR"/>
        </w:rPr>
        <w:t xml:space="preserve">the law without violating its </w:t>
      </w:r>
      <w:r w:rsidR="008573A7" w:rsidRPr="00B84281">
        <w:rPr>
          <w:rFonts w:asciiTheme="majorHAnsi" w:eastAsia="Times New Roman" w:hAnsiTheme="majorHAnsi" w:cs="Times New Roman"/>
          <w:sz w:val="24"/>
          <w:lang w:eastAsia="es-AR"/>
        </w:rPr>
        <w:t>letter;</w:t>
      </w:r>
      <w:r w:rsidRPr="00B84281">
        <w:rPr>
          <w:rFonts w:asciiTheme="majorHAnsi" w:eastAsia="Times New Roman" w:hAnsiTheme="majorHAnsi" w:cs="Times New Roman"/>
          <w:sz w:val="24"/>
          <w:lang w:eastAsia="es-AR"/>
        </w:rPr>
        <w:t xml:space="preserve"> </w:t>
      </w:r>
      <w:r w:rsidR="008573A7" w:rsidRPr="00B84281">
        <w:rPr>
          <w:rFonts w:asciiTheme="majorHAnsi" w:eastAsia="Times New Roman" w:hAnsiTheme="majorHAnsi" w:cs="Times New Roman"/>
          <w:sz w:val="24"/>
          <w:lang w:eastAsia="es-AR"/>
        </w:rPr>
        <w:t xml:space="preserve">both major US </w:t>
      </w:r>
      <w:r w:rsidRPr="00B84281">
        <w:rPr>
          <w:rFonts w:asciiTheme="majorHAnsi" w:eastAsia="Times New Roman" w:hAnsiTheme="majorHAnsi" w:cs="Times New Roman"/>
          <w:sz w:val="24"/>
          <w:lang w:eastAsia="es-AR"/>
        </w:rPr>
        <w:t xml:space="preserve">parties decentralized the collection and distribution of funds. Indeed,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w:t>
      </w:r>
      <w:r w:rsidR="000343C0">
        <w:rPr>
          <w:rFonts w:asciiTheme="majorHAnsi" w:eastAsia="Times New Roman" w:hAnsiTheme="majorHAnsi" w:cs="Times New Roman"/>
          <w:sz w:val="24"/>
          <w:lang w:eastAsia="es-AR"/>
        </w:rPr>
        <w:t>(1941)</w:t>
      </w:r>
      <w:r w:rsidR="00D03F4C">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concluded that the </w:t>
      </w:r>
      <w:r w:rsidR="00E12751" w:rsidRPr="00B84281">
        <w:rPr>
          <w:rFonts w:asciiTheme="majorHAnsi" w:eastAsia="Times New Roman" w:hAnsiTheme="majorHAnsi" w:cs="Times New Roman"/>
          <w:sz w:val="24"/>
          <w:lang w:eastAsia="es-AR"/>
        </w:rPr>
        <w:t>endeavour</w:t>
      </w:r>
      <w:r w:rsidRPr="00B84281">
        <w:rPr>
          <w:rFonts w:asciiTheme="majorHAnsi" w:eastAsia="Times New Roman" w:hAnsiTheme="majorHAnsi" w:cs="Times New Roman"/>
          <w:sz w:val="24"/>
          <w:lang w:eastAsia="es-AR"/>
        </w:rPr>
        <w:t xml:space="preserve"> to regulat</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 camping funds was "ambiguous, unworkable, and conducive to unhe</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lthy political practices"</w:t>
      </w:r>
      <w:r w:rsidR="000343C0">
        <w:rPr>
          <w:rFonts w:asciiTheme="majorHAnsi" w:eastAsia="Times New Roman" w:hAnsiTheme="majorHAnsi" w:cs="Times New Roman"/>
          <w:sz w:val="24"/>
          <w:lang w:eastAsia="es-AR"/>
        </w:rPr>
        <w:t xml:space="preserve"> (p.724)</w:t>
      </w:r>
      <w:r w:rsidRPr="00B84281">
        <w:rPr>
          <w:rFonts w:asciiTheme="majorHAnsi" w:eastAsia="Times New Roman" w:hAnsiTheme="majorHAnsi" w:cs="Times New Roman"/>
          <w:sz w:val="24"/>
          <w:lang w:eastAsia="es-AR"/>
        </w:rPr>
        <w:t>.</w:t>
      </w:r>
      <w:r w:rsidR="00E12751"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Based on the evidence, </w:t>
      </w:r>
      <w:r w:rsidR="00D03F4C">
        <w:rPr>
          <w:rFonts w:asciiTheme="majorHAnsi" w:eastAsia="Times New Roman" w:hAnsiTheme="majorHAnsi" w:cs="Times New Roman"/>
          <w:sz w:val="24"/>
          <w:lang w:eastAsia="es-AR"/>
        </w:rPr>
        <w:t>she</w:t>
      </w:r>
      <w:r w:rsidR="00D03F4C"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disputed the advice from other speci</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list</w:t>
      </w:r>
      <w:r w:rsidR="00E12751"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w:t>
      </w:r>
      <w:r w:rsidR="00E12751" w:rsidRPr="00B84281">
        <w:rPr>
          <w:rFonts w:asciiTheme="majorHAnsi" w:eastAsia="Times New Roman" w:hAnsiTheme="majorHAnsi" w:cs="Times New Roman"/>
          <w:sz w:val="24"/>
          <w:lang w:eastAsia="es-AR"/>
        </w:rPr>
        <w:t xml:space="preserve">who were </w:t>
      </w:r>
      <w:r w:rsidRPr="00B84281">
        <w:rPr>
          <w:rFonts w:asciiTheme="majorHAnsi" w:eastAsia="Times New Roman" w:hAnsiTheme="majorHAnsi" w:cs="Times New Roman"/>
          <w:sz w:val="24"/>
          <w:lang w:eastAsia="es-AR"/>
        </w:rPr>
        <w:t>in favour of more party finance regulation</w:t>
      </w:r>
      <w:r w:rsidR="00D03F4C">
        <w:rPr>
          <w:rFonts w:asciiTheme="majorHAnsi" w:eastAsia="Times New Roman" w:hAnsiTheme="majorHAnsi" w:cs="Times New Roman"/>
          <w:sz w:val="24"/>
          <w:lang w:eastAsia="es-AR"/>
        </w:rPr>
        <w:t xml:space="preserve"> and subsequently</w:t>
      </w:r>
      <w:r w:rsidR="00C507A6"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supported the idea of incr</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asing </w:t>
      </w:r>
      <w:r w:rsidR="00C507A6" w:rsidRPr="00B84281">
        <w:rPr>
          <w:rFonts w:asciiTheme="majorHAnsi" w:eastAsia="Times New Roman" w:hAnsiTheme="majorHAnsi" w:cs="Times New Roman"/>
          <w:sz w:val="24"/>
          <w:lang w:eastAsia="es-AR"/>
        </w:rPr>
        <w:t xml:space="preserve">the </w:t>
      </w:r>
      <w:r w:rsidRPr="00B84281">
        <w:rPr>
          <w:rFonts w:asciiTheme="majorHAnsi" w:eastAsia="Times New Roman" w:hAnsiTheme="majorHAnsi" w:cs="Times New Roman"/>
          <w:sz w:val="24"/>
          <w:lang w:eastAsia="es-AR"/>
        </w:rPr>
        <w:t xml:space="preserve">publicity </w:t>
      </w:r>
      <w:r w:rsidR="00E12751" w:rsidRPr="00B84281">
        <w:rPr>
          <w:rFonts w:asciiTheme="majorHAnsi" w:eastAsia="Times New Roman" w:hAnsiTheme="majorHAnsi" w:cs="Times New Roman"/>
          <w:sz w:val="24"/>
          <w:lang w:eastAsia="es-AR"/>
        </w:rPr>
        <w:t>of party funding instead of</w:t>
      </w:r>
      <w:r w:rsidRPr="00B84281">
        <w:rPr>
          <w:rFonts w:asciiTheme="majorHAnsi" w:eastAsia="Times New Roman" w:hAnsiTheme="majorHAnsi" w:cs="Times New Roman"/>
          <w:sz w:val="24"/>
          <w:lang w:eastAsia="es-AR"/>
        </w:rPr>
        <w:t xml:space="preserve"> passing new legal prohibitions. (</w:t>
      </w:r>
      <w:proofErr w:type="spellStart"/>
      <w:r w:rsidRPr="00B84281">
        <w:rPr>
          <w:rFonts w:asciiTheme="majorHAnsi" w:eastAsia="Times New Roman" w:hAnsiTheme="majorHAnsi" w:cs="Times New Roman"/>
          <w:sz w:val="24"/>
          <w:lang w:eastAsia="es-AR"/>
        </w:rPr>
        <w:t>Overac</w:t>
      </w:r>
      <w:r w:rsidR="00C507A6"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000343C0">
        <w:rPr>
          <w:rFonts w:asciiTheme="majorHAnsi" w:eastAsia="Times New Roman" w:hAnsiTheme="majorHAnsi" w:cs="Times New Roman"/>
          <w:sz w:val="24"/>
          <w:lang w:eastAsia="es-AR"/>
        </w:rPr>
        <w:t>,</w:t>
      </w:r>
      <w:r w:rsidRPr="00B84281">
        <w:rPr>
          <w:rFonts w:asciiTheme="majorHAnsi" w:eastAsia="Times New Roman" w:hAnsiTheme="majorHAnsi" w:cs="Times New Roman"/>
          <w:sz w:val="24"/>
          <w:lang w:eastAsia="es-AR"/>
        </w:rPr>
        <w:t xml:space="preserve"> 1941)</w:t>
      </w:r>
    </w:p>
    <w:p w14:paraId="3929921E" w14:textId="55B0AAE3" w:rsidR="00634DAD" w:rsidRPr="00B84281" w:rsidRDefault="008136B9" w:rsidP="004356D3">
      <w:pPr>
        <w:spacing w:after="120" w:line="360" w:lineRule="auto"/>
        <w:jc w:val="both"/>
        <w:rPr>
          <w:rFonts w:asciiTheme="majorHAnsi" w:hAnsiTheme="majorHAnsi"/>
          <w:sz w:val="24"/>
        </w:rPr>
      </w:pPr>
      <w:r w:rsidRPr="00B84281">
        <w:rPr>
          <w:rFonts w:asciiTheme="majorHAnsi" w:hAnsiTheme="majorHAnsi"/>
          <w:sz w:val="24"/>
        </w:rPr>
        <w:t xml:space="preserve">At the beginning of the </w:t>
      </w:r>
      <w:r w:rsidR="00C507A6" w:rsidRPr="00B84281">
        <w:rPr>
          <w:rFonts w:asciiTheme="majorHAnsi" w:hAnsiTheme="majorHAnsi"/>
          <w:sz w:val="24"/>
        </w:rPr>
        <w:t>19</w:t>
      </w:r>
      <w:r w:rsidRPr="00B84281">
        <w:rPr>
          <w:rFonts w:asciiTheme="majorHAnsi" w:hAnsiTheme="majorHAnsi"/>
          <w:sz w:val="24"/>
        </w:rPr>
        <w:t>60</w:t>
      </w:r>
      <w:r w:rsidR="00C507A6" w:rsidRPr="00B84281">
        <w:rPr>
          <w:rFonts w:asciiTheme="majorHAnsi" w:hAnsiTheme="majorHAnsi"/>
          <w:sz w:val="24"/>
        </w:rPr>
        <w:t>s</w:t>
      </w:r>
      <w:r w:rsidRPr="00B84281">
        <w:rPr>
          <w:rFonts w:asciiTheme="majorHAnsi" w:hAnsiTheme="majorHAnsi"/>
          <w:sz w:val="24"/>
        </w:rPr>
        <w:t xml:space="preserve">,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w:t>
      </w:r>
      <w:r w:rsidR="000343C0">
        <w:rPr>
          <w:rFonts w:asciiTheme="majorHAnsi" w:hAnsiTheme="majorHAnsi"/>
          <w:sz w:val="24"/>
        </w:rPr>
        <w:t xml:space="preserve">(1963) </w:t>
      </w:r>
      <w:r w:rsidR="00C507A6" w:rsidRPr="00B84281">
        <w:rPr>
          <w:rFonts w:asciiTheme="majorHAnsi" w:hAnsiTheme="majorHAnsi"/>
          <w:sz w:val="24"/>
        </w:rPr>
        <w:t>went</w:t>
      </w:r>
      <w:r w:rsidRPr="00B84281">
        <w:rPr>
          <w:rFonts w:asciiTheme="majorHAnsi" w:hAnsiTheme="majorHAnsi"/>
          <w:sz w:val="24"/>
        </w:rPr>
        <w:t xml:space="preserve"> a step </w:t>
      </w:r>
      <w:r w:rsidR="00286E81" w:rsidRPr="00B84281">
        <w:rPr>
          <w:rFonts w:asciiTheme="majorHAnsi" w:hAnsiTheme="majorHAnsi"/>
          <w:sz w:val="24"/>
        </w:rPr>
        <w:t>further</w:t>
      </w:r>
      <w:r w:rsidRPr="00B84281">
        <w:rPr>
          <w:rFonts w:asciiTheme="majorHAnsi" w:hAnsiTheme="majorHAnsi"/>
          <w:sz w:val="24"/>
        </w:rPr>
        <w:t xml:space="preserve"> in comparing political finance processes. After recognizing that a high quality comparative study </w:t>
      </w:r>
      <w:r w:rsidR="00286E81" w:rsidRPr="00B84281">
        <w:rPr>
          <w:rFonts w:asciiTheme="majorHAnsi" w:hAnsiTheme="majorHAnsi"/>
          <w:sz w:val="24"/>
        </w:rPr>
        <w:t>on</w:t>
      </w:r>
      <w:r w:rsidRPr="00B84281">
        <w:rPr>
          <w:rFonts w:asciiTheme="majorHAnsi" w:hAnsiTheme="majorHAnsi"/>
          <w:sz w:val="24"/>
        </w:rPr>
        <w:t xml:space="preserve"> the topic would require greater amounts of data and more unified co</w:t>
      </w:r>
      <w:r w:rsidR="00540B31" w:rsidRPr="00B84281">
        <w:rPr>
          <w:rFonts w:asciiTheme="majorHAnsi" w:hAnsiTheme="majorHAnsi"/>
          <w:sz w:val="24"/>
        </w:rPr>
        <w:t xml:space="preserve">ncepts, </w:t>
      </w:r>
      <w:r w:rsidR="000343C0">
        <w:rPr>
          <w:rFonts w:asciiTheme="majorHAnsi" w:hAnsiTheme="majorHAnsi"/>
          <w:sz w:val="24"/>
        </w:rPr>
        <w:t>he</w:t>
      </w:r>
      <w:r w:rsidR="00540B31" w:rsidRPr="00B84281">
        <w:rPr>
          <w:rFonts w:asciiTheme="majorHAnsi" w:hAnsiTheme="majorHAnsi"/>
          <w:sz w:val="24"/>
        </w:rPr>
        <w:t xml:space="preserve"> looked to develop a </w:t>
      </w:r>
      <w:r w:rsidRPr="00B84281">
        <w:rPr>
          <w:rFonts w:asciiTheme="majorHAnsi" w:hAnsiTheme="majorHAnsi"/>
          <w:sz w:val="24"/>
        </w:rPr>
        <w:t xml:space="preserve">comparative evaluation of data and information. At that time, </w:t>
      </w:r>
      <w:r w:rsidR="000343C0">
        <w:rPr>
          <w:rFonts w:asciiTheme="majorHAnsi" w:hAnsiTheme="majorHAnsi"/>
          <w:sz w:val="24"/>
        </w:rPr>
        <w:t>he</w:t>
      </w:r>
      <w:r w:rsidRPr="00B84281">
        <w:rPr>
          <w:rFonts w:asciiTheme="majorHAnsi" w:hAnsiTheme="majorHAnsi"/>
          <w:sz w:val="24"/>
        </w:rPr>
        <w:t xml:space="preserve"> observed two polar models in terms of party finance processes. The first built around mass p</w:t>
      </w:r>
      <w:r w:rsidR="00540B31" w:rsidRPr="00B84281">
        <w:rPr>
          <w:rFonts w:asciiTheme="majorHAnsi" w:hAnsiTheme="majorHAnsi"/>
          <w:sz w:val="24"/>
        </w:rPr>
        <w:t>arties and based on membership</w:t>
      </w:r>
      <w:r w:rsidRPr="00B84281">
        <w:rPr>
          <w:rFonts w:asciiTheme="majorHAnsi" w:hAnsiTheme="majorHAnsi"/>
          <w:sz w:val="24"/>
        </w:rPr>
        <w:t xml:space="preserve"> </w:t>
      </w:r>
      <w:r w:rsidR="00540B31" w:rsidRPr="00B84281">
        <w:rPr>
          <w:rFonts w:asciiTheme="majorHAnsi" w:hAnsiTheme="majorHAnsi"/>
          <w:sz w:val="24"/>
        </w:rPr>
        <w:t>fees</w:t>
      </w:r>
      <w:r w:rsidRPr="00B84281">
        <w:rPr>
          <w:rFonts w:asciiTheme="majorHAnsi" w:hAnsiTheme="majorHAnsi"/>
          <w:sz w:val="24"/>
        </w:rPr>
        <w:t xml:space="preserve">. The second concerning cadre party, </w:t>
      </w:r>
      <w:r w:rsidR="00C507A6" w:rsidRPr="00B84281">
        <w:rPr>
          <w:rFonts w:asciiTheme="majorHAnsi" w:hAnsiTheme="majorHAnsi"/>
          <w:sz w:val="24"/>
        </w:rPr>
        <w:t>who’s</w:t>
      </w:r>
      <w:r w:rsidRPr="00B84281">
        <w:rPr>
          <w:rFonts w:asciiTheme="majorHAnsi" w:hAnsiTheme="majorHAnsi"/>
          <w:sz w:val="24"/>
        </w:rPr>
        <w:t xml:space="preserve"> </w:t>
      </w:r>
      <w:r w:rsidR="00C507A6" w:rsidRPr="00B84281">
        <w:rPr>
          <w:rFonts w:asciiTheme="majorHAnsi" w:hAnsiTheme="majorHAnsi"/>
          <w:sz w:val="24"/>
        </w:rPr>
        <w:t xml:space="preserve">financing </w:t>
      </w:r>
      <w:r w:rsidRPr="00B84281">
        <w:rPr>
          <w:rFonts w:asciiTheme="majorHAnsi" w:hAnsiTheme="majorHAnsi"/>
          <w:sz w:val="24"/>
        </w:rPr>
        <w:t xml:space="preserve">relied upon the "whim of a few hidden large-scale contributors and ´interests´". </w:t>
      </w:r>
      <w:r w:rsidR="000343C0">
        <w:rPr>
          <w:rFonts w:asciiTheme="majorHAnsi" w:hAnsiTheme="majorHAnsi"/>
          <w:sz w:val="24"/>
        </w:rPr>
        <w:t xml:space="preserve"> </w:t>
      </w:r>
      <w:r w:rsidR="00634DAD" w:rsidRPr="00B84281">
        <w:rPr>
          <w:rFonts w:asciiTheme="majorHAnsi" w:hAnsiTheme="majorHAnsi"/>
          <w:sz w:val="24"/>
        </w:rPr>
        <w:t>(</w:t>
      </w:r>
      <w:proofErr w:type="gramStart"/>
      <w:r w:rsidR="000343C0">
        <w:rPr>
          <w:rFonts w:asciiTheme="majorHAnsi" w:hAnsiTheme="majorHAnsi"/>
          <w:sz w:val="24"/>
        </w:rPr>
        <w:t>p</w:t>
      </w:r>
      <w:proofErr w:type="gramEnd"/>
      <w:r w:rsidR="000343C0">
        <w:rPr>
          <w:rFonts w:asciiTheme="majorHAnsi" w:hAnsiTheme="majorHAnsi"/>
          <w:sz w:val="24"/>
        </w:rPr>
        <w:t>.791)</w:t>
      </w:r>
    </w:p>
    <w:p w14:paraId="0366E4AC" w14:textId="79E6320A" w:rsidR="008136B9" w:rsidRPr="00B84281" w:rsidRDefault="00F50810" w:rsidP="004356D3">
      <w:pPr>
        <w:spacing w:after="120" w:line="360" w:lineRule="auto"/>
        <w:jc w:val="both"/>
        <w:rPr>
          <w:rFonts w:asciiTheme="majorHAnsi" w:hAnsiTheme="majorHAnsi"/>
          <w:sz w:val="24"/>
        </w:rPr>
      </w:pPr>
      <w:r w:rsidRPr="00B84281">
        <w:rPr>
          <w:rFonts w:asciiTheme="majorHAnsi" w:hAnsiTheme="majorHAnsi"/>
          <w:sz w:val="24"/>
        </w:rPr>
        <w:t>H</w:t>
      </w:r>
      <w:r w:rsidR="008136B9" w:rsidRPr="00B84281">
        <w:rPr>
          <w:rFonts w:asciiTheme="majorHAnsi" w:hAnsiTheme="majorHAnsi"/>
          <w:sz w:val="24"/>
        </w:rPr>
        <w:t xml:space="preserve">e stated that in the </w:t>
      </w:r>
      <w:r w:rsidR="00C507A6" w:rsidRPr="00B84281">
        <w:rPr>
          <w:rFonts w:asciiTheme="majorHAnsi" w:hAnsiTheme="majorHAnsi"/>
          <w:sz w:val="24"/>
        </w:rPr>
        <w:t>19</w:t>
      </w:r>
      <w:r w:rsidR="008136B9" w:rsidRPr="00B84281">
        <w:rPr>
          <w:rFonts w:asciiTheme="majorHAnsi" w:hAnsiTheme="majorHAnsi"/>
          <w:sz w:val="24"/>
        </w:rPr>
        <w:t>60</w:t>
      </w:r>
      <w:r w:rsidR="00C507A6" w:rsidRPr="00B84281">
        <w:rPr>
          <w:rFonts w:asciiTheme="majorHAnsi" w:hAnsiTheme="majorHAnsi"/>
          <w:sz w:val="24"/>
        </w:rPr>
        <w:t>s</w:t>
      </w:r>
      <w:r w:rsidR="000343C0">
        <w:rPr>
          <w:rFonts w:asciiTheme="majorHAnsi" w:hAnsiTheme="majorHAnsi"/>
          <w:sz w:val="24"/>
        </w:rPr>
        <w:t>,</w:t>
      </w:r>
      <w:r w:rsidR="008136B9" w:rsidRPr="00B84281">
        <w:rPr>
          <w:rFonts w:asciiTheme="majorHAnsi" w:hAnsiTheme="majorHAnsi"/>
          <w:sz w:val="24"/>
        </w:rPr>
        <w:t xml:space="preserve"> most Western parties</w:t>
      </w:r>
      <w:r w:rsidR="00B657EC" w:rsidRPr="00B84281">
        <w:rPr>
          <w:rFonts w:asciiTheme="majorHAnsi" w:hAnsiTheme="majorHAnsi"/>
          <w:sz w:val="24"/>
        </w:rPr>
        <w:t xml:space="preserve"> were turning into mass parties</w:t>
      </w:r>
      <w:r w:rsidR="008136B9" w:rsidRPr="00B84281">
        <w:rPr>
          <w:rFonts w:asciiTheme="majorHAnsi" w:hAnsiTheme="majorHAnsi"/>
          <w:sz w:val="24"/>
        </w:rPr>
        <w:t xml:space="preserve"> and had started to diversify their sources of financial support, </w:t>
      </w:r>
      <w:r w:rsidR="00C507A6" w:rsidRPr="00B84281">
        <w:rPr>
          <w:rFonts w:asciiTheme="majorHAnsi" w:hAnsiTheme="majorHAnsi"/>
          <w:sz w:val="24"/>
        </w:rPr>
        <w:t>affecting</w:t>
      </w:r>
      <w:r w:rsidR="008136B9" w:rsidRPr="00B84281">
        <w:rPr>
          <w:rFonts w:asciiTheme="majorHAnsi" w:hAnsiTheme="majorHAnsi"/>
          <w:sz w:val="24"/>
        </w:rPr>
        <w:t xml:space="preserve"> financing patterns.</w:t>
      </w:r>
      <w:r w:rsidR="00634DAD" w:rsidRPr="00B84281">
        <w:rPr>
          <w:rFonts w:asciiTheme="majorHAnsi" w:hAnsiTheme="majorHAnsi"/>
          <w:sz w:val="24"/>
        </w:rPr>
        <w:t xml:space="preserve"> </w:t>
      </w:r>
      <w:r w:rsidR="008136B9" w:rsidRPr="00B84281">
        <w:rPr>
          <w:rFonts w:asciiTheme="majorHAnsi" w:hAnsiTheme="majorHAnsi"/>
          <w:sz w:val="24"/>
        </w:rPr>
        <w:t xml:space="preserve">Indeed, throughout his work, Heidenheimer compared </w:t>
      </w:r>
      <w:r w:rsidR="00286E81" w:rsidRPr="00B84281">
        <w:rPr>
          <w:rFonts w:asciiTheme="majorHAnsi" w:hAnsiTheme="majorHAnsi"/>
          <w:sz w:val="24"/>
        </w:rPr>
        <w:t xml:space="preserve">party finance processes </w:t>
      </w:r>
      <w:r w:rsidR="008136B9" w:rsidRPr="00B84281">
        <w:rPr>
          <w:rFonts w:asciiTheme="majorHAnsi" w:hAnsiTheme="majorHAnsi"/>
          <w:sz w:val="24"/>
        </w:rPr>
        <w:t xml:space="preserve">to </w:t>
      </w:r>
      <w:r w:rsidR="00286E81" w:rsidRPr="00B84281">
        <w:rPr>
          <w:rFonts w:asciiTheme="majorHAnsi" w:hAnsiTheme="majorHAnsi"/>
          <w:sz w:val="24"/>
        </w:rPr>
        <w:t>identify</w:t>
      </w:r>
      <w:r w:rsidR="008136B9" w:rsidRPr="00B84281">
        <w:rPr>
          <w:rFonts w:asciiTheme="majorHAnsi" w:hAnsiTheme="majorHAnsi"/>
          <w:sz w:val="24"/>
        </w:rPr>
        <w:t xml:space="preserve"> the existence of a historical evolution. He touched upon the issue of regulation within this realm, but only</w:t>
      </w:r>
      <w:r w:rsidR="00731A78" w:rsidRPr="00B84281">
        <w:rPr>
          <w:rFonts w:asciiTheme="majorHAnsi" w:hAnsiTheme="majorHAnsi"/>
          <w:sz w:val="24"/>
        </w:rPr>
        <w:t xml:space="preserve"> accessorily. H</w:t>
      </w:r>
      <w:r w:rsidR="008136B9" w:rsidRPr="00B84281">
        <w:rPr>
          <w:rFonts w:asciiTheme="majorHAnsi" w:hAnsiTheme="majorHAnsi"/>
          <w:sz w:val="24"/>
        </w:rPr>
        <w:t xml:space="preserve">e observed that only a small amount of countries tried to prohibit corporate political donations like the US. Indeed, Heidenheimer concluded that there were tax laws </w:t>
      </w:r>
      <w:r w:rsidR="00992358" w:rsidRPr="00B84281">
        <w:rPr>
          <w:rFonts w:asciiTheme="majorHAnsi" w:hAnsiTheme="majorHAnsi"/>
          <w:sz w:val="24"/>
        </w:rPr>
        <w:t>on</w:t>
      </w:r>
      <w:r w:rsidR="008136B9" w:rsidRPr="00B84281">
        <w:rPr>
          <w:rFonts w:asciiTheme="majorHAnsi" w:hAnsiTheme="majorHAnsi"/>
          <w:sz w:val="24"/>
        </w:rPr>
        <w:t xml:space="preserve"> different </w:t>
      </w:r>
      <w:r w:rsidR="00992358" w:rsidRPr="00B84281">
        <w:rPr>
          <w:rFonts w:asciiTheme="majorHAnsi" w:hAnsiTheme="majorHAnsi"/>
          <w:sz w:val="24"/>
        </w:rPr>
        <w:t xml:space="preserve">countries that </w:t>
      </w:r>
      <w:r w:rsidR="008136B9" w:rsidRPr="00B84281">
        <w:rPr>
          <w:rFonts w:asciiTheme="majorHAnsi" w:hAnsiTheme="majorHAnsi"/>
          <w:sz w:val="24"/>
        </w:rPr>
        <w:t>had considerable influence</w:t>
      </w:r>
      <w:r w:rsidR="00992358" w:rsidRPr="00B84281">
        <w:rPr>
          <w:rFonts w:asciiTheme="majorHAnsi" w:hAnsiTheme="majorHAnsi"/>
          <w:sz w:val="24"/>
        </w:rPr>
        <w:t xml:space="preserve"> on the </w:t>
      </w:r>
      <w:r w:rsidR="004B6224" w:rsidRPr="00B84281">
        <w:rPr>
          <w:rFonts w:asciiTheme="majorHAnsi" w:hAnsiTheme="majorHAnsi"/>
          <w:sz w:val="24"/>
        </w:rPr>
        <w:t>matter</w:t>
      </w:r>
      <w:r w:rsidR="008136B9" w:rsidRPr="00B84281">
        <w:rPr>
          <w:rFonts w:asciiTheme="majorHAnsi" w:hAnsiTheme="majorHAnsi"/>
          <w:sz w:val="24"/>
        </w:rPr>
        <w:t xml:space="preserve">. However, he admitted </w:t>
      </w:r>
      <w:r w:rsidR="008136B9" w:rsidRPr="00B84281">
        <w:rPr>
          <w:rFonts w:asciiTheme="majorHAnsi" w:hAnsiTheme="majorHAnsi"/>
          <w:sz w:val="24"/>
        </w:rPr>
        <w:lastRenderedPageBreak/>
        <w:t>that the application of regulations deserved much more detailed studies on a comparative level.</w:t>
      </w:r>
      <w:r w:rsidR="00634DAD" w:rsidRPr="00B84281">
        <w:rPr>
          <w:rFonts w:asciiTheme="majorHAnsi" w:hAnsiTheme="majorHAnsi"/>
          <w:sz w:val="24"/>
        </w:rPr>
        <w:t xml:space="preserve"> (</w:t>
      </w:r>
      <w:proofErr w:type="spellStart"/>
      <w:r w:rsidR="00634DAD" w:rsidRPr="00B84281">
        <w:rPr>
          <w:rFonts w:asciiTheme="majorHAnsi" w:hAnsiTheme="majorHAnsi"/>
          <w:sz w:val="24"/>
        </w:rPr>
        <w:t>Heidenheimer</w:t>
      </w:r>
      <w:proofErr w:type="spellEnd"/>
      <w:r w:rsidR="000343C0">
        <w:rPr>
          <w:rFonts w:asciiTheme="majorHAnsi" w:hAnsiTheme="majorHAnsi"/>
          <w:sz w:val="24"/>
        </w:rPr>
        <w:t>,</w:t>
      </w:r>
      <w:r w:rsidR="00C507A6" w:rsidRPr="00B84281">
        <w:rPr>
          <w:rFonts w:asciiTheme="majorHAnsi" w:hAnsiTheme="majorHAnsi"/>
          <w:sz w:val="24"/>
        </w:rPr>
        <w:t xml:space="preserve"> 1963</w:t>
      </w:r>
      <w:r w:rsidR="00634DAD" w:rsidRPr="00B84281">
        <w:rPr>
          <w:rFonts w:asciiTheme="majorHAnsi" w:hAnsiTheme="majorHAnsi"/>
          <w:sz w:val="24"/>
        </w:rPr>
        <w:t>)</w:t>
      </w:r>
    </w:p>
    <w:p w14:paraId="4C3CBCEB" w14:textId="6769F9F6" w:rsidR="00634DAD" w:rsidRPr="00B84281" w:rsidRDefault="00B3486A" w:rsidP="004356D3">
      <w:pPr>
        <w:spacing w:after="120" w:line="360" w:lineRule="auto"/>
        <w:jc w:val="both"/>
        <w:rPr>
          <w:rFonts w:asciiTheme="majorHAnsi" w:hAnsiTheme="majorHAnsi"/>
          <w:sz w:val="24"/>
        </w:rPr>
      </w:pPr>
      <w:r>
        <w:rPr>
          <w:rFonts w:asciiTheme="majorHAnsi" w:hAnsiTheme="majorHAnsi"/>
          <w:sz w:val="24"/>
        </w:rPr>
        <w:t>During</w:t>
      </w:r>
      <w:r w:rsidRPr="00B84281">
        <w:rPr>
          <w:rFonts w:asciiTheme="majorHAnsi" w:hAnsiTheme="majorHAnsi"/>
          <w:sz w:val="24"/>
        </w:rPr>
        <w:t xml:space="preserve"> </w:t>
      </w:r>
      <w:r w:rsidR="00F66923" w:rsidRPr="00B84281">
        <w:rPr>
          <w:rFonts w:asciiTheme="majorHAnsi" w:hAnsiTheme="majorHAnsi"/>
          <w:sz w:val="24"/>
        </w:rPr>
        <w:t xml:space="preserve">the </w:t>
      </w:r>
      <w:r w:rsidR="006F6A66" w:rsidRPr="00B84281">
        <w:rPr>
          <w:rFonts w:asciiTheme="majorHAnsi" w:hAnsiTheme="majorHAnsi"/>
          <w:sz w:val="24"/>
        </w:rPr>
        <w:t>1960s</w:t>
      </w:r>
      <w:r w:rsidR="00F66923" w:rsidRPr="00B84281">
        <w:rPr>
          <w:rFonts w:asciiTheme="majorHAnsi" w:hAnsiTheme="majorHAnsi"/>
          <w:sz w:val="24"/>
        </w:rPr>
        <w:t xml:space="preserve"> some scholars observed a growing tendency among Western countries regarding party finance. </w:t>
      </w:r>
      <w:r w:rsidR="006F6A66" w:rsidRPr="00B84281">
        <w:rPr>
          <w:rFonts w:asciiTheme="majorHAnsi" w:hAnsiTheme="majorHAnsi"/>
          <w:sz w:val="24"/>
        </w:rPr>
        <w:t>T</w:t>
      </w:r>
      <w:r w:rsidR="00F66923" w:rsidRPr="00B84281">
        <w:rPr>
          <w:rFonts w:asciiTheme="majorHAnsi" w:hAnsiTheme="majorHAnsi"/>
          <w:sz w:val="24"/>
        </w:rPr>
        <w:t xml:space="preserve">hey </w:t>
      </w:r>
      <w:r>
        <w:rPr>
          <w:rFonts w:asciiTheme="majorHAnsi" w:hAnsiTheme="majorHAnsi"/>
          <w:sz w:val="24"/>
        </w:rPr>
        <w:t>noted</w:t>
      </w:r>
      <w:r w:rsidRPr="00B84281">
        <w:rPr>
          <w:rFonts w:asciiTheme="majorHAnsi" w:hAnsiTheme="majorHAnsi"/>
          <w:sz w:val="24"/>
        </w:rPr>
        <w:t xml:space="preserve"> </w:t>
      </w:r>
      <w:r w:rsidR="00F66923" w:rsidRPr="00B84281">
        <w:rPr>
          <w:rFonts w:asciiTheme="majorHAnsi" w:hAnsiTheme="majorHAnsi"/>
          <w:sz w:val="24"/>
        </w:rPr>
        <w:t xml:space="preserve">that in a number of countries, political parties </w:t>
      </w:r>
      <w:r>
        <w:rPr>
          <w:rFonts w:asciiTheme="majorHAnsi" w:hAnsiTheme="majorHAnsi"/>
          <w:sz w:val="24"/>
        </w:rPr>
        <w:t>abandoned</w:t>
      </w:r>
      <w:r w:rsidR="00F66923" w:rsidRPr="00B84281">
        <w:rPr>
          <w:rFonts w:asciiTheme="majorHAnsi" w:hAnsiTheme="majorHAnsi"/>
          <w:sz w:val="24"/>
        </w:rPr>
        <w:t xml:space="preserve"> their traditional sources of income from the 19</w:t>
      </w:r>
      <w:r w:rsidR="00F66923" w:rsidRPr="00B84281">
        <w:rPr>
          <w:rFonts w:asciiTheme="majorHAnsi" w:hAnsiTheme="majorHAnsi"/>
          <w:sz w:val="24"/>
          <w:vertAlign w:val="superscript"/>
        </w:rPr>
        <w:t>th</w:t>
      </w:r>
      <w:r w:rsidR="00F66923" w:rsidRPr="00B84281">
        <w:rPr>
          <w:rFonts w:asciiTheme="majorHAnsi" w:hAnsiTheme="majorHAnsi"/>
          <w:sz w:val="24"/>
        </w:rPr>
        <w:t xml:space="preserve"> and 20</w:t>
      </w:r>
      <w:r w:rsidR="00F66923" w:rsidRPr="00B84281">
        <w:rPr>
          <w:rFonts w:asciiTheme="majorHAnsi" w:hAnsiTheme="majorHAnsi"/>
          <w:sz w:val="24"/>
          <w:vertAlign w:val="superscript"/>
        </w:rPr>
        <w:t>th</w:t>
      </w:r>
      <w:r w:rsidR="00F66923" w:rsidRPr="00B84281">
        <w:rPr>
          <w:rFonts w:asciiTheme="majorHAnsi" w:hAnsiTheme="majorHAnsi"/>
          <w:sz w:val="24"/>
        </w:rPr>
        <w:t xml:space="preserve"> centuries and </w:t>
      </w:r>
      <w:r w:rsidR="00B657EC" w:rsidRPr="00B84281">
        <w:rPr>
          <w:rFonts w:asciiTheme="majorHAnsi" w:hAnsiTheme="majorHAnsi"/>
          <w:sz w:val="24"/>
        </w:rPr>
        <w:t>changed</w:t>
      </w:r>
      <w:r w:rsidR="00F66923" w:rsidRPr="00B84281">
        <w:rPr>
          <w:rFonts w:asciiTheme="majorHAnsi" w:hAnsiTheme="majorHAnsi"/>
          <w:sz w:val="24"/>
        </w:rPr>
        <w:t xml:space="preserve"> to</w:t>
      </w:r>
      <w:r w:rsidR="00246E1F" w:rsidRPr="00B84281">
        <w:rPr>
          <w:rFonts w:asciiTheme="majorHAnsi" w:hAnsiTheme="majorHAnsi"/>
          <w:sz w:val="24"/>
        </w:rPr>
        <w:t>wards</w:t>
      </w:r>
      <w:r w:rsidR="00F66923" w:rsidRPr="00B84281">
        <w:rPr>
          <w:rFonts w:asciiTheme="majorHAnsi" w:hAnsiTheme="majorHAnsi"/>
          <w:sz w:val="24"/>
        </w:rPr>
        <w:t xml:space="preserve"> </w:t>
      </w:r>
      <w:r w:rsidR="00246E1F" w:rsidRPr="00B84281">
        <w:rPr>
          <w:rFonts w:asciiTheme="majorHAnsi" w:hAnsiTheme="majorHAnsi"/>
          <w:sz w:val="24"/>
        </w:rPr>
        <w:t xml:space="preserve">a </w:t>
      </w:r>
      <w:r w:rsidR="00F66923" w:rsidRPr="00B84281">
        <w:rPr>
          <w:rFonts w:asciiTheme="majorHAnsi" w:hAnsiTheme="majorHAnsi"/>
          <w:sz w:val="24"/>
        </w:rPr>
        <w:t xml:space="preserve">public subsidized system. Concerned about this phenomenon, </w:t>
      </w:r>
      <w:r w:rsidR="004B6224" w:rsidRPr="00B84281">
        <w:rPr>
          <w:rFonts w:asciiTheme="majorHAnsi" w:hAnsiTheme="majorHAnsi"/>
          <w:sz w:val="24"/>
        </w:rPr>
        <w:t>they</w:t>
      </w:r>
      <w:r w:rsidR="00E56CFC" w:rsidRPr="00B84281">
        <w:rPr>
          <w:rFonts w:asciiTheme="majorHAnsi" w:hAnsiTheme="majorHAnsi"/>
          <w:sz w:val="24"/>
        </w:rPr>
        <w:t xml:space="preserve"> </w:t>
      </w:r>
      <w:r w:rsidR="004B6224" w:rsidRPr="00B84281">
        <w:rPr>
          <w:rFonts w:asciiTheme="majorHAnsi" w:hAnsiTheme="majorHAnsi"/>
          <w:sz w:val="24"/>
        </w:rPr>
        <w:t>analysed</w:t>
      </w:r>
      <w:r w:rsidR="004E5CC0" w:rsidRPr="00B84281">
        <w:rPr>
          <w:rFonts w:asciiTheme="majorHAnsi" w:hAnsiTheme="majorHAnsi"/>
          <w:sz w:val="24"/>
        </w:rPr>
        <w:t xml:space="preserve"> the importance and </w:t>
      </w:r>
      <w:r w:rsidR="00E36FA8" w:rsidRPr="00B84281">
        <w:rPr>
          <w:rFonts w:asciiTheme="majorHAnsi" w:hAnsiTheme="majorHAnsi"/>
          <w:sz w:val="24"/>
        </w:rPr>
        <w:t>effectiveness</w:t>
      </w:r>
      <w:r w:rsidR="004E5CC0" w:rsidRPr="00B84281">
        <w:rPr>
          <w:rFonts w:asciiTheme="majorHAnsi" w:hAnsiTheme="majorHAnsi"/>
          <w:sz w:val="24"/>
        </w:rPr>
        <w:t xml:space="preserve"> of </w:t>
      </w:r>
      <w:r w:rsidR="00540B31" w:rsidRPr="00B84281">
        <w:rPr>
          <w:rFonts w:asciiTheme="majorHAnsi" w:hAnsiTheme="majorHAnsi"/>
          <w:sz w:val="24"/>
        </w:rPr>
        <w:t>political</w:t>
      </w:r>
      <w:r w:rsidR="004E5CC0" w:rsidRPr="00B84281">
        <w:rPr>
          <w:rFonts w:asciiTheme="majorHAnsi" w:hAnsiTheme="majorHAnsi"/>
          <w:sz w:val="24"/>
        </w:rPr>
        <w:t xml:space="preserve"> finance over electoral results, mainly </w:t>
      </w:r>
      <w:r w:rsidR="00246E1F" w:rsidRPr="00B84281">
        <w:rPr>
          <w:rFonts w:asciiTheme="majorHAnsi" w:hAnsiTheme="majorHAnsi"/>
          <w:sz w:val="24"/>
        </w:rPr>
        <w:t xml:space="preserve">focusing </w:t>
      </w:r>
      <w:r w:rsidR="004E5CC0" w:rsidRPr="00B84281">
        <w:rPr>
          <w:rFonts w:asciiTheme="majorHAnsi" w:hAnsiTheme="majorHAnsi"/>
          <w:sz w:val="24"/>
        </w:rPr>
        <w:t>on the relationship between economic and political power</w:t>
      </w:r>
      <w:r w:rsidR="00C363D1" w:rsidRPr="00B84281">
        <w:rPr>
          <w:rFonts w:asciiTheme="majorHAnsi" w:hAnsiTheme="majorHAnsi"/>
          <w:sz w:val="24"/>
        </w:rPr>
        <w:t>s</w:t>
      </w:r>
      <w:r w:rsidR="004E5CC0" w:rsidRPr="00B84281">
        <w:rPr>
          <w:rFonts w:asciiTheme="majorHAnsi" w:hAnsiTheme="majorHAnsi"/>
          <w:sz w:val="24"/>
        </w:rPr>
        <w:t>.</w:t>
      </w:r>
      <w:r w:rsidR="00E56CFC" w:rsidRPr="00B84281">
        <w:rPr>
          <w:rFonts w:asciiTheme="majorHAnsi" w:hAnsiTheme="majorHAnsi"/>
          <w:sz w:val="24"/>
        </w:rPr>
        <w:t xml:space="preserve"> C</w:t>
      </w:r>
      <w:r w:rsidR="00C363D1" w:rsidRPr="00B84281">
        <w:rPr>
          <w:rFonts w:asciiTheme="majorHAnsi" w:hAnsiTheme="majorHAnsi"/>
          <w:sz w:val="24"/>
        </w:rPr>
        <w:t xml:space="preserve">onsequently, they went into the realm of party finance regulation. </w:t>
      </w:r>
      <w:r w:rsidR="00E03F76"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1A0EBE">
        <w:rPr>
          <w:rFonts w:asciiTheme="majorHAnsi" w:hAnsiTheme="majorHAnsi"/>
          <w:sz w:val="24"/>
        </w:rPr>
        <w:t>,</w:t>
      </w:r>
      <w:r w:rsidR="00634DAD" w:rsidRPr="00B84281">
        <w:rPr>
          <w:rFonts w:asciiTheme="majorHAnsi" w:hAnsiTheme="majorHAnsi"/>
          <w:sz w:val="24"/>
        </w:rPr>
        <w:t xml:space="preserve"> 1970)</w:t>
      </w:r>
    </w:p>
    <w:p w14:paraId="145334E1" w14:textId="1DAADAEA" w:rsidR="00E56CFC" w:rsidRPr="00B84281" w:rsidRDefault="00E36FA8" w:rsidP="004356D3">
      <w:pPr>
        <w:spacing w:after="120" w:line="360" w:lineRule="auto"/>
        <w:jc w:val="both"/>
        <w:rPr>
          <w:rFonts w:asciiTheme="majorHAnsi" w:hAnsiTheme="majorHAnsi"/>
          <w:sz w:val="24"/>
        </w:rPr>
      </w:pPr>
      <w:proofErr w:type="spellStart"/>
      <w:r w:rsidRPr="00B84281">
        <w:rPr>
          <w:rFonts w:asciiTheme="majorHAnsi" w:hAnsiTheme="majorHAnsi"/>
          <w:sz w:val="24"/>
        </w:rPr>
        <w:t>Heidenheimer</w:t>
      </w:r>
      <w:proofErr w:type="spellEnd"/>
      <w:r w:rsidRPr="00B84281">
        <w:rPr>
          <w:rFonts w:asciiTheme="majorHAnsi" w:hAnsiTheme="majorHAnsi"/>
          <w:sz w:val="24"/>
        </w:rPr>
        <w:t xml:space="preserve"> </w:t>
      </w:r>
      <w:r w:rsidR="001A0EBE">
        <w:rPr>
          <w:rFonts w:asciiTheme="majorHAnsi" w:hAnsiTheme="majorHAnsi"/>
          <w:sz w:val="24"/>
        </w:rPr>
        <w:t xml:space="preserve">(1970) also </w:t>
      </w:r>
      <w:r w:rsidRPr="00B84281">
        <w:rPr>
          <w:rFonts w:asciiTheme="majorHAnsi" w:hAnsiTheme="majorHAnsi"/>
          <w:sz w:val="24"/>
        </w:rPr>
        <w:t xml:space="preserve">studied the different practices and experiences related to the rising spending and controlling of political funds. </w:t>
      </w:r>
      <w:r w:rsidR="004B6224" w:rsidRPr="00B84281">
        <w:rPr>
          <w:rFonts w:asciiTheme="majorHAnsi" w:hAnsiTheme="majorHAnsi"/>
          <w:sz w:val="24"/>
        </w:rPr>
        <w:t>T</w:t>
      </w:r>
      <w:r w:rsidR="00C363D1" w:rsidRPr="00B84281">
        <w:rPr>
          <w:rFonts w:asciiTheme="majorHAnsi" w:hAnsiTheme="majorHAnsi"/>
          <w:sz w:val="24"/>
        </w:rPr>
        <w:t xml:space="preserve">he scholar </w:t>
      </w:r>
      <w:r w:rsidR="001A0EBE">
        <w:rPr>
          <w:rFonts w:asciiTheme="majorHAnsi" w:hAnsiTheme="majorHAnsi"/>
          <w:sz w:val="24"/>
        </w:rPr>
        <w:t>analysed</w:t>
      </w:r>
      <w:r w:rsidR="00881C4B" w:rsidRPr="00B84281">
        <w:rPr>
          <w:rFonts w:asciiTheme="majorHAnsi" w:hAnsiTheme="majorHAnsi"/>
          <w:sz w:val="24"/>
        </w:rPr>
        <w:t xml:space="preserve"> different regulations related to c</w:t>
      </w:r>
      <w:r w:rsidR="004B6224" w:rsidRPr="00B84281">
        <w:rPr>
          <w:rFonts w:asciiTheme="majorHAnsi" w:hAnsiTheme="majorHAnsi"/>
          <w:sz w:val="24"/>
        </w:rPr>
        <w:t>ampaign expenditures,</w:t>
      </w:r>
      <w:r w:rsidR="00881C4B" w:rsidRPr="00B84281">
        <w:rPr>
          <w:rFonts w:asciiTheme="majorHAnsi" w:hAnsiTheme="majorHAnsi"/>
          <w:sz w:val="24"/>
        </w:rPr>
        <w:t xml:space="preserve"> like </w:t>
      </w:r>
      <w:r w:rsidR="001A0EBE">
        <w:rPr>
          <w:rFonts w:asciiTheme="majorHAnsi" w:hAnsiTheme="majorHAnsi"/>
          <w:sz w:val="24"/>
        </w:rPr>
        <w:t>spending limits and expenditure</w:t>
      </w:r>
      <w:r w:rsidR="00881C4B" w:rsidRPr="00B84281">
        <w:rPr>
          <w:rFonts w:asciiTheme="majorHAnsi" w:hAnsiTheme="majorHAnsi"/>
          <w:sz w:val="24"/>
        </w:rPr>
        <w:t xml:space="preserve"> reporting requirements.</w:t>
      </w:r>
      <w:r w:rsidR="00634DAD" w:rsidRPr="00B84281">
        <w:rPr>
          <w:rFonts w:asciiTheme="majorHAnsi" w:hAnsiTheme="majorHAnsi"/>
          <w:sz w:val="24"/>
        </w:rPr>
        <w:t xml:space="preserve"> </w:t>
      </w:r>
    </w:p>
    <w:p w14:paraId="0CE4ADDF" w14:textId="3E9D0E76" w:rsidR="00103FD7" w:rsidRPr="00B84281" w:rsidRDefault="00881C4B" w:rsidP="004356D3">
      <w:pPr>
        <w:spacing w:after="120" w:line="360" w:lineRule="auto"/>
        <w:jc w:val="both"/>
        <w:rPr>
          <w:rFonts w:asciiTheme="majorHAnsi" w:hAnsiTheme="majorHAnsi"/>
          <w:sz w:val="24"/>
        </w:rPr>
      </w:pPr>
      <w:r w:rsidRPr="00B84281">
        <w:rPr>
          <w:rFonts w:asciiTheme="majorHAnsi" w:hAnsiTheme="majorHAnsi"/>
          <w:sz w:val="24"/>
        </w:rPr>
        <w:t xml:space="preserve">Moreover, he </w:t>
      </w:r>
      <w:r w:rsidR="00C363D1" w:rsidRPr="00B84281">
        <w:rPr>
          <w:rFonts w:asciiTheme="majorHAnsi" w:hAnsiTheme="majorHAnsi"/>
          <w:sz w:val="24"/>
        </w:rPr>
        <w:t>underlined</w:t>
      </w:r>
      <w:r w:rsidRPr="00B84281">
        <w:rPr>
          <w:rFonts w:asciiTheme="majorHAnsi" w:hAnsiTheme="majorHAnsi"/>
          <w:sz w:val="24"/>
        </w:rPr>
        <w:t xml:space="preserve"> </w:t>
      </w:r>
      <w:r w:rsidR="00246E1F" w:rsidRPr="00B84281">
        <w:rPr>
          <w:rFonts w:asciiTheme="majorHAnsi" w:hAnsiTheme="majorHAnsi"/>
          <w:sz w:val="24"/>
        </w:rPr>
        <w:t xml:space="preserve">the </w:t>
      </w:r>
      <w:r w:rsidRPr="00B84281">
        <w:rPr>
          <w:rFonts w:asciiTheme="majorHAnsi" w:hAnsiTheme="majorHAnsi"/>
          <w:sz w:val="24"/>
        </w:rPr>
        <w:t>political discussi</w:t>
      </w:r>
      <w:r w:rsidR="00B657EC" w:rsidRPr="00B84281">
        <w:rPr>
          <w:rFonts w:asciiTheme="majorHAnsi" w:hAnsiTheme="majorHAnsi"/>
          <w:sz w:val="24"/>
        </w:rPr>
        <w:t>o</w:t>
      </w:r>
      <w:r w:rsidR="004B6224" w:rsidRPr="00B84281">
        <w:rPr>
          <w:rFonts w:asciiTheme="majorHAnsi" w:hAnsiTheme="majorHAnsi"/>
          <w:sz w:val="24"/>
        </w:rPr>
        <w:t>n about Parties Law in Germany, s</w:t>
      </w:r>
      <w:r w:rsidR="00B657EC" w:rsidRPr="00B84281">
        <w:rPr>
          <w:rFonts w:asciiTheme="majorHAnsi" w:hAnsiTheme="majorHAnsi"/>
          <w:sz w:val="24"/>
        </w:rPr>
        <w:t>pecifically,</w:t>
      </w:r>
      <w:r w:rsidRPr="00B84281">
        <w:rPr>
          <w:rFonts w:asciiTheme="majorHAnsi" w:hAnsiTheme="majorHAnsi"/>
          <w:sz w:val="24"/>
        </w:rPr>
        <w:t xml:space="preserve"> </w:t>
      </w:r>
      <w:r w:rsidR="004B6224" w:rsidRPr="00B84281">
        <w:rPr>
          <w:rFonts w:asciiTheme="majorHAnsi" w:hAnsiTheme="majorHAnsi"/>
          <w:sz w:val="24"/>
        </w:rPr>
        <w:t xml:space="preserve">the critique of the </w:t>
      </w:r>
      <w:r w:rsidR="00B657EC" w:rsidRPr="00B84281">
        <w:rPr>
          <w:rFonts w:asciiTheme="majorHAnsi" w:hAnsiTheme="majorHAnsi"/>
          <w:sz w:val="24"/>
        </w:rPr>
        <w:t>proposal</w:t>
      </w:r>
      <w:r w:rsidR="00C363D1" w:rsidRPr="00B84281">
        <w:rPr>
          <w:rFonts w:asciiTheme="majorHAnsi" w:hAnsiTheme="majorHAnsi"/>
          <w:sz w:val="24"/>
        </w:rPr>
        <w:t xml:space="preserve"> of </w:t>
      </w:r>
      <w:r w:rsidR="00246E1F" w:rsidRPr="00B84281">
        <w:rPr>
          <w:rFonts w:asciiTheme="majorHAnsi" w:hAnsiTheme="majorHAnsi"/>
          <w:sz w:val="24"/>
        </w:rPr>
        <w:t xml:space="preserve">prohibiting </w:t>
      </w:r>
      <w:r w:rsidRPr="00B84281">
        <w:rPr>
          <w:rFonts w:asciiTheme="majorHAnsi" w:hAnsiTheme="majorHAnsi"/>
          <w:sz w:val="24"/>
        </w:rPr>
        <w:t>corporate donations to parties and candidates</w:t>
      </w:r>
      <w:r w:rsidR="00C363D1" w:rsidRPr="00B84281">
        <w:rPr>
          <w:rFonts w:asciiTheme="majorHAnsi" w:hAnsiTheme="majorHAnsi"/>
          <w:sz w:val="24"/>
        </w:rPr>
        <w:t xml:space="preserve"> </w:t>
      </w:r>
      <w:r w:rsidR="00B657EC" w:rsidRPr="00B84281">
        <w:rPr>
          <w:rFonts w:asciiTheme="majorHAnsi" w:hAnsiTheme="majorHAnsi"/>
          <w:sz w:val="24"/>
        </w:rPr>
        <w:t>on the basis of the American experience</w:t>
      </w:r>
      <w:r w:rsidRPr="00B84281">
        <w:rPr>
          <w:rFonts w:asciiTheme="majorHAnsi" w:hAnsiTheme="majorHAnsi"/>
          <w:sz w:val="24"/>
        </w:rPr>
        <w:t xml:space="preserve">, which proved </w:t>
      </w:r>
      <w:r w:rsidR="004B6224" w:rsidRPr="00B84281">
        <w:rPr>
          <w:rFonts w:asciiTheme="majorHAnsi" w:hAnsiTheme="majorHAnsi"/>
          <w:sz w:val="24"/>
        </w:rPr>
        <w:t>such</w:t>
      </w:r>
      <w:r w:rsidRPr="00B84281">
        <w:rPr>
          <w:rFonts w:asciiTheme="majorHAnsi" w:hAnsiTheme="majorHAnsi"/>
          <w:sz w:val="24"/>
        </w:rPr>
        <w:t xml:space="preserve"> </w:t>
      </w:r>
      <w:r w:rsidR="004B6224" w:rsidRPr="00B84281">
        <w:rPr>
          <w:rFonts w:asciiTheme="majorHAnsi" w:hAnsiTheme="majorHAnsi"/>
          <w:sz w:val="24"/>
        </w:rPr>
        <w:t>these rules</w:t>
      </w:r>
      <w:r w:rsidRPr="00B84281">
        <w:rPr>
          <w:rFonts w:asciiTheme="majorHAnsi" w:hAnsiTheme="majorHAnsi"/>
          <w:sz w:val="24"/>
        </w:rPr>
        <w:t xml:space="preserve"> could be easily circumvented. </w:t>
      </w:r>
      <w:r w:rsidR="00C363D1" w:rsidRPr="00B84281">
        <w:rPr>
          <w:rFonts w:asciiTheme="majorHAnsi" w:hAnsiTheme="majorHAnsi"/>
          <w:sz w:val="24"/>
        </w:rPr>
        <w:t>Nevertheless, Heidenheimer observed a high correlation between the</w:t>
      </w:r>
      <w:r w:rsidR="0059327F" w:rsidRPr="00B84281">
        <w:rPr>
          <w:rFonts w:asciiTheme="majorHAnsi" w:hAnsiTheme="majorHAnsi"/>
          <w:sz w:val="24"/>
        </w:rPr>
        <w:t xml:space="preserve"> enforcement level of</w:t>
      </w:r>
      <w:r w:rsidR="00C363D1" w:rsidRPr="00B84281">
        <w:rPr>
          <w:rFonts w:asciiTheme="majorHAnsi" w:hAnsiTheme="majorHAnsi"/>
          <w:sz w:val="24"/>
        </w:rPr>
        <w:t xml:space="preserve"> expenditures </w:t>
      </w:r>
      <w:r w:rsidR="0059327F" w:rsidRPr="00B84281">
        <w:rPr>
          <w:rFonts w:asciiTheme="majorHAnsi" w:hAnsiTheme="majorHAnsi"/>
          <w:sz w:val="24"/>
        </w:rPr>
        <w:t xml:space="preserve">disclosure and the degree of public access to that information. </w:t>
      </w:r>
      <w:r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1A0EBE">
        <w:rPr>
          <w:rFonts w:asciiTheme="majorHAnsi" w:hAnsiTheme="majorHAnsi"/>
          <w:sz w:val="24"/>
        </w:rPr>
        <w:t>,</w:t>
      </w:r>
      <w:r w:rsidR="00C363D1" w:rsidRPr="00B84281">
        <w:rPr>
          <w:rFonts w:asciiTheme="majorHAnsi" w:hAnsiTheme="majorHAnsi"/>
          <w:sz w:val="24"/>
        </w:rPr>
        <w:t xml:space="preserve"> 1970)</w:t>
      </w:r>
      <w:r w:rsidRPr="00B84281">
        <w:rPr>
          <w:rFonts w:asciiTheme="majorHAnsi" w:hAnsiTheme="majorHAnsi"/>
          <w:sz w:val="24"/>
        </w:rPr>
        <w:t xml:space="preserve">  </w:t>
      </w:r>
      <w:r w:rsidR="004E5CC0" w:rsidRPr="00B84281">
        <w:rPr>
          <w:rFonts w:asciiTheme="majorHAnsi" w:hAnsiTheme="majorHAnsi"/>
          <w:sz w:val="24"/>
        </w:rPr>
        <w:t xml:space="preserve">  </w:t>
      </w:r>
    </w:p>
    <w:p w14:paraId="5ACFBA1D" w14:textId="695B3E47" w:rsidR="005B5696" w:rsidRPr="00B84281" w:rsidRDefault="001A0EBE" w:rsidP="004356D3">
      <w:pPr>
        <w:spacing w:after="120" w:line="360" w:lineRule="auto"/>
        <w:jc w:val="both"/>
        <w:rPr>
          <w:rFonts w:asciiTheme="majorHAnsi" w:eastAsia="Times New Roman" w:hAnsiTheme="majorHAnsi" w:cs="Times New Roman"/>
          <w:sz w:val="24"/>
          <w:lang w:eastAsia="es-AR"/>
        </w:rPr>
      </w:pPr>
      <w:r>
        <w:rPr>
          <w:rFonts w:asciiTheme="majorHAnsi" w:eastAsia="Times New Roman" w:hAnsiTheme="majorHAnsi" w:cs="Times New Roman"/>
          <w:sz w:val="24"/>
          <w:lang w:eastAsia="es-AR"/>
        </w:rPr>
        <w:t>In the 21st</w:t>
      </w:r>
      <w:r w:rsidR="00741030" w:rsidRPr="00B84281">
        <w:rPr>
          <w:rFonts w:asciiTheme="majorHAnsi" w:eastAsia="Times New Roman" w:hAnsiTheme="majorHAnsi" w:cs="Times New Roman"/>
          <w:sz w:val="24"/>
          <w:lang w:eastAsia="es-AR"/>
        </w:rPr>
        <w:t xml:space="preserve"> century, still interested in the </w:t>
      </w:r>
      <w:r w:rsidR="00246E1F" w:rsidRPr="00B84281">
        <w:rPr>
          <w:rFonts w:asciiTheme="majorHAnsi" w:eastAsia="Times New Roman" w:hAnsiTheme="majorHAnsi" w:cs="Times New Roman"/>
          <w:sz w:val="24"/>
          <w:lang w:eastAsia="es-AR"/>
        </w:rPr>
        <w:t>structure</w:t>
      </w:r>
      <w:r w:rsidR="00741030" w:rsidRPr="00B84281">
        <w:rPr>
          <w:rFonts w:asciiTheme="majorHAnsi" w:eastAsia="Times New Roman" w:hAnsiTheme="majorHAnsi" w:cs="Times New Roman"/>
          <w:sz w:val="24"/>
          <w:lang w:eastAsia="es-AR"/>
        </w:rPr>
        <w:t xml:space="preserve"> of modern mass parties, Heidenheimer </w:t>
      </w:r>
      <w:r>
        <w:rPr>
          <w:rFonts w:asciiTheme="majorHAnsi" w:eastAsia="Times New Roman" w:hAnsiTheme="majorHAnsi" w:cs="Times New Roman"/>
          <w:sz w:val="24"/>
          <w:lang w:eastAsia="es-AR"/>
        </w:rPr>
        <w:t xml:space="preserve">(2007) </w:t>
      </w:r>
      <w:r w:rsidR="00741030" w:rsidRPr="00B84281">
        <w:rPr>
          <w:rFonts w:asciiTheme="majorHAnsi" w:eastAsia="Times New Roman" w:hAnsiTheme="majorHAnsi" w:cs="Times New Roman"/>
          <w:sz w:val="24"/>
          <w:lang w:eastAsia="es-AR"/>
        </w:rPr>
        <w:t xml:space="preserve">turned his focus over </w:t>
      </w:r>
      <w:r w:rsidR="00246E1F" w:rsidRPr="00B84281">
        <w:rPr>
          <w:rFonts w:asciiTheme="majorHAnsi" w:eastAsia="Times New Roman" w:hAnsiTheme="majorHAnsi" w:cs="Times New Roman"/>
          <w:sz w:val="24"/>
          <w:lang w:eastAsia="es-AR"/>
        </w:rPr>
        <w:t xml:space="preserve">to </w:t>
      </w:r>
      <w:r w:rsidR="00741030" w:rsidRPr="00B84281">
        <w:rPr>
          <w:rFonts w:asciiTheme="majorHAnsi" w:eastAsia="Times New Roman" w:hAnsiTheme="majorHAnsi" w:cs="Times New Roman"/>
          <w:sz w:val="24"/>
          <w:lang w:eastAsia="es-AR"/>
        </w:rPr>
        <w:t xml:space="preserve">the relationship between </w:t>
      </w:r>
      <w:r w:rsidR="002A0718" w:rsidRPr="00B84281">
        <w:rPr>
          <w:rFonts w:asciiTheme="majorHAnsi" w:eastAsia="Times New Roman" w:hAnsiTheme="majorHAnsi" w:cs="Times New Roman"/>
          <w:sz w:val="24"/>
          <w:lang w:eastAsia="es-AR"/>
        </w:rPr>
        <w:t xml:space="preserve">party finance and political corruption. He </w:t>
      </w:r>
      <w:r w:rsidR="00B3486A" w:rsidRPr="00B84281">
        <w:rPr>
          <w:rFonts w:asciiTheme="majorHAnsi" w:eastAsia="Times New Roman" w:hAnsiTheme="majorHAnsi" w:cs="Times New Roman"/>
          <w:sz w:val="24"/>
          <w:lang w:eastAsia="es-AR"/>
        </w:rPr>
        <w:t>argue</w:t>
      </w:r>
      <w:r w:rsidR="00B3486A">
        <w:rPr>
          <w:rFonts w:asciiTheme="majorHAnsi" w:eastAsia="Times New Roman" w:hAnsiTheme="majorHAnsi" w:cs="Times New Roman"/>
          <w:sz w:val="24"/>
          <w:lang w:eastAsia="es-AR"/>
        </w:rPr>
        <w:t>d</w:t>
      </w:r>
      <w:r w:rsidR="00B3486A" w:rsidRPr="00B84281">
        <w:rPr>
          <w:rFonts w:asciiTheme="majorHAnsi" w:eastAsia="Times New Roman" w:hAnsiTheme="majorHAnsi" w:cs="Times New Roman"/>
          <w:sz w:val="24"/>
          <w:lang w:eastAsia="es-AR"/>
        </w:rPr>
        <w:t xml:space="preserve"> </w:t>
      </w:r>
      <w:r w:rsidR="002A0718" w:rsidRPr="00B84281">
        <w:rPr>
          <w:rFonts w:asciiTheme="majorHAnsi" w:eastAsia="Times New Roman" w:hAnsiTheme="majorHAnsi" w:cs="Times New Roman"/>
          <w:sz w:val="24"/>
          <w:lang w:eastAsia="es-AR"/>
        </w:rPr>
        <w:t xml:space="preserve">that for many decades there was a lack of </w:t>
      </w:r>
      <w:r w:rsidR="00E644F8" w:rsidRPr="00B84281">
        <w:rPr>
          <w:rFonts w:asciiTheme="majorHAnsi" w:eastAsia="Times New Roman" w:hAnsiTheme="majorHAnsi" w:cs="Times New Roman"/>
          <w:sz w:val="24"/>
          <w:lang w:eastAsia="es-AR"/>
        </w:rPr>
        <w:t xml:space="preserve">studies </w:t>
      </w:r>
      <w:r w:rsidR="00B3486A">
        <w:rPr>
          <w:rFonts w:asciiTheme="majorHAnsi" w:eastAsia="Times New Roman" w:hAnsiTheme="majorHAnsi" w:cs="Times New Roman"/>
          <w:sz w:val="24"/>
          <w:lang w:eastAsia="es-AR"/>
        </w:rPr>
        <w:t>on the</w:t>
      </w:r>
      <w:r w:rsidR="002A0718" w:rsidRPr="00B84281">
        <w:rPr>
          <w:rFonts w:asciiTheme="majorHAnsi" w:eastAsia="Times New Roman" w:hAnsiTheme="majorHAnsi" w:cs="Times New Roman"/>
          <w:sz w:val="24"/>
          <w:lang w:eastAsia="es-AR"/>
        </w:rPr>
        <w:t xml:space="preserve"> “linkages between party finance processes and explicitly recognized patterns of political corruption”</w:t>
      </w:r>
      <w:r>
        <w:rPr>
          <w:rFonts w:asciiTheme="majorHAnsi" w:eastAsia="Times New Roman" w:hAnsiTheme="majorHAnsi" w:cs="Times New Roman"/>
          <w:sz w:val="24"/>
          <w:lang w:eastAsia="es-AR"/>
        </w:rPr>
        <w:t xml:space="preserve"> (p.764),</w:t>
      </w:r>
      <w:r w:rsidR="005B5696" w:rsidRPr="00B84281">
        <w:rPr>
          <w:rFonts w:asciiTheme="majorHAnsi" w:eastAsia="Times New Roman" w:hAnsiTheme="majorHAnsi" w:cs="Times New Roman"/>
          <w:sz w:val="24"/>
          <w:lang w:eastAsia="es-AR"/>
        </w:rPr>
        <w:t xml:space="preserve"> </w:t>
      </w:r>
      <w:r>
        <w:rPr>
          <w:rFonts w:asciiTheme="majorHAnsi" w:eastAsia="Times New Roman" w:hAnsiTheme="majorHAnsi" w:cs="Times New Roman"/>
          <w:sz w:val="24"/>
          <w:lang w:eastAsia="es-AR"/>
        </w:rPr>
        <w:t xml:space="preserve">because of </w:t>
      </w:r>
      <w:r w:rsidR="004B6224" w:rsidRPr="00B84281">
        <w:rPr>
          <w:rFonts w:asciiTheme="majorHAnsi" w:eastAsia="Times New Roman" w:hAnsiTheme="majorHAnsi" w:cs="Times New Roman"/>
          <w:sz w:val="24"/>
          <w:lang w:eastAsia="es-AR"/>
        </w:rPr>
        <w:t xml:space="preserve">the </w:t>
      </w:r>
      <w:r>
        <w:rPr>
          <w:rFonts w:asciiTheme="majorHAnsi" w:eastAsia="Times New Roman" w:hAnsiTheme="majorHAnsi" w:cs="Times New Roman"/>
          <w:sz w:val="24"/>
          <w:lang w:eastAsia="es-AR"/>
        </w:rPr>
        <w:t xml:space="preserve">different national ideas about the meaning of </w:t>
      </w:r>
      <w:r w:rsidR="005B5696" w:rsidRPr="00B84281">
        <w:rPr>
          <w:rFonts w:asciiTheme="majorHAnsi" w:eastAsia="Times New Roman" w:hAnsiTheme="majorHAnsi" w:cs="Times New Roman"/>
          <w:sz w:val="24"/>
          <w:lang w:eastAsia="es-AR"/>
        </w:rPr>
        <w:t xml:space="preserve">political corruption. </w:t>
      </w:r>
    </w:p>
    <w:p w14:paraId="6F6A8EF0" w14:textId="4BE39321" w:rsidR="002A0718" w:rsidRPr="00B84281" w:rsidRDefault="006979C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After </w:t>
      </w:r>
      <w:r w:rsidR="00BA64FA" w:rsidRPr="00B84281">
        <w:rPr>
          <w:rFonts w:asciiTheme="majorHAnsi" w:eastAsia="Times New Roman" w:hAnsiTheme="majorHAnsi" w:cs="Times New Roman"/>
          <w:sz w:val="24"/>
          <w:lang w:eastAsia="es-AR"/>
        </w:rPr>
        <w:t>linking</w:t>
      </w:r>
      <w:r w:rsidR="00B64CFF"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a party and campaign expenditure index from the early 1960s and </w:t>
      </w:r>
      <w:r w:rsidR="00BA64FA" w:rsidRPr="00B84281">
        <w:rPr>
          <w:rFonts w:asciiTheme="majorHAnsi" w:eastAsia="Times New Roman" w:hAnsiTheme="majorHAnsi" w:cs="Times New Roman"/>
          <w:sz w:val="24"/>
          <w:lang w:eastAsia="es-AR"/>
        </w:rPr>
        <w:t>Transparency International’s (TI)</w:t>
      </w:r>
      <w:r w:rsidRPr="00B84281">
        <w:rPr>
          <w:rFonts w:asciiTheme="majorHAnsi" w:eastAsia="Times New Roman" w:hAnsiTheme="majorHAnsi" w:cs="Times New Roman"/>
          <w:sz w:val="24"/>
          <w:lang w:eastAsia="es-AR"/>
        </w:rPr>
        <w:t xml:space="preserve"> </w:t>
      </w:r>
      <w:r w:rsidR="00BA64FA" w:rsidRPr="00B84281">
        <w:rPr>
          <w:rFonts w:asciiTheme="majorHAnsi" w:eastAsia="Times New Roman" w:hAnsiTheme="majorHAnsi" w:cs="Times New Roman"/>
          <w:sz w:val="24"/>
          <w:lang w:eastAsia="es-AR"/>
        </w:rPr>
        <w:t>Corruption Perception</w:t>
      </w:r>
      <w:r w:rsidR="00B84946" w:rsidRPr="00B84281">
        <w:rPr>
          <w:rFonts w:asciiTheme="majorHAnsi" w:eastAsia="Times New Roman" w:hAnsiTheme="majorHAnsi" w:cs="Times New Roman"/>
          <w:sz w:val="24"/>
          <w:lang w:eastAsia="es-AR"/>
        </w:rPr>
        <w:t>s</w:t>
      </w:r>
      <w:r w:rsidR="00BA64FA" w:rsidRPr="00B84281">
        <w:rPr>
          <w:rFonts w:asciiTheme="majorHAnsi" w:eastAsia="Times New Roman" w:hAnsiTheme="majorHAnsi" w:cs="Times New Roman"/>
          <w:sz w:val="24"/>
          <w:lang w:eastAsia="es-AR"/>
        </w:rPr>
        <w:t xml:space="preserve"> Index </w:t>
      </w:r>
      <w:r w:rsidR="00B84946" w:rsidRPr="00B84281">
        <w:rPr>
          <w:rFonts w:asciiTheme="majorHAnsi" w:eastAsia="Times New Roman" w:hAnsiTheme="majorHAnsi" w:cs="Times New Roman"/>
          <w:sz w:val="24"/>
          <w:lang w:eastAsia="es-AR"/>
        </w:rPr>
        <w:t xml:space="preserve">(CPI) </w:t>
      </w:r>
      <w:r w:rsidR="00BA64FA" w:rsidRPr="00B84281">
        <w:rPr>
          <w:rFonts w:asciiTheme="majorHAnsi" w:eastAsia="Times New Roman" w:hAnsiTheme="majorHAnsi" w:cs="Times New Roman"/>
          <w:sz w:val="24"/>
          <w:lang w:eastAsia="es-AR"/>
        </w:rPr>
        <w:t xml:space="preserve">from 1995 to </w:t>
      </w:r>
      <w:r w:rsidRPr="00B84281">
        <w:rPr>
          <w:rFonts w:asciiTheme="majorHAnsi" w:eastAsia="Times New Roman" w:hAnsiTheme="majorHAnsi" w:cs="Times New Roman"/>
          <w:sz w:val="24"/>
          <w:lang w:eastAsia="es-AR"/>
        </w:rPr>
        <w:t>1997, Heidenheimer f</w:t>
      </w:r>
      <w:r w:rsidR="00305AA2" w:rsidRPr="00B84281">
        <w:rPr>
          <w:rFonts w:asciiTheme="majorHAnsi" w:eastAsia="Times New Roman" w:hAnsiTheme="majorHAnsi" w:cs="Times New Roman"/>
          <w:sz w:val="24"/>
          <w:lang w:eastAsia="es-AR"/>
        </w:rPr>
        <w:t>ound</w:t>
      </w:r>
      <w:r w:rsidRPr="00B84281">
        <w:rPr>
          <w:rFonts w:asciiTheme="majorHAnsi" w:eastAsia="Times New Roman" w:hAnsiTheme="majorHAnsi" w:cs="Times New Roman"/>
          <w:sz w:val="24"/>
          <w:lang w:eastAsia="es-AR"/>
        </w:rPr>
        <w:t xml:space="preserve"> a pretty consistent relationship between both rankings.</w:t>
      </w:r>
      <w:r w:rsidR="00305AA2" w:rsidRPr="00B84281">
        <w:rPr>
          <w:rFonts w:asciiTheme="majorHAnsi" w:eastAsia="Times New Roman" w:hAnsiTheme="majorHAnsi" w:cs="Times New Roman"/>
          <w:sz w:val="24"/>
          <w:lang w:eastAsia="es-AR"/>
        </w:rPr>
        <w:t xml:space="preserve"> His study covered nine different countries and, </w:t>
      </w:r>
      <w:r w:rsidR="00E644F8" w:rsidRPr="00B84281">
        <w:rPr>
          <w:rFonts w:asciiTheme="majorHAnsi" w:eastAsia="Times New Roman" w:hAnsiTheme="majorHAnsi" w:cs="Times New Roman"/>
          <w:sz w:val="24"/>
          <w:lang w:eastAsia="es-AR"/>
        </w:rPr>
        <w:t>taking into account</w:t>
      </w:r>
      <w:r w:rsidR="00305AA2" w:rsidRPr="00B84281">
        <w:rPr>
          <w:rFonts w:asciiTheme="majorHAnsi" w:eastAsia="Times New Roman" w:hAnsiTheme="majorHAnsi" w:cs="Times New Roman"/>
          <w:sz w:val="24"/>
          <w:lang w:eastAsia="es-AR"/>
        </w:rPr>
        <w:t xml:space="preserve"> the </w:t>
      </w:r>
      <w:r w:rsidR="00305AA2" w:rsidRPr="00B84281">
        <w:rPr>
          <w:rFonts w:asciiTheme="majorHAnsi" w:eastAsia="Times New Roman" w:hAnsiTheme="majorHAnsi" w:cs="Times New Roman"/>
          <w:sz w:val="24"/>
          <w:lang w:eastAsia="es-AR"/>
        </w:rPr>
        <w:lastRenderedPageBreak/>
        <w:t xml:space="preserve">30 years gap between both </w:t>
      </w:r>
      <w:r w:rsidR="00E644F8" w:rsidRPr="00B84281">
        <w:rPr>
          <w:rFonts w:asciiTheme="majorHAnsi" w:eastAsia="Times New Roman" w:hAnsiTheme="majorHAnsi" w:cs="Times New Roman"/>
          <w:sz w:val="24"/>
          <w:lang w:eastAsia="es-AR"/>
        </w:rPr>
        <w:t xml:space="preserve">indexes, he concluded that </w:t>
      </w:r>
      <w:r w:rsidR="00305AA2" w:rsidRPr="00B84281">
        <w:rPr>
          <w:rFonts w:asciiTheme="majorHAnsi" w:eastAsia="Times New Roman" w:hAnsiTheme="majorHAnsi" w:cs="Times New Roman"/>
          <w:sz w:val="24"/>
          <w:lang w:eastAsia="es-AR"/>
        </w:rPr>
        <w:t xml:space="preserve">higher campaign expenditure </w:t>
      </w:r>
      <w:r w:rsidR="00E644F8" w:rsidRPr="00B84281">
        <w:rPr>
          <w:rFonts w:asciiTheme="majorHAnsi" w:eastAsia="Times New Roman" w:hAnsiTheme="majorHAnsi" w:cs="Times New Roman"/>
          <w:sz w:val="24"/>
          <w:lang w:eastAsia="es-AR"/>
        </w:rPr>
        <w:t>increased</w:t>
      </w:r>
      <w:r w:rsidR="00305AA2" w:rsidRPr="00B84281">
        <w:rPr>
          <w:rFonts w:asciiTheme="majorHAnsi" w:eastAsia="Times New Roman" w:hAnsiTheme="majorHAnsi" w:cs="Times New Roman"/>
          <w:sz w:val="24"/>
          <w:lang w:eastAsia="es-AR"/>
        </w:rPr>
        <w:t xml:space="preserve"> corruption. </w:t>
      </w:r>
      <w:r w:rsidR="00E03F76" w:rsidRPr="00B84281">
        <w:rPr>
          <w:rFonts w:asciiTheme="majorHAnsi" w:eastAsia="Times New Roman" w:hAnsiTheme="majorHAnsi" w:cs="Times New Roman"/>
          <w:sz w:val="24"/>
          <w:lang w:eastAsia="es-AR"/>
        </w:rPr>
        <w:t>(</w:t>
      </w:r>
      <w:proofErr w:type="spellStart"/>
      <w:r w:rsidR="00E03F76" w:rsidRPr="00B84281">
        <w:rPr>
          <w:rFonts w:asciiTheme="majorHAnsi" w:eastAsia="Times New Roman" w:hAnsiTheme="majorHAnsi" w:cs="Times New Roman"/>
          <w:sz w:val="24"/>
          <w:lang w:eastAsia="es-AR"/>
        </w:rPr>
        <w:t>Heidenheimer</w:t>
      </w:r>
      <w:proofErr w:type="spellEnd"/>
      <w:r w:rsidR="001A0EBE">
        <w:rPr>
          <w:rFonts w:asciiTheme="majorHAnsi" w:eastAsia="Times New Roman" w:hAnsiTheme="majorHAnsi" w:cs="Times New Roman"/>
          <w:sz w:val="24"/>
          <w:lang w:eastAsia="es-AR"/>
        </w:rPr>
        <w:t>,</w:t>
      </w:r>
      <w:r w:rsidR="00305AA2" w:rsidRPr="00B84281">
        <w:rPr>
          <w:rFonts w:asciiTheme="majorHAnsi" w:eastAsia="Times New Roman" w:hAnsiTheme="majorHAnsi" w:cs="Times New Roman"/>
          <w:sz w:val="24"/>
          <w:lang w:eastAsia="es-AR"/>
        </w:rPr>
        <w:t xml:space="preserve"> 2007) </w:t>
      </w:r>
    </w:p>
    <w:p w14:paraId="567119B2" w14:textId="2D825198" w:rsidR="00ED3E15" w:rsidRPr="00B84281" w:rsidRDefault="00103FD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Mauro</w:t>
      </w:r>
      <w:r w:rsidR="00B3486A">
        <w:rPr>
          <w:rFonts w:asciiTheme="majorHAnsi" w:eastAsia="Times New Roman" w:hAnsiTheme="majorHAnsi" w:cs="Times New Roman"/>
          <w:sz w:val="24"/>
          <w:lang w:eastAsia="es-AR"/>
        </w:rPr>
        <w:t xml:space="preserve"> (1998</w:t>
      </w:r>
      <w:r w:rsidR="000E5236">
        <w:rPr>
          <w:rFonts w:asciiTheme="majorHAnsi" w:eastAsia="Times New Roman" w:hAnsiTheme="majorHAnsi" w:cs="Times New Roman"/>
          <w:sz w:val="24"/>
          <w:lang w:eastAsia="es-AR"/>
        </w:rPr>
        <w:t>a</w:t>
      </w:r>
      <w:r w:rsidR="00B3486A">
        <w:rPr>
          <w:rFonts w:asciiTheme="majorHAnsi" w:eastAsia="Times New Roman" w:hAnsiTheme="majorHAnsi" w:cs="Times New Roman"/>
          <w:sz w:val="24"/>
          <w:lang w:eastAsia="es-AR"/>
        </w:rPr>
        <w:t>)</w:t>
      </w:r>
      <w:r w:rsidRPr="00B84281">
        <w:rPr>
          <w:rFonts w:asciiTheme="majorHAnsi" w:eastAsia="Times New Roman" w:hAnsiTheme="majorHAnsi" w:cs="Times New Roman"/>
          <w:sz w:val="24"/>
          <w:lang w:eastAsia="es-AR"/>
        </w:rPr>
        <w:t>, government regulations are a key element for corruption.</w:t>
      </w:r>
      <w:r w:rsidR="007A01FD" w:rsidRPr="00B84281">
        <w:rPr>
          <w:rFonts w:asciiTheme="majorHAnsi" w:eastAsia="Times New Roman" w:hAnsiTheme="majorHAnsi" w:cs="Times New Roman"/>
          <w:sz w:val="24"/>
          <w:lang w:eastAsia="es-AR"/>
        </w:rPr>
        <w:t xml:space="preserve"> Based on economic research</w:t>
      </w:r>
      <w:r w:rsidR="004E7907" w:rsidRPr="00B84281">
        <w:rPr>
          <w:rFonts w:asciiTheme="majorHAnsi" w:eastAsia="Times New Roman" w:hAnsiTheme="majorHAnsi" w:cs="Times New Roman"/>
          <w:sz w:val="24"/>
          <w:lang w:eastAsia="es-AR"/>
        </w:rPr>
        <w:t>, he states</w:t>
      </w:r>
      <w:r w:rsidRPr="00B84281">
        <w:rPr>
          <w:rFonts w:asciiTheme="majorHAnsi" w:eastAsia="Times New Roman" w:hAnsiTheme="majorHAnsi" w:cs="Times New Roman"/>
          <w:sz w:val="24"/>
          <w:lang w:eastAsia="es-AR"/>
        </w:rPr>
        <w:t xml:space="preserve"> that corruption </w:t>
      </w:r>
      <w:r w:rsidR="007A01FD" w:rsidRPr="00B84281">
        <w:rPr>
          <w:rFonts w:asciiTheme="majorHAnsi" w:eastAsia="Times New Roman" w:hAnsiTheme="majorHAnsi" w:cs="Times New Roman"/>
          <w:sz w:val="24"/>
          <w:lang w:eastAsia="es-AR"/>
        </w:rPr>
        <w:t>takes</w:t>
      </w:r>
      <w:r w:rsidRPr="00B84281">
        <w:rPr>
          <w:rFonts w:asciiTheme="majorHAnsi" w:eastAsia="Times New Roman" w:hAnsiTheme="majorHAnsi" w:cs="Times New Roman"/>
          <w:sz w:val="24"/>
          <w:lang w:eastAsia="es-AR"/>
        </w:rPr>
        <w:t xml:space="preserve"> place where rents exist, and since public regulations usually provide discretion to public official</w:t>
      </w:r>
      <w:r w:rsidR="007A01FD" w:rsidRPr="00B84281">
        <w:rPr>
          <w:rFonts w:asciiTheme="majorHAnsi" w:eastAsia="Times New Roman" w:hAnsiTheme="majorHAnsi" w:cs="Times New Roman"/>
          <w:sz w:val="24"/>
          <w:lang w:eastAsia="es-AR"/>
        </w:rPr>
        <w:t>s, government restrictions tend</w:t>
      </w:r>
      <w:r w:rsidRPr="00B84281">
        <w:rPr>
          <w:rFonts w:asciiTheme="majorHAnsi" w:eastAsia="Times New Roman" w:hAnsiTheme="majorHAnsi" w:cs="Times New Roman"/>
          <w:sz w:val="24"/>
          <w:lang w:eastAsia="es-AR"/>
        </w:rPr>
        <w:t xml:space="preserve"> to result in rent-seeking behaviour, like in th</w:t>
      </w:r>
      <w:r w:rsidR="00E03F76" w:rsidRPr="00B84281">
        <w:rPr>
          <w:rFonts w:asciiTheme="majorHAnsi" w:eastAsia="Times New Roman" w:hAnsiTheme="majorHAnsi" w:cs="Times New Roman"/>
          <w:sz w:val="24"/>
          <w:lang w:eastAsia="es-AR"/>
        </w:rPr>
        <w:t>e case of import quotas</w:t>
      </w:r>
      <w:r w:rsidR="000E5236">
        <w:rPr>
          <w:rFonts w:asciiTheme="majorHAnsi" w:eastAsia="Times New Roman" w:hAnsiTheme="majorHAnsi" w:cs="Times New Roman"/>
          <w:sz w:val="24"/>
          <w:lang w:eastAsia="es-AR"/>
        </w:rPr>
        <w:t xml:space="preserve">. </w:t>
      </w:r>
      <w:r w:rsidR="004E7907" w:rsidRPr="00B84281">
        <w:rPr>
          <w:rFonts w:asciiTheme="majorHAnsi" w:eastAsia="Times New Roman" w:hAnsiTheme="majorHAnsi" w:cs="Times New Roman"/>
          <w:sz w:val="24"/>
          <w:lang w:eastAsia="es-AR"/>
        </w:rPr>
        <w:t xml:space="preserve"> </w:t>
      </w:r>
    </w:p>
    <w:p w14:paraId="5F4D6B3E" w14:textId="1DDD6B77" w:rsidR="004E7907" w:rsidRPr="00B84281" w:rsidRDefault="004E790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He mentions different situations where government restrictions generate excessive profits increasing corruption likability. </w:t>
      </w:r>
      <w:r w:rsidR="007A01FD" w:rsidRPr="00B84281">
        <w:rPr>
          <w:rFonts w:asciiTheme="majorHAnsi" w:eastAsia="Times New Roman" w:hAnsiTheme="majorHAnsi" w:cs="Times New Roman"/>
          <w:sz w:val="24"/>
          <w:lang w:eastAsia="es-AR"/>
        </w:rPr>
        <w:t>Examples are</w:t>
      </w:r>
      <w:r w:rsidRPr="00B84281">
        <w:rPr>
          <w:rFonts w:asciiTheme="majorHAnsi" w:eastAsia="Times New Roman" w:hAnsiTheme="majorHAnsi" w:cs="Times New Roman"/>
          <w:sz w:val="24"/>
          <w:lang w:eastAsia="es-AR"/>
        </w:rPr>
        <w:t xml:space="preserve"> trade constraints, </w:t>
      </w:r>
      <w:r w:rsidR="00EA480B" w:rsidRPr="00B84281">
        <w:rPr>
          <w:rFonts w:asciiTheme="majorHAnsi" w:eastAsia="Times New Roman" w:hAnsiTheme="majorHAnsi" w:cs="Times New Roman"/>
          <w:sz w:val="24"/>
          <w:lang w:eastAsia="es-AR"/>
        </w:rPr>
        <w:t xml:space="preserve">favourite </w:t>
      </w:r>
      <w:r w:rsidRPr="00B84281">
        <w:rPr>
          <w:rFonts w:asciiTheme="majorHAnsi" w:eastAsia="Times New Roman" w:hAnsiTheme="majorHAnsi" w:cs="Times New Roman"/>
          <w:sz w:val="24"/>
          <w:lang w:eastAsia="es-AR"/>
        </w:rPr>
        <w:t>industrial policies, price control</w:t>
      </w:r>
      <w:r w:rsidR="00ED3E15" w:rsidRPr="00B84281">
        <w:rPr>
          <w:rFonts w:asciiTheme="majorHAnsi" w:eastAsia="Times New Roman" w:hAnsiTheme="majorHAnsi" w:cs="Times New Roman"/>
          <w:sz w:val="24"/>
          <w:lang w:eastAsia="es-AR"/>
        </w:rPr>
        <w:t>s, multiple exchange rate policies,</w:t>
      </w:r>
      <w:r w:rsidRPr="00B84281">
        <w:rPr>
          <w:rFonts w:asciiTheme="majorHAnsi" w:eastAsia="Times New Roman" w:hAnsiTheme="majorHAnsi" w:cs="Times New Roman"/>
          <w:sz w:val="24"/>
          <w:lang w:eastAsia="es-AR"/>
        </w:rPr>
        <w:t xml:space="preserve"> </w:t>
      </w:r>
      <w:r w:rsidR="00ED3E15" w:rsidRPr="00B84281">
        <w:rPr>
          <w:rFonts w:asciiTheme="majorHAnsi" w:eastAsia="Times New Roman" w:hAnsiTheme="majorHAnsi" w:cs="Times New Roman"/>
          <w:sz w:val="24"/>
          <w:lang w:eastAsia="es-AR"/>
        </w:rPr>
        <w:t>foreign</w:t>
      </w:r>
      <w:r w:rsidRPr="00B84281">
        <w:rPr>
          <w:rFonts w:asciiTheme="majorHAnsi" w:eastAsia="Times New Roman" w:hAnsiTheme="majorHAnsi" w:cs="Times New Roman"/>
          <w:sz w:val="24"/>
          <w:lang w:eastAsia="es-AR"/>
        </w:rPr>
        <w:t xml:space="preserve"> exchange allocation schemes and provision of credit un</w:t>
      </w:r>
      <w:r w:rsidR="00ED3E15" w:rsidRPr="00B84281">
        <w:rPr>
          <w:rFonts w:asciiTheme="majorHAnsi" w:eastAsia="Times New Roman" w:hAnsiTheme="majorHAnsi" w:cs="Times New Roman"/>
          <w:sz w:val="24"/>
          <w:lang w:eastAsia="es-AR"/>
        </w:rPr>
        <w:t>der</w:t>
      </w:r>
      <w:r w:rsidRPr="00B84281">
        <w:rPr>
          <w:rFonts w:asciiTheme="majorHAnsi" w:eastAsia="Times New Roman" w:hAnsiTheme="majorHAnsi" w:cs="Times New Roman"/>
          <w:sz w:val="24"/>
          <w:lang w:eastAsia="es-AR"/>
        </w:rPr>
        <w:t xml:space="preserve"> governmental control. Also, </w:t>
      </w:r>
      <w:r w:rsidR="007A01FD" w:rsidRPr="00B84281">
        <w:rPr>
          <w:rFonts w:asciiTheme="majorHAnsi" w:eastAsia="Times New Roman" w:hAnsiTheme="majorHAnsi" w:cs="Times New Roman"/>
          <w:sz w:val="24"/>
          <w:lang w:eastAsia="es-AR"/>
        </w:rPr>
        <w:t>he</w:t>
      </w:r>
      <w:r w:rsidRPr="00B84281">
        <w:rPr>
          <w:rFonts w:asciiTheme="majorHAnsi" w:eastAsia="Times New Roman" w:hAnsiTheme="majorHAnsi" w:cs="Times New Roman"/>
          <w:sz w:val="24"/>
          <w:lang w:eastAsia="es-AR"/>
        </w:rPr>
        <w:t xml:space="preserve"> underlines rent-seeking </w:t>
      </w:r>
      <w:r w:rsidR="00ED3E15" w:rsidRPr="00B84281">
        <w:rPr>
          <w:rFonts w:asciiTheme="majorHAnsi" w:eastAsia="Times New Roman" w:hAnsiTheme="majorHAnsi" w:cs="Times New Roman"/>
          <w:sz w:val="24"/>
          <w:lang w:eastAsia="es-AR"/>
        </w:rPr>
        <w:t xml:space="preserve">contexts in the absence of governmental intervention, like the case </w:t>
      </w:r>
      <w:r w:rsidR="004F5467" w:rsidRPr="00B84281">
        <w:rPr>
          <w:rFonts w:asciiTheme="majorHAnsi" w:eastAsia="Times New Roman" w:hAnsiTheme="majorHAnsi" w:cs="Times New Roman"/>
          <w:sz w:val="24"/>
          <w:lang w:eastAsia="es-AR"/>
        </w:rPr>
        <w:t xml:space="preserve">of </w:t>
      </w:r>
      <w:r w:rsidR="00ED3E15" w:rsidRPr="00B84281">
        <w:rPr>
          <w:rFonts w:asciiTheme="majorHAnsi" w:eastAsia="Times New Roman" w:hAnsiTheme="majorHAnsi" w:cs="Times New Roman"/>
          <w:sz w:val="24"/>
          <w:lang w:eastAsia="es-AR"/>
        </w:rPr>
        <w:t xml:space="preserve">natural </w:t>
      </w:r>
      <w:r w:rsidR="007A01FD" w:rsidRPr="00B84281">
        <w:rPr>
          <w:rFonts w:asciiTheme="majorHAnsi" w:eastAsia="Times New Roman" w:hAnsiTheme="majorHAnsi" w:cs="Times New Roman"/>
          <w:sz w:val="24"/>
          <w:lang w:eastAsia="es-AR"/>
        </w:rPr>
        <w:t>resources, which generate extraordinary profits,</w:t>
      </w:r>
      <w:r w:rsidR="00ED3E15" w:rsidRPr="00B84281">
        <w:rPr>
          <w:rFonts w:asciiTheme="majorHAnsi" w:eastAsia="Times New Roman" w:hAnsiTheme="majorHAnsi" w:cs="Times New Roman"/>
          <w:sz w:val="24"/>
          <w:lang w:eastAsia="es-AR"/>
        </w:rPr>
        <w:t xml:space="preserve"> and therefore, </w:t>
      </w:r>
      <w:r w:rsidR="007A01FD" w:rsidRPr="00B84281">
        <w:rPr>
          <w:rFonts w:asciiTheme="majorHAnsi" w:eastAsia="Times New Roman" w:hAnsiTheme="majorHAnsi" w:cs="Times New Roman"/>
          <w:sz w:val="24"/>
          <w:lang w:eastAsia="es-AR"/>
        </w:rPr>
        <w:t>increase</w:t>
      </w:r>
      <w:r w:rsidR="00ED3E15" w:rsidRPr="00B84281">
        <w:rPr>
          <w:rFonts w:asciiTheme="majorHAnsi" w:eastAsia="Times New Roman" w:hAnsiTheme="majorHAnsi" w:cs="Times New Roman"/>
          <w:sz w:val="24"/>
          <w:lang w:eastAsia="es-AR"/>
        </w:rPr>
        <w:t xml:space="preserve"> the incentives to bribe those </w:t>
      </w:r>
      <w:r w:rsidR="00A46C7B" w:rsidRPr="00B84281">
        <w:rPr>
          <w:rFonts w:asciiTheme="majorHAnsi" w:eastAsia="Times New Roman" w:hAnsiTheme="majorHAnsi" w:cs="Times New Roman"/>
          <w:sz w:val="24"/>
          <w:lang w:eastAsia="es-AR"/>
        </w:rPr>
        <w:t>who allocate</w:t>
      </w:r>
      <w:r w:rsidR="00E03F76" w:rsidRPr="00B84281">
        <w:rPr>
          <w:rFonts w:asciiTheme="majorHAnsi" w:eastAsia="Times New Roman" w:hAnsiTheme="majorHAnsi" w:cs="Times New Roman"/>
          <w:sz w:val="24"/>
          <w:lang w:eastAsia="es-AR"/>
        </w:rPr>
        <w:t xml:space="preserve"> extraction rights. (Mauro</w:t>
      </w:r>
      <w:r w:rsidR="000E5236">
        <w:rPr>
          <w:rFonts w:asciiTheme="majorHAnsi" w:eastAsia="Times New Roman" w:hAnsiTheme="majorHAnsi" w:cs="Times New Roman"/>
          <w:sz w:val="24"/>
          <w:lang w:eastAsia="es-AR"/>
        </w:rPr>
        <w:t>,</w:t>
      </w:r>
      <w:r w:rsidR="00ED3E15" w:rsidRPr="00B84281">
        <w:rPr>
          <w:rFonts w:asciiTheme="majorHAnsi" w:eastAsia="Times New Roman" w:hAnsiTheme="majorHAnsi" w:cs="Times New Roman"/>
          <w:sz w:val="24"/>
          <w:lang w:eastAsia="es-AR"/>
        </w:rPr>
        <w:t xml:space="preserve"> 1998</w:t>
      </w:r>
      <w:r w:rsidR="000E5236">
        <w:rPr>
          <w:rFonts w:asciiTheme="majorHAnsi" w:eastAsia="Times New Roman" w:hAnsiTheme="majorHAnsi" w:cs="Times New Roman"/>
          <w:sz w:val="24"/>
          <w:lang w:eastAsia="es-AR"/>
        </w:rPr>
        <w:t>a</w:t>
      </w:r>
      <w:r w:rsidR="00ED3E15" w:rsidRPr="00B84281">
        <w:rPr>
          <w:rFonts w:asciiTheme="majorHAnsi" w:eastAsia="Times New Roman" w:hAnsiTheme="majorHAnsi" w:cs="Times New Roman"/>
          <w:sz w:val="24"/>
          <w:lang w:eastAsia="es-AR"/>
        </w:rPr>
        <w:t>)</w:t>
      </w:r>
      <w:r w:rsidRPr="00B84281">
        <w:rPr>
          <w:rFonts w:asciiTheme="majorHAnsi" w:eastAsia="Times New Roman" w:hAnsiTheme="majorHAnsi" w:cs="Times New Roman"/>
          <w:sz w:val="24"/>
          <w:lang w:eastAsia="es-AR"/>
        </w:rPr>
        <w:t xml:space="preserve"> </w:t>
      </w:r>
    </w:p>
    <w:p w14:paraId="11397F6D" w14:textId="51671295" w:rsidR="00ED3E15" w:rsidRPr="00B84281" w:rsidRDefault="00095D7F"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Despite</w:t>
      </w:r>
      <w:r w:rsidR="00ED3E15" w:rsidRPr="00B84281">
        <w:rPr>
          <w:rFonts w:asciiTheme="majorHAnsi" w:eastAsia="Times New Roman" w:hAnsiTheme="majorHAnsi" w:cs="Times New Roman"/>
          <w:sz w:val="24"/>
          <w:lang w:eastAsia="es-AR"/>
        </w:rPr>
        <w:t xml:space="preserve"> the depth of </w:t>
      </w:r>
      <w:r w:rsidR="00C75AF4" w:rsidRPr="00B84281">
        <w:rPr>
          <w:rFonts w:asciiTheme="majorHAnsi" w:eastAsia="Times New Roman" w:hAnsiTheme="majorHAnsi" w:cs="Times New Roman"/>
          <w:sz w:val="24"/>
          <w:lang w:eastAsia="es-AR"/>
        </w:rPr>
        <w:t>his</w:t>
      </w:r>
      <w:r w:rsidR="00ED3E15" w:rsidRPr="00B84281">
        <w:rPr>
          <w:rFonts w:asciiTheme="majorHAnsi" w:eastAsia="Times New Roman" w:hAnsiTheme="majorHAnsi" w:cs="Times New Roman"/>
          <w:sz w:val="24"/>
          <w:lang w:eastAsia="es-AR"/>
        </w:rPr>
        <w:t xml:space="preserve"> analysis</w:t>
      </w:r>
      <w:r w:rsidR="00EA480B" w:rsidRPr="00B84281">
        <w:rPr>
          <w:rFonts w:asciiTheme="majorHAnsi" w:eastAsia="Times New Roman" w:hAnsiTheme="majorHAnsi" w:cs="Times New Roman"/>
          <w:sz w:val="24"/>
          <w:lang w:eastAsia="es-AR"/>
        </w:rPr>
        <w:t>,</w:t>
      </w:r>
      <w:r w:rsidR="00ED3E15" w:rsidRPr="00B84281">
        <w:rPr>
          <w:rFonts w:asciiTheme="majorHAnsi" w:eastAsia="Times New Roman" w:hAnsiTheme="majorHAnsi" w:cs="Times New Roman"/>
          <w:sz w:val="24"/>
          <w:lang w:eastAsia="es-AR"/>
        </w:rPr>
        <w:t xml:space="preserve"> Mauro does not mention party finance regulation as</w:t>
      </w:r>
      <w:r w:rsidR="00C75AF4" w:rsidRPr="00B84281">
        <w:rPr>
          <w:rFonts w:asciiTheme="majorHAnsi" w:eastAsia="Times New Roman" w:hAnsiTheme="majorHAnsi" w:cs="Times New Roman"/>
          <w:sz w:val="24"/>
          <w:lang w:eastAsia="es-AR"/>
        </w:rPr>
        <w:t xml:space="preserve"> a cause of corruption. </w:t>
      </w:r>
      <w:r w:rsidR="00AC66FB" w:rsidRPr="00B84281">
        <w:rPr>
          <w:rFonts w:asciiTheme="majorHAnsi" w:eastAsia="Times New Roman" w:hAnsiTheme="majorHAnsi" w:cs="Times New Roman"/>
          <w:sz w:val="24"/>
          <w:lang w:eastAsia="es-AR"/>
        </w:rPr>
        <w:t xml:space="preserve">The fact that this kind of rules seek to restrict politicians instead of empower them may be a central difference with regulations that enable rent-seeking scenarios. </w:t>
      </w:r>
      <w:r w:rsidRPr="00B84281">
        <w:rPr>
          <w:rFonts w:asciiTheme="majorHAnsi" w:eastAsia="Times New Roman" w:hAnsiTheme="majorHAnsi" w:cs="Times New Roman"/>
          <w:sz w:val="24"/>
          <w:lang w:eastAsia="es-AR"/>
        </w:rPr>
        <w:t>P</w:t>
      </w:r>
      <w:r w:rsidR="00AC66FB" w:rsidRPr="00B84281">
        <w:rPr>
          <w:rFonts w:asciiTheme="majorHAnsi" w:eastAsia="Times New Roman" w:hAnsiTheme="majorHAnsi" w:cs="Times New Roman"/>
          <w:sz w:val="24"/>
          <w:lang w:eastAsia="es-AR"/>
        </w:rPr>
        <w:t>arty finance regulation is not mention</w:t>
      </w:r>
      <w:r w:rsidR="00EA480B" w:rsidRPr="00B84281">
        <w:rPr>
          <w:rFonts w:asciiTheme="majorHAnsi" w:eastAsia="Times New Roman" w:hAnsiTheme="majorHAnsi" w:cs="Times New Roman"/>
          <w:sz w:val="24"/>
          <w:lang w:eastAsia="es-AR"/>
        </w:rPr>
        <w:t>ed</w:t>
      </w:r>
      <w:r w:rsidR="00AC66FB" w:rsidRPr="00B84281">
        <w:rPr>
          <w:rFonts w:asciiTheme="majorHAnsi" w:eastAsia="Times New Roman" w:hAnsiTheme="majorHAnsi" w:cs="Times New Roman"/>
          <w:sz w:val="24"/>
          <w:lang w:eastAsia="es-AR"/>
        </w:rPr>
        <w:t xml:space="preserve"> as a tool to fight corruption, at least, in a direct way.</w:t>
      </w:r>
      <w:r w:rsidRPr="00B84281">
        <w:rPr>
          <w:rFonts w:asciiTheme="majorHAnsi" w:eastAsia="Times New Roman" w:hAnsiTheme="majorHAnsi" w:cs="Times New Roman"/>
          <w:sz w:val="24"/>
          <w:lang w:eastAsia="es-AR"/>
        </w:rPr>
        <w:t xml:space="preserve"> A</w:t>
      </w:r>
      <w:r w:rsidR="00C75AF4" w:rsidRPr="00B84281">
        <w:rPr>
          <w:rFonts w:asciiTheme="majorHAnsi" w:eastAsia="Times New Roman" w:hAnsiTheme="majorHAnsi" w:cs="Times New Roman"/>
          <w:sz w:val="24"/>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B84281">
        <w:rPr>
          <w:rFonts w:asciiTheme="majorHAnsi" w:eastAsia="Times New Roman" w:hAnsiTheme="majorHAnsi" w:cs="Times New Roman"/>
          <w:sz w:val="24"/>
          <w:lang w:eastAsia="es-AR"/>
        </w:rPr>
        <w:t>(Mauro</w:t>
      </w:r>
      <w:r w:rsidR="006F3E49">
        <w:rPr>
          <w:rFonts w:asciiTheme="majorHAnsi" w:eastAsia="Times New Roman" w:hAnsiTheme="majorHAnsi" w:cs="Times New Roman"/>
          <w:sz w:val="24"/>
          <w:lang w:eastAsia="es-AR"/>
        </w:rPr>
        <w:t>,</w:t>
      </w:r>
      <w:r w:rsidR="00EA480B" w:rsidRPr="00B84281">
        <w:rPr>
          <w:rFonts w:asciiTheme="majorHAnsi" w:eastAsia="Times New Roman" w:hAnsiTheme="majorHAnsi" w:cs="Times New Roman"/>
          <w:sz w:val="24"/>
          <w:lang w:eastAsia="es-AR"/>
        </w:rPr>
        <w:t xml:space="preserve"> 1998</w:t>
      </w:r>
      <w:r w:rsidR="006F3E49">
        <w:rPr>
          <w:rFonts w:asciiTheme="majorHAnsi" w:eastAsia="Times New Roman" w:hAnsiTheme="majorHAnsi" w:cs="Times New Roman"/>
          <w:sz w:val="24"/>
          <w:lang w:eastAsia="es-AR"/>
        </w:rPr>
        <w:t>b</w:t>
      </w:r>
      <w:r w:rsidR="00AC66FB" w:rsidRPr="00B84281">
        <w:rPr>
          <w:rFonts w:asciiTheme="majorHAnsi" w:eastAsia="Times New Roman" w:hAnsiTheme="majorHAnsi" w:cs="Times New Roman"/>
          <w:sz w:val="24"/>
          <w:lang w:eastAsia="es-AR"/>
        </w:rPr>
        <w:t xml:space="preserve">) So, depending on </w:t>
      </w:r>
      <w:r w:rsidR="006F3E49" w:rsidRPr="00B84281">
        <w:rPr>
          <w:rFonts w:asciiTheme="majorHAnsi" w:eastAsia="Times New Roman" w:hAnsiTheme="majorHAnsi" w:cs="Times New Roman"/>
          <w:sz w:val="24"/>
          <w:lang w:eastAsia="es-AR"/>
        </w:rPr>
        <w:t>how party</w:t>
      </w:r>
      <w:r w:rsidR="00AC66FB" w:rsidRPr="00B84281">
        <w:rPr>
          <w:rFonts w:asciiTheme="majorHAnsi" w:eastAsia="Times New Roman" w:hAnsiTheme="majorHAnsi" w:cs="Times New Roman"/>
          <w:sz w:val="24"/>
          <w:lang w:eastAsia="es-AR"/>
        </w:rPr>
        <w:t xml:space="preserve"> finance regulation</w:t>
      </w:r>
      <w:r w:rsidR="0038310F">
        <w:rPr>
          <w:rFonts w:asciiTheme="majorHAnsi" w:eastAsia="Times New Roman" w:hAnsiTheme="majorHAnsi" w:cs="Times New Roman"/>
          <w:sz w:val="24"/>
          <w:lang w:eastAsia="es-AR"/>
        </w:rPr>
        <w:t xml:space="preserve"> is defined</w:t>
      </w:r>
      <w:r w:rsidR="00AC66FB" w:rsidRPr="00B84281">
        <w:rPr>
          <w:rFonts w:asciiTheme="majorHAnsi" w:eastAsia="Times New Roman" w:hAnsiTheme="majorHAnsi" w:cs="Times New Roman"/>
          <w:sz w:val="24"/>
          <w:lang w:eastAsia="es-AR"/>
        </w:rPr>
        <w:t xml:space="preserve">, </w:t>
      </w:r>
      <w:r w:rsidR="0038310F">
        <w:rPr>
          <w:rFonts w:asciiTheme="majorHAnsi" w:eastAsia="Times New Roman" w:hAnsiTheme="majorHAnsi" w:cs="Times New Roman"/>
          <w:sz w:val="24"/>
          <w:lang w:eastAsia="es-AR"/>
        </w:rPr>
        <w:t xml:space="preserve">whether </w:t>
      </w:r>
      <w:r w:rsidR="00AC66FB" w:rsidRPr="00B84281">
        <w:rPr>
          <w:rFonts w:asciiTheme="majorHAnsi" w:eastAsia="Times New Roman" w:hAnsiTheme="majorHAnsi" w:cs="Times New Roman"/>
          <w:sz w:val="24"/>
          <w:lang w:eastAsia="es-AR"/>
        </w:rPr>
        <w:t xml:space="preserve">as a rent-seeking generator or a transparency tool, </w:t>
      </w:r>
      <w:r w:rsidR="0038310F">
        <w:rPr>
          <w:rFonts w:asciiTheme="majorHAnsi" w:eastAsia="Times New Roman" w:hAnsiTheme="majorHAnsi" w:cs="Times New Roman"/>
          <w:sz w:val="24"/>
          <w:lang w:eastAsia="es-AR"/>
        </w:rPr>
        <w:t>the</w:t>
      </w:r>
      <w:r w:rsidR="0038310F" w:rsidRPr="00B84281">
        <w:rPr>
          <w:rFonts w:asciiTheme="majorHAnsi" w:eastAsia="Times New Roman" w:hAnsiTheme="majorHAnsi" w:cs="Times New Roman"/>
          <w:sz w:val="24"/>
          <w:lang w:eastAsia="es-AR"/>
        </w:rPr>
        <w:t xml:space="preserve"> </w:t>
      </w:r>
      <w:r w:rsidR="00AC66FB" w:rsidRPr="00B84281">
        <w:rPr>
          <w:rFonts w:asciiTheme="majorHAnsi" w:eastAsia="Times New Roman" w:hAnsiTheme="majorHAnsi" w:cs="Times New Roman"/>
          <w:sz w:val="24"/>
          <w:lang w:eastAsia="es-AR"/>
        </w:rPr>
        <w:t xml:space="preserve">object of </w:t>
      </w:r>
      <w:r w:rsidR="0038310F">
        <w:rPr>
          <w:rFonts w:asciiTheme="majorHAnsi" w:eastAsia="Times New Roman" w:hAnsiTheme="majorHAnsi" w:cs="Times New Roman"/>
          <w:sz w:val="24"/>
          <w:lang w:eastAsia="es-AR"/>
        </w:rPr>
        <w:t xml:space="preserve">this </w:t>
      </w:r>
      <w:r w:rsidR="00AC66FB" w:rsidRPr="00B84281">
        <w:rPr>
          <w:rFonts w:asciiTheme="majorHAnsi" w:eastAsia="Times New Roman" w:hAnsiTheme="majorHAnsi" w:cs="Times New Roman"/>
          <w:sz w:val="24"/>
          <w:lang w:eastAsia="es-AR"/>
        </w:rPr>
        <w:t xml:space="preserve">study can be considered as a corruption </w:t>
      </w:r>
      <w:r w:rsidR="00BA64FA" w:rsidRPr="00B84281">
        <w:rPr>
          <w:rFonts w:asciiTheme="majorHAnsi" w:eastAsia="Times New Roman" w:hAnsiTheme="majorHAnsi" w:cs="Times New Roman"/>
          <w:sz w:val="24"/>
          <w:lang w:eastAsia="es-AR"/>
        </w:rPr>
        <w:t>opportunity</w:t>
      </w:r>
      <w:r w:rsidR="00AC66FB" w:rsidRPr="00B84281">
        <w:rPr>
          <w:rFonts w:asciiTheme="majorHAnsi" w:eastAsia="Times New Roman" w:hAnsiTheme="majorHAnsi" w:cs="Times New Roman"/>
          <w:sz w:val="24"/>
          <w:lang w:eastAsia="es-AR"/>
        </w:rPr>
        <w:t xml:space="preserve"> or </w:t>
      </w:r>
      <w:r w:rsidR="00BA64FA" w:rsidRPr="00B84281">
        <w:rPr>
          <w:rFonts w:asciiTheme="majorHAnsi" w:eastAsia="Times New Roman" w:hAnsiTheme="majorHAnsi" w:cs="Times New Roman"/>
          <w:sz w:val="24"/>
          <w:lang w:eastAsia="es-AR"/>
        </w:rPr>
        <w:t>constraint</w:t>
      </w:r>
      <w:r w:rsidR="00AC66FB" w:rsidRPr="00B84281">
        <w:rPr>
          <w:rFonts w:asciiTheme="majorHAnsi" w:eastAsia="Times New Roman" w:hAnsiTheme="majorHAnsi" w:cs="Times New Roman"/>
          <w:sz w:val="24"/>
          <w:lang w:eastAsia="es-AR"/>
        </w:rPr>
        <w:t xml:space="preserve">. </w:t>
      </w:r>
    </w:p>
    <w:p w14:paraId="0C6E9FD9" w14:textId="2AE1E399"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Wilcox</w:t>
      </w:r>
      <w:r w:rsidR="00FD484B">
        <w:rPr>
          <w:rFonts w:asciiTheme="majorHAnsi" w:eastAsia="Times New Roman" w:hAnsiTheme="majorHAnsi" w:cs="Times New Roman"/>
          <w:sz w:val="24"/>
          <w:lang w:eastAsia="es-AR"/>
        </w:rPr>
        <w:t xml:space="preserve"> (2001</w:t>
      </w:r>
      <w:r w:rsidR="0038310F">
        <w:rPr>
          <w:rFonts w:asciiTheme="majorHAnsi" w:eastAsia="Times New Roman" w:hAnsiTheme="majorHAnsi" w:cs="Times New Roman"/>
          <w:sz w:val="24"/>
          <w:lang w:eastAsia="es-AR"/>
        </w:rPr>
        <w:t>)</w:t>
      </w:r>
      <w:r w:rsidRPr="00B84281">
        <w:rPr>
          <w:rFonts w:asciiTheme="majorHAnsi" w:eastAsia="Times New Roman" w:hAnsiTheme="majorHAnsi" w:cs="Times New Roman"/>
          <w:sz w:val="24"/>
          <w:lang w:eastAsia="es-AR"/>
        </w:rPr>
        <w:t xml:space="preserve">, there seems to be a general agreement </w:t>
      </w:r>
      <w:r w:rsidR="0038310F">
        <w:rPr>
          <w:rFonts w:asciiTheme="majorHAnsi" w:eastAsia="Times New Roman" w:hAnsiTheme="majorHAnsi" w:cs="Times New Roman"/>
          <w:sz w:val="24"/>
          <w:lang w:eastAsia="es-AR"/>
        </w:rPr>
        <w:t>regarding</w:t>
      </w:r>
      <w:r w:rsidR="0038310F"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the positive effects of disclosure within the campaign finance system in the US. Indeed, the obligation that candidates, political parties and interest groups reveal their funding sources and how they expend money tend</w:t>
      </w:r>
      <w:r w:rsidR="00BA64FA"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to be accepte</w:t>
      </w:r>
      <w:r w:rsidR="00BA64FA" w:rsidRPr="00B84281">
        <w:rPr>
          <w:rFonts w:asciiTheme="majorHAnsi" w:eastAsia="Times New Roman" w:hAnsiTheme="majorHAnsi" w:cs="Times New Roman"/>
          <w:sz w:val="24"/>
          <w:lang w:eastAsia="es-AR"/>
        </w:rPr>
        <w:t>d as a way to reduce corruption</w:t>
      </w:r>
      <w:r w:rsidR="00FD484B">
        <w:rPr>
          <w:rFonts w:asciiTheme="majorHAnsi" w:eastAsia="Times New Roman" w:hAnsiTheme="majorHAnsi" w:cs="Times New Roman"/>
          <w:sz w:val="24"/>
          <w:lang w:eastAsia="es-AR"/>
        </w:rPr>
        <w:t>.</w:t>
      </w:r>
    </w:p>
    <w:p w14:paraId="402AD656" w14:textId="14AD639B"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lastRenderedPageBreak/>
        <w:t>Disclosure regulation has</w:t>
      </w:r>
      <w:r w:rsidR="008329C1" w:rsidRPr="00B84281">
        <w:rPr>
          <w:rFonts w:asciiTheme="majorHAnsi" w:eastAsia="Times New Roman" w:hAnsiTheme="majorHAnsi" w:cs="Times New Roman"/>
          <w:sz w:val="24"/>
          <w:lang w:eastAsia="es-AR"/>
        </w:rPr>
        <w:t xml:space="preserve"> its</w:t>
      </w:r>
      <w:r w:rsidRPr="00B84281">
        <w:rPr>
          <w:rFonts w:asciiTheme="majorHAnsi" w:eastAsia="Times New Roman" w:hAnsiTheme="majorHAnsi" w:cs="Times New Roman"/>
          <w:sz w:val="24"/>
          <w:lang w:eastAsia="es-AR"/>
        </w:rPr>
        <w:t xml:space="preserve"> advantages </w:t>
      </w:r>
      <w:r w:rsidR="008F03AA">
        <w:rPr>
          <w:rFonts w:asciiTheme="majorHAnsi" w:eastAsia="Times New Roman" w:hAnsiTheme="majorHAnsi" w:cs="Times New Roman"/>
          <w:sz w:val="24"/>
          <w:lang w:eastAsia="es-AR"/>
        </w:rPr>
        <w:t xml:space="preserve">such as </w:t>
      </w:r>
      <w:r w:rsidRPr="00B84281">
        <w:rPr>
          <w:rFonts w:asciiTheme="majorHAnsi" w:eastAsia="Times New Roman" w:hAnsiTheme="majorHAnsi" w:cs="Times New Roman"/>
          <w:sz w:val="24"/>
          <w:lang w:eastAsia="es-AR"/>
        </w:rPr>
        <w:t>the improvement of corruption control and civic accountability</w:t>
      </w:r>
      <w:r w:rsidR="008329C1" w:rsidRPr="00B84281">
        <w:rPr>
          <w:rFonts w:asciiTheme="majorHAnsi" w:eastAsia="Times New Roman" w:hAnsiTheme="majorHAnsi" w:cs="Times New Roman"/>
          <w:sz w:val="24"/>
          <w:lang w:eastAsia="es-AR"/>
        </w:rPr>
        <w:t>. Inversely</w:t>
      </w:r>
      <w:r w:rsidRPr="00B84281">
        <w:rPr>
          <w:rFonts w:asciiTheme="majorHAnsi" w:eastAsia="Times New Roman" w:hAnsiTheme="majorHAnsi" w:cs="Times New Roman"/>
          <w:sz w:val="24"/>
          <w:lang w:eastAsia="es-AR"/>
        </w:rPr>
        <w:t xml:space="preserve">, overexposure of private donors, small parties’ under-funding and </w:t>
      </w:r>
      <w:r w:rsidR="008329C1" w:rsidRPr="00B84281">
        <w:rPr>
          <w:rFonts w:asciiTheme="majorHAnsi" w:eastAsia="Times New Roman" w:hAnsiTheme="majorHAnsi" w:cs="Times New Roman"/>
          <w:sz w:val="24"/>
          <w:lang w:eastAsia="es-AR"/>
        </w:rPr>
        <w:t>rent seeking</w:t>
      </w:r>
      <w:r w:rsidRPr="00B84281">
        <w:rPr>
          <w:rFonts w:asciiTheme="majorHAnsi" w:eastAsia="Times New Roman" w:hAnsiTheme="majorHAnsi" w:cs="Times New Roman"/>
          <w:sz w:val="24"/>
          <w:lang w:eastAsia="es-AR"/>
        </w:rPr>
        <w:t xml:space="preserve"> are </w:t>
      </w:r>
      <w:r w:rsidR="008F03AA">
        <w:rPr>
          <w:rFonts w:asciiTheme="majorHAnsi" w:eastAsia="Times New Roman" w:hAnsiTheme="majorHAnsi" w:cs="Times New Roman"/>
          <w:sz w:val="24"/>
          <w:lang w:eastAsia="es-AR"/>
        </w:rPr>
        <w:t>possible disadvantages</w:t>
      </w:r>
      <w:r w:rsidR="00FD484B">
        <w:rPr>
          <w:rFonts w:asciiTheme="majorHAnsi" w:eastAsia="Times New Roman" w:hAnsiTheme="majorHAnsi" w:cs="Times New Roman"/>
          <w:sz w:val="24"/>
          <w:lang w:eastAsia="es-AR"/>
        </w:rPr>
        <w:t>. (Wilcox, 2001</w:t>
      </w:r>
      <w:r w:rsidRPr="00B84281">
        <w:rPr>
          <w:rFonts w:asciiTheme="majorHAnsi" w:eastAsia="Times New Roman" w:hAnsiTheme="majorHAnsi" w:cs="Times New Roman"/>
          <w:sz w:val="24"/>
          <w:lang w:eastAsia="es-AR"/>
        </w:rPr>
        <w:t>)</w:t>
      </w:r>
    </w:p>
    <w:p w14:paraId="71D55DC3" w14:textId="729A636D" w:rsidR="00BC2E75" w:rsidRPr="00B84281" w:rsidRDefault="008329C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After s</w:t>
      </w:r>
      <w:r w:rsidR="00FF4504" w:rsidRPr="00B84281">
        <w:rPr>
          <w:rFonts w:asciiTheme="majorHAnsi" w:eastAsia="Times New Roman" w:hAnsiTheme="majorHAnsi" w:cs="Times New Roman"/>
          <w:sz w:val="24"/>
          <w:lang w:eastAsia="es-AR"/>
        </w:rPr>
        <w:t xml:space="preserve">tudying </w:t>
      </w:r>
      <w:r w:rsidR="00534884" w:rsidRPr="00B84281">
        <w:rPr>
          <w:rFonts w:asciiTheme="majorHAnsi" w:eastAsia="Times New Roman" w:hAnsiTheme="majorHAnsi" w:cs="Times New Roman"/>
          <w:sz w:val="24"/>
          <w:lang w:eastAsia="es-AR"/>
        </w:rPr>
        <w:t xml:space="preserve">the US experience, </w:t>
      </w:r>
      <w:r w:rsidR="00EA480B" w:rsidRPr="00B84281">
        <w:rPr>
          <w:rFonts w:asciiTheme="majorHAnsi" w:eastAsia="Times New Roman" w:hAnsiTheme="majorHAnsi" w:cs="Times New Roman"/>
          <w:sz w:val="24"/>
          <w:lang w:eastAsia="es-AR"/>
        </w:rPr>
        <w:t>Wilcox</w:t>
      </w:r>
      <w:r w:rsidR="00534884" w:rsidRPr="00B84281">
        <w:rPr>
          <w:rFonts w:asciiTheme="majorHAnsi" w:eastAsia="Times New Roman" w:hAnsiTheme="majorHAnsi" w:cs="Times New Roman"/>
          <w:sz w:val="24"/>
          <w:lang w:eastAsia="es-AR"/>
        </w:rPr>
        <w:t xml:space="preserve"> concludes that a good disclosu</w:t>
      </w:r>
      <w:r w:rsidR="00FD484B">
        <w:rPr>
          <w:rFonts w:asciiTheme="majorHAnsi" w:eastAsia="Times New Roman" w:hAnsiTheme="majorHAnsi" w:cs="Times New Roman"/>
          <w:sz w:val="24"/>
          <w:lang w:eastAsia="es-AR"/>
        </w:rPr>
        <w:t xml:space="preserve">re system would need to define </w:t>
      </w:r>
      <w:r w:rsidR="00534884" w:rsidRPr="00B84281">
        <w:rPr>
          <w:rFonts w:asciiTheme="majorHAnsi" w:eastAsia="Times New Roman" w:hAnsiTheme="majorHAnsi" w:cs="Times New Roman"/>
          <w:sz w:val="24"/>
          <w:lang w:eastAsia="es-AR"/>
        </w:rPr>
        <w:t>campaign activi</w:t>
      </w:r>
      <w:r w:rsidR="00FD484B">
        <w:rPr>
          <w:rFonts w:asciiTheme="majorHAnsi" w:eastAsia="Times New Roman" w:hAnsiTheme="majorHAnsi" w:cs="Times New Roman"/>
          <w:sz w:val="24"/>
          <w:lang w:eastAsia="es-AR"/>
        </w:rPr>
        <w:t>ty</w:t>
      </w:r>
      <w:r w:rsidR="00534884" w:rsidRPr="00B84281">
        <w:rPr>
          <w:rFonts w:asciiTheme="majorHAnsi" w:eastAsia="Times New Roman" w:hAnsiTheme="majorHAnsi" w:cs="Times New Roman"/>
          <w:sz w:val="24"/>
          <w:lang w:eastAsia="es-AR"/>
        </w:rPr>
        <w:t xml:space="preserve">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1E7EC6EC" w:rsidR="00BC2E75" w:rsidRPr="00B84281" w:rsidRDefault="00BC2E75" w:rsidP="004356D3">
      <w:pPr>
        <w:spacing w:after="120" w:line="360" w:lineRule="auto"/>
        <w:jc w:val="both"/>
        <w:rPr>
          <w:rFonts w:asciiTheme="majorHAnsi" w:hAnsiTheme="majorHAnsi"/>
          <w:sz w:val="24"/>
        </w:rPr>
      </w:pPr>
      <w:r w:rsidRPr="00B84281">
        <w:rPr>
          <w:rFonts w:asciiTheme="majorHAnsi" w:hAnsiTheme="majorHAnsi"/>
          <w:sz w:val="24"/>
        </w:rPr>
        <w:t xml:space="preserve">Based on different study cases, </w:t>
      </w:r>
      <w:proofErr w:type="spellStart"/>
      <w:r w:rsidRPr="00B84281">
        <w:rPr>
          <w:rFonts w:asciiTheme="majorHAnsi" w:hAnsiTheme="majorHAnsi"/>
          <w:sz w:val="24"/>
        </w:rPr>
        <w:t>Blechinger</w:t>
      </w:r>
      <w:proofErr w:type="spellEnd"/>
      <w:r w:rsidRPr="00B84281">
        <w:rPr>
          <w:rFonts w:asciiTheme="majorHAnsi" w:hAnsiTheme="majorHAnsi"/>
          <w:sz w:val="24"/>
        </w:rPr>
        <w:t xml:space="preserve"> </w:t>
      </w:r>
      <w:r w:rsidR="00FD484B">
        <w:rPr>
          <w:rFonts w:asciiTheme="majorHAnsi" w:hAnsiTheme="majorHAnsi"/>
          <w:sz w:val="24"/>
        </w:rPr>
        <w:t>(2002</w:t>
      </w:r>
      <w:r w:rsidR="007837F5">
        <w:rPr>
          <w:rFonts w:asciiTheme="majorHAnsi" w:hAnsiTheme="majorHAnsi"/>
          <w:sz w:val="24"/>
        </w:rPr>
        <w:t xml:space="preserve">) </w:t>
      </w:r>
      <w:r w:rsidR="008329C1" w:rsidRPr="00B84281">
        <w:rPr>
          <w:rFonts w:asciiTheme="majorHAnsi" w:hAnsiTheme="majorHAnsi"/>
          <w:sz w:val="24"/>
        </w:rPr>
        <w:t>underlines the importance of</w:t>
      </w:r>
      <w:r w:rsidRPr="00B84281">
        <w:rPr>
          <w:rFonts w:asciiTheme="majorHAnsi" w:hAnsiTheme="majorHAnsi"/>
          <w:sz w:val="24"/>
        </w:rPr>
        <w:t xml:space="preserve"> party finance regulation, mainly aimed at campaign finance, as well as intra- and exte</w:t>
      </w:r>
      <w:r w:rsidR="007A01FD" w:rsidRPr="00B84281">
        <w:rPr>
          <w:rFonts w:asciiTheme="majorHAnsi" w:hAnsiTheme="majorHAnsi"/>
          <w:sz w:val="24"/>
        </w:rPr>
        <w:t>rna</w:t>
      </w:r>
      <w:r w:rsidR="008329C1" w:rsidRPr="00B84281">
        <w:rPr>
          <w:rFonts w:asciiTheme="majorHAnsi" w:hAnsiTheme="majorHAnsi"/>
          <w:sz w:val="24"/>
        </w:rPr>
        <w:t>l party anti-corruption laws</w:t>
      </w:r>
      <w:r w:rsidRPr="00B84281">
        <w:rPr>
          <w:rFonts w:asciiTheme="majorHAnsi" w:hAnsiTheme="majorHAnsi"/>
          <w:sz w:val="24"/>
        </w:rPr>
        <w:t xml:space="preserve">. Nevertheless, </w:t>
      </w:r>
      <w:r w:rsidR="007837F5">
        <w:rPr>
          <w:rFonts w:asciiTheme="majorHAnsi" w:hAnsiTheme="majorHAnsi"/>
          <w:sz w:val="24"/>
        </w:rPr>
        <w:t xml:space="preserve">he also notes that for it </w:t>
      </w:r>
      <w:r w:rsidRPr="00B84281">
        <w:rPr>
          <w:rFonts w:asciiTheme="majorHAnsi" w:hAnsiTheme="majorHAnsi"/>
          <w:sz w:val="24"/>
        </w:rPr>
        <w:t xml:space="preserve">to be effective </w:t>
      </w:r>
      <w:r w:rsidR="007A01FD" w:rsidRPr="00B84281">
        <w:rPr>
          <w:rFonts w:asciiTheme="majorHAnsi" w:hAnsiTheme="majorHAnsi"/>
          <w:sz w:val="24"/>
        </w:rPr>
        <w:t>it</w:t>
      </w:r>
      <w:r w:rsidRPr="00B84281">
        <w:rPr>
          <w:rFonts w:asciiTheme="majorHAnsi" w:hAnsiTheme="majorHAnsi"/>
          <w:sz w:val="24"/>
        </w:rPr>
        <w:t xml:space="preserve"> need</w:t>
      </w:r>
      <w:r w:rsidR="007A01FD" w:rsidRPr="00B84281">
        <w:rPr>
          <w:rFonts w:asciiTheme="majorHAnsi" w:hAnsiTheme="majorHAnsi"/>
          <w:sz w:val="24"/>
        </w:rPr>
        <w:t>s</w:t>
      </w:r>
      <w:r w:rsidRPr="00B84281">
        <w:rPr>
          <w:rFonts w:asciiTheme="majorHAnsi" w:hAnsiTheme="majorHAnsi"/>
          <w:sz w:val="24"/>
        </w:rPr>
        <w:t xml:space="preserve"> to be part of a broader </w:t>
      </w:r>
      <w:r w:rsidR="00EA480B" w:rsidRPr="00B84281">
        <w:rPr>
          <w:rFonts w:asciiTheme="majorHAnsi" w:hAnsiTheme="majorHAnsi"/>
          <w:sz w:val="24"/>
        </w:rPr>
        <w:t>strategy that</w:t>
      </w:r>
      <w:r w:rsidRPr="00B84281">
        <w:rPr>
          <w:rFonts w:asciiTheme="majorHAnsi" w:hAnsiTheme="majorHAnsi"/>
          <w:sz w:val="24"/>
        </w:rPr>
        <w:t xml:space="preserve"> includes pa</w:t>
      </w:r>
      <w:r w:rsidR="008329C1" w:rsidRPr="00B84281">
        <w:rPr>
          <w:rFonts w:asciiTheme="majorHAnsi" w:hAnsiTheme="majorHAnsi"/>
          <w:sz w:val="24"/>
        </w:rPr>
        <w:t>rty competition</w:t>
      </w:r>
      <w:r w:rsidRPr="00B84281">
        <w:rPr>
          <w:rFonts w:asciiTheme="majorHAnsi" w:hAnsiTheme="majorHAnsi"/>
          <w:sz w:val="24"/>
        </w:rPr>
        <w:t>, more transparency,</w:t>
      </w:r>
      <w:r w:rsidR="008329C1" w:rsidRPr="00B84281">
        <w:rPr>
          <w:rFonts w:asciiTheme="majorHAnsi" w:hAnsiTheme="majorHAnsi"/>
          <w:sz w:val="24"/>
        </w:rPr>
        <w:t xml:space="preserve"> the</w:t>
      </w:r>
      <w:r w:rsidRPr="00B84281">
        <w:rPr>
          <w:rFonts w:asciiTheme="majorHAnsi" w:hAnsiTheme="majorHAnsi"/>
          <w:sz w:val="24"/>
        </w:rPr>
        <w:t xml:space="preserve"> monitoring of free media, </w:t>
      </w:r>
      <w:r w:rsidR="00F1556E" w:rsidRPr="00B84281">
        <w:rPr>
          <w:rFonts w:asciiTheme="majorHAnsi" w:hAnsiTheme="majorHAnsi"/>
          <w:sz w:val="24"/>
        </w:rPr>
        <w:t xml:space="preserve">an </w:t>
      </w:r>
      <w:r w:rsidRPr="00B84281">
        <w:rPr>
          <w:rFonts w:asciiTheme="majorHAnsi" w:hAnsiTheme="majorHAnsi"/>
          <w:sz w:val="24"/>
        </w:rPr>
        <w:t>acti</w:t>
      </w:r>
      <w:r w:rsidR="007A01FD" w:rsidRPr="00B84281">
        <w:rPr>
          <w:rFonts w:asciiTheme="majorHAnsi" w:hAnsiTheme="majorHAnsi"/>
          <w:sz w:val="24"/>
        </w:rPr>
        <w:t>ve civil society and up-to-date</w:t>
      </w:r>
      <w:r w:rsidRPr="00B84281">
        <w:rPr>
          <w:rFonts w:asciiTheme="majorHAnsi" w:hAnsiTheme="majorHAnsi"/>
          <w:sz w:val="24"/>
        </w:rPr>
        <w:t xml:space="preserve"> </w:t>
      </w:r>
      <w:r w:rsidR="007A01FD" w:rsidRPr="00B84281">
        <w:rPr>
          <w:rFonts w:asciiTheme="majorHAnsi" w:hAnsiTheme="majorHAnsi"/>
          <w:sz w:val="24"/>
        </w:rPr>
        <w:t>citizenry</w:t>
      </w:r>
      <w:r w:rsidR="00E03F76" w:rsidRPr="00B84281">
        <w:rPr>
          <w:rFonts w:asciiTheme="majorHAnsi" w:hAnsiTheme="majorHAnsi"/>
          <w:sz w:val="24"/>
        </w:rPr>
        <w:t xml:space="preserve">. </w:t>
      </w:r>
    </w:p>
    <w:p w14:paraId="5542A0C1" w14:textId="5D4B713C" w:rsidR="00095D7F" w:rsidRPr="00B84281" w:rsidRDefault="00095D7F" w:rsidP="00095D7F">
      <w:pPr>
        <w:spacing w:after="120" w:line="360" w:lineRule="auto"/>
        <w:jc w:val="both"/>
        <w:rPr>
          <w:rFonts w:asciiTheme="majorHAnsi" w:hAnsiTheme="majorHAnsi"/>
          <w:sz w:val="24"/>
        </w:rPr>
      </w:pPr>
      <w:r w:rsidRPr="00B84281">
        <w:rPr>
          <w:rFonts w:asciiTheme="majorHAnsi" w:hAnsiTheme="majorHAnsi"/>
          <w:sz w:val="24"/>
        </w:rPr>
        <w:t xml:space="preserve">On the subject of parties, Hopkin </w:t>
      </w:r>
      <w:r w:rsidR="00206F9C" w:rsidRPr="00B84281">
        <w:rPr>
          <w:rFonts w:asciiTheme="majorHAnsi" w:hAnsiTheme="majorHAnsi"/>
          <w:sz w:val="24"/>
        </w:rPr>
        <w:t xml:space="preserve">(2004) </w:t>
      </w:r>
      <w:r w:rsidRPr="00B84281">
        <w:rPr>
          <w:rFonts w:asciiTheme="majorHAnsi" w:hAnsiTheme="majorHAnsi"/>
          <w:sz w:val="24"/>
        </w:rPr>
        <w:t xml:space="preserve">argues that following the decline in party membership, partially caused by scandals that feed the perception of politicians as corrupt, there has been changes in patterns of party finance, specifically a shift from </w:t>
      </w:r>
      <w:r w:rsidR="00FD484B">
        <w:rPr>
          <w:rFonts w:asciiTheme="majorHAnsi" w:hAnsiTheme="majorHAnsi"/>
          <w:sz w:val="24"/>
        </w:rPr>
        <w:t>the mass party model of funding towards elite party and cartel party</w:t>
      </w:r>
      <w:r w:rsidRPr="00B84281">
        <w:rPr>
          <w:rFonts w:asciiTheme="majorHAnsi" w:hAnsiTheme="majorHAnsi"/>
          <w:sz w:val="24"/>
        </w:rPr>
        <w:t xml:space="preserve"> models. In this sense, party finance is a collective action problem in which rational self-interested group members will free ride and refuse to contribute to the party. He further i</w:t>
      </w:r>
      <w:r w:rsidR="00E42041">
        <w:rPr>
          <w:rFonts w:asciiTheme="majorHAnsi" w:hAnsiTheme="majorHAnsi"/>
          <w:sz w:val="24"/>
        </w:rPr>
        <w:t>dentifies four post-mass party</w:t>
      </w:r>
      <w:r w:rsidRPr="00B84281">
        <w:rPr>
          <w:rFonts w:asciiTheme="majorHAnsi" w:hAnsiTheme="majorHAnsi"/>
          <w:sz w:val="24"/>
        </w:rPr>
        <w:t xml:space="preserve"> financial strategies: the </w:t>
      </w:r>
      <w:proofErr w:type="spellStart"/>
      <w:r w:rsidRPr="00B84281">
        <w:rPr>
          <w:rFonts w:asciiTheme="majorHAnsi" w:hAnsiTheme="majorHAnsi"/>
          <w:sz w:val="24"/>
        </w:rPr>
        <w:t>clientelistic</w:t>
      </w:r>
      <w:proofErr w:type="spellEnd"/>
      <w:r w:rsidRPr="00B84281">
        <w:rPr>
          <w:rFonts w:asciiTheme="majorHAnsi" w:hAnsiTheme="majorHAnsi"/>
          <w:sz w:val="24"/>
        </w:rPr>
        <w:t xml:space="preserve"> mass party, the externally financed elite party, the self-financed elite party and the cartel party. He concludes that the mass part</w:t>
      </w:r>
      <w:r w:rsidR="00E42041">
        <w:rPr>
          <w:rFonts w:asciiTheme="majorHAnsi" w:hAnsiTheme="majorHAnsi"/>
          <w:sz w:val="24"/>
        </w:rPr>
        <w:t>y model remains closest to the democratic</w:t>
      </w:r>
      <w:r w:rsidRPr="00B84281">
        <w:rPr>
          <w:rFonts w:asciiTheme="majorHAnsi" w:hAnsiTheme="majorHAnsi"/>
          <w:sz w:val="24"/>
        </w:rPr>
        <w:t xml:space="preserve"> ideal, while the state financed model is a pragmatic response to the decline in party membership. </w:t>
      </w:r>
    </w:p>
    <w:p w14:paraId="2EA9C122" w14:textId="7883BEC7" w:rsidR="00096456" w:rsidRPr="00B84281" w:rsidRDefault="007A01FD" w:rsidP="004356D3">
      <w:pPr>
        <w:spacing w:after="120" w:line="360" w:lineRule="auto"/>
        <w:jc w:val="both"/>
        <w:rPr>
          <w:rFonts w:asciiTheme="majorHAnsi" w:hAnsiTheme="majorHAnsi"/>
          <w:sz w:val="24"/>
        </w:rPr>
      </w:pPr>
      <w:r w:rsidRPr="00B84281">
        <w:rPr>
          <w:rFonts w:asciiTheme="majorHAnsi" w:hAnsiTheme="majorHAnsi"/>
          <w:sz w:val="24"/>
        </w:rPr>
        <w:t>T</w:t>
      </w:r>
      <w:r w:rsidR="005444AA" w:rsidRPr="00B84281">
        <w:rPr>
          <w:rFonts w:asciiTheme="majorHAnsi" w:hAnsiTheme="majorHAnsi"/>
          <w:sz w:val="24"/>
        </w:rPr>
        <w:t xml:space="preserve">he level </w:t>
      </w:r>
      <w:r w:rsidRPr="00B84281">
        <w:rPr>
          <w:rFonts w:asciiTheme="majorHAnsi" w:hAnsiTheme="majorHAnsi"/>
          <w:sz w:val="24"/>
        </w:rPr>
        <w:t xml:space="preserve">of regulation of </w:t>
      </w:r>
      <w:r w:rsidR="00F1556E" w:rsidRPr="00B84281">
        <w:rPr>
          <w:rFonts w:asciiTheme="majorHAnsi" w:hAnsiTheme="majorHAnsi"/>
          <w:sz w:val="24"/>
        </w:rPr>
        <w:t>the political process</w:t>
      </w:r>
      <w:r w:rsidRPr="00B84281">
        <w:rPr>
          <w:rFonts w:asciiTheme="majorHAnsi" w:hAnsiTheme="majorHAnsi"/>
          <w:sz w:val="24"/>
        </w:rPr>
        <w:t xml:space="preserve"> may also depend</w:t>
      </w:r>
      <w:r w:rsidR="005444AA" w:rsidRPr="00B84281">
        <w:rPr>
          <w:rFonts w:asciiTheme="majorHAnsi" w:hAnsiTheme="majorHAnsi"/>
          <w:sz w:val="24"/>
        </w:rPr>
        <w:t xml:space="preserve"> </w:t>
      </w:r>
      <w:r w:rsidRPr="00B84281">
        <w:rPr>
          <w:rFonts w:asciiTheme="majorHAnsi" w:hAnsiTheme="majorHAnsi"/>
          <w:sz w:val="24"/>
        </w:rPr>
        <w:t>on</w:t>
      </w:r>
      <w:r w:rsidR="005444AA" w:rsidRPr="00B84281">
        <w:rPr>
          <w:rFonts w:asciiTheme="majorHAnsi" w:hAnsiTheme="majorHAnsi"/>
          <w:sz w:val="24"/>
        </w:rPr>
        <w:t xml:space="preserve"> the </w:t>
      </w:r>
      <w:r w:rsidR="00920370" w:rsidRPr="00B84281">
        <w:rPr>
          <w:rFonts w:asciiTheme="majorHAnsi" w:hAnsiTheme="majorHAnsi"/>
          <w:sz w:val="24"/>
        </w:rPr>
        <w:t>democratic</w:t>
      </w:r>
      <w:r w:rsidR="005444AA" w:rsidRPr="00B84281">
        <w:rPr>
          <w:rFonts w:asciiTheme="majorHAnsi" w:hAnsiTheme="majorHAnsi"/>
          <w:sz w:val="24"/>
        </w:rPr>
        <w:t xml:space="preserve"> context. </w:t>
      </w:r>
      <w:r w:rsidR="004356D3" w:rsidRPr="00B84281">
        <w:rPr>
          <w:rFonts w:asciiTheme="majorHAnsi" w:hAnsiTheme="majorHAnsi"/>
          <w:sz w:val="24"/>
        </w:rPr>
        <w:t xml:space="preserve">After analysing party laws of 39 countries, </w:t>
      </w:r>
      <w:proofErr w:type="spellStart"/>
      <w:r w:rsidR="00096456" w:rsidRPr="00B84281">
        <w:rPr>
          <w:rFonts w:asciiTheme="majorHAnsi" w:hAnsiTheme="majorHAnsi"/>
          <w:sz w:val="24"/>
        </w:rPr>
        <w:t>Karvonen</w:t>
      </w:r>
      <w:proofErr w:type="spellEnd"/>
      <w:r w:rsidR="00096456" w:rsidRPr="00B84281">
        <w:rPr>
          <w:rFonts w:asciiTheme="majorHAnsi" w:hAnsiTheme="majorHAnsi"/>
          <w:sz w:val="24"/>
        </w:rPr>
        <w:t xml:space="preserve"> (2007) </w:t>
      </w:r>
      <w:r w:rsidR="004356D3" w:rsidRPr="00B84281">
        <w:rPr>
          <w:rFonts w:asciiTheme="majorHAnsi" w:hAnsiTheme="majorHAnsi"/>
          <w:sz w:val="24"/>
        </w:rPr>
        <w:t>ascertains</w:t>
      </w:r>
      <w:r w:rsidR="00096456" w:rsidRPr="00B84281">
        <w:rPr>
          <w:rFonts w:asciiTheme="majorHAnsi" w:hAnsiTheme="majorHAnsi"/>
          <w:sz w:val="24"/>
        </w:rPr>
        <w:t xml:space="preserve"> that party laws regulate political parties differently depending on the democratic status of its countries. In non-democratic</w:t>
      </w:r>
      <w:r w:rsidRPr="00B84281">
        <w:rPr>
          <w:rFonts w:asciiTheme="majorHAnsi" w:hAnsiTheme="majorHAnsi"/>
          <w:sz w:val="24"/>
        </w:rPr>
        <w:t xml:space="preserve"> states, the establishment tends</w:t>
      </w:r>
      <w:r w:rsidR="00096456" w:rsidRPr="00B84281">
        <w:rPr>
          <w:rFonts w:asciiTheme="majorHAnsi" w:hAnsiTheme="majorHAnsi"/>
          <w:sz w:val="24"/>
        </w:rPr>
        <w:t xml:space="preserve"> to use these laws to restrict the freedom of their opponents, while in new democratic </w:t>
      </w:r>
      <w:r w:rsidR="00096456" w:rsidRPr="00B84281">
        <w:rPr>
          <w:rFonts w:asciiTheme="majorHAnsi" w:hAnsiTheme="majorHAnsi"/>
          <w:sz w:val="24"/>
        </w:rPr>
        <w:lastRenderedPageBreak/>
        <w:t>states the law counteracts lingering anti-democratic tendencies. Finally, in stable democracies, the law is seen as a prerequisite for regulation of subsidies and political finance. Furthermore, these laws tend to cement the existing party structures.</w:t>
      </w:r>
      <w:r w:rsidR="00E42041">
        <w:rPr>
          <w:rFonts w:asciiTheme="majorHAnsi" w:hAnsiTheme="majorHAnsi"/>
          <w:sz w:val="24"/>
        </w:rPr>
        <w:t xml:space="preserve"> </w:t>
      </w:r>
    </w:p>
    <w:p w14:paraId="5C258698" w14:textId="77777777" w:rsidR="00E42041" w:rsidRDefault="006A4C7F" w:rsidP="004356D3">
      <w:pPr>
        <w:spacing w:after="120" w:line="360" w:lineRule="auto"/>
        <w:jc w:val="both"/>
        <w:rPr>
          <w:rFonts w:asciiTheme="majorHAnsi" w:hAnsiTheme="majorHAnsi"/>
          <w:sz w:val="24"/>
        </w:rPr>
      </w:pPr>
      <w:r w:rsidRPr="00B84281">
        <w:rPr>
          <w:rFonts w:asciiTheme="majorHAnsi" w:hAnsiTheme="majorHAnsi"/>
          <w:sz w:val="24"/>
        </w:rPr>
        <w:t xml:space="preserve">According to </w:t>
      </w:r>
      <w:proofErr w:type="spellStart"/>
      <w:r w:rsidRPr="00B84281">
        <w:rPr>
          <w:rFonts w:asciiTheme="majorHAnsi" w:hAnsiTheme="majorHAnsi"/>
          <w:sz w:val="24"/>
        </w:rPr>
        <w:t>Scarrow</w:t>
      </w:r>
      <w:proofErr w:type="spellEnd"/>
      <w:r w:rsidR="00F1556E" w:rsidRPr="00B84281">
        <w:rPr>
          <w:rFonts w:asciiTheme="majorHAnsi" w:hAnsiTheme="majorHAnsi"/>
          <w:sz w:val="24"/>
        </w:rPr>
        <w:t xml:space="preserve"> (2004)</w:t>
      </w:r>
      <w:r w:rsidRPr="00B84281">
        <w:rPr>
          <w:rFonts w:asciiTheme="majorHAnsi" w:hAnsiTheme="majorHAnsi"/>
          <w:sz w:val="24"/>
        </w:rPr>
        <w:t>, political finance is one of the most problematic regulatory areas of democracies, because it is connected to</w:t>
      </w:r>
      <w:r w:rsidR="002F68D4" w:rsidRPr="00B84281">
        <w:rPr>
          <w:rFonts w:asciiTheme="majorHAnsi" w:hAnsiTheme="majorHAnsi"/>
          <w:sz w:val="24"/>
        </w:rPr>
        <w:t xml:space="preserve"> the</w:t>
      </w:r>
      <w:r w:rsidRPr="00B84281">
        <w:rPr>
          <w:rFonts w:asciiTheme="majorHAnsi" w:hAnsiTheme="majorHAnsi"/>
          <w:sz w:val="24"/>
        </w:rPr>
        <w:t xml:space="preserve"> aim of guaranteeing a certain </w:t>
      </w:r>
      <w:r w:rsidR="002F68D4" w:rsidRPr="00B84281">
        <w:rPr>
          <w:rFonts w:asciiTheme="majorHAnsi" w:hAnsiTheme="majorHAnsi"/>
          <w:sz w:val="24"/>
        </w:rPr>
        <w:t>minimum</w:t>
      </w:r>
      <w:r w:rsidRPr="00B84281">
        <w:rPr>
          <w:rFonts w:asciiTheme="majorHAnsi" w:hAnsiTheme="majorHAnsi"/>
          <w:sz w:val="24"/>
        </w:rPr>
        <w:t xml:space="preserve"> level of political equality in a context where wealth is unequally distributed.</w:t>
      </w:r>
      <w:r w:rsidR="00E13FE1">
        <w:rPr>
          <w:rFonts w:asciiTheme="majorHAnsi" w:hAnsiTheme="majorHAnsi"/>
          <w:sz w:val="24"/>
        </w:rPr>
        <w:t xml:space="preserve"> </w:t>
      </w:r>
      <w:r w:rsidRPr="00B84281">
        <w:rPr>
          <w:rFonts w:asciiTheme="majorHAnsi" w:hAnsiTheme="majorHAnsi"/>
          <w:sz w:val="24"/>
        </w:rPr>
        <w:t xml:space="preserve">After analysing party finance reforms in Germany and </w:t>
      </w:r>
      <w:r w:rsidR="002F68D4" w:rsidRPr="00B84281">
        <w:rPr>
          <w:rFonts w:asciiTheme="majorHAnsi" w:hAnsiTheme="majorHAnsi"/>
          <w:sz w:val="24"/>
        </w:rPr>
        <w:t>England</w:t>
      </w:r>
      <w:r w:rsidRPr="00B84281">
        <w:rPr>
          <w:rFonts w:asciiTheme="majorHAnsi" w:hAnsiTheme="majorHAnsi"/>
          <w:sz w:val="24"/>
        </w:rPr>
        <w:t xml:space="preserve">, </w:t>
      </w:r>
      <w:proofErr w:type="spellStart"/>
      <w:r w:rsidRPr="00B84281">
        <w:rPr>
          <w:rFonts w:asciiTheme="majorHAnsi" w:hAnsiTheme="majorHAnsi"/>
          <w:sz w:val="24"/>
        </w:rPr>
        <w:t>Scarrow</w:t>
      </w:r>
      <w:proofErr w:type="spellEnd"/>
      <w:r w:rsidRPr="00B84281">
        <w:rPr>
          <w:rFonts w:asciiTheme="majorHAnsi" w:hAnsiTheme="majorHAnsi"/>
          <w:sz w:val="24"/>
        </w:rPr>
        <w:t xml:space="preserve"> </w:t>
      </w:r>
      <w:r w:rsidR="00E13FE1" w:rsidRPr="00B84281">
        <w:rPr>
          <w:rFonts w:asciiTheme="majorHAnsi" w:hAnsiTheme="majorHAnsi"/>
          <w:sz w:val="24"/>
        </w:rPr>
        <w:t>note</w:t>
      </w:r>
      <w:r w:rsidR="00E13FE1">
        <w:rPr>
          <w:rFonts w:asciiTheme="majorHAnsi" w:hAnsiTheme="majorHAnsi"/>
          <w:sz w:val="24"/>
        </w:rPr>
        <w:t>d</w:t>
      </w:r>
      <w:r w:rsidR="00E13FE1" w:rsidRPr="00B84281">
        <w:rPr>
          <w:rFonts w:asciiTheme="majorHAnsi" w:hAnsiTheme="majorHAnsi"/>
          <w:sz w:val="24"/>
        </w:rPr>
        <w:t xml:space="preserve"> </w:t>
      </w:r>
      <w:r w:rsidRPr="00B84281">
        <w:rPr>
          <w:rFonts w:asciiTheme="majorHAnsi" w:hAnsiTheme="majorHAnsi"/>
          <w:sz w:val="24"/>
        </w:rPr>
        <w:t xml:space="preserve">that scandals </w:t>
      </w:r>
      <w:r w:rsidR="00325E9A" w:rsidRPr="00B84281">
        <w:rPr>
          <w:rFonts w:asciiTheme="majorHAnsi" w:hAnsiTheme="majorHAnsi"/>
          <w:sz w:val="24"/>
        </w:rPr>
        <w:t xml:space="preserve">had </w:t>
      </w:r>
      <w:r w:rsidRPr="00B84281">
        <w:rPr>
          <w:rFonts w:asciiTheme="majorHAnsi" w:hAnsiTheme="majorHAnsi"/>
          <w:sz w:val="24"/>
        </w:rPr>
        <w:t xml:space="preserve">weak consequences in regulatory results, unless one party </w:t>
      </w:r>
      <w:r w:rsidR="007A01FD" w:rsidRPr="00B84281">
        <w:rPr>
          <w:rFonts w:asciiTheme="majorHAnsi" w:hAnsiTheme="majorHAnsi"/>
          <w:sz w:val="24"/>
        </w:rPr>
        <w:t>advances</w:t>
      </w:r>
      <w:r w:rsidRPr="00B84281">
        <w:rPr>
          <w:rFonts w:asciiTheme="majorHAnsi" w:hAnsiTheme="majorHAnsi"/>
          <w:sz w:val="24"/>
        </w:rPr>
        <w:t xml:space="preserve"> the cause. Also, </w:t>
      </w:r>
      <w:r w:rsidR="00E13FE1">
        <w:rPr>
          <w:rFonts w:asciiTheme="majorHAnsi" w:hAnsiTheme="majorHAnsi"/>
          <w:sz w:val="24"/>
        </w:rPr>
        <w:t xml:space="preserve">he showed how </w:t>
      </w:r>
      <w:r w:rsidRPr="00B84281">
        <w:rPr>
          <w:rFonts w:asciiTheme="majorHAnsi" w:hAnsiTheme="majorHAnsi"/>
          <w:sz w:val="24"/>
        </w:rPr>
        <w:t xml:space="preserve">parties </w:t>
      </w:r>
      <w:r w:rsidR="00E13FE1" w:rsidRPr="00B84281">
        <w:rPr>
          <w:rFonts w:asciiTheme="majorHAnsi" w:hAnsiTheme="majorHAnsi"/>
          <w:sz w:val="24"/>
        </w:rPr>
        <w:t>endors</w:t>
      </w:r>
      <w:r w:rsidR="00E13FE1">
        <w:rPr>
          <w:rFonts w:asciiTheme="majorHAnsi" w:hAnsiTheme="majorHAnsi"/>
          <w:sz w:val="24"/>
        </w:rPr>
        <w:t>ing</w:t>
      </w:r>
      <w:r w:rsidR="00E13FE1" w:rsidRPr="00B84281">
        <w:rPr>
          <w:rFonts w:asciiTheme="majorHAnsi" w:hAnsiTheme="majorHAnsi"/>
          <w:sz w:val="24"/>
        </w:rPr>
        <w:t xml:space="preserve"> </w:t>
      </w:r>
      <w:r w:rsidRPr="00B84281">
        <w:rPr>
          <w:rFonts w:asciiTheme="majorHAnsi" w:hAnsiTheme="majorHAnsi"/>
          <w:sz w:val="24"/>
        </w:rPr>
        <w:t xml:space="preserve">reform, </w:t>
      </w:r>
      <w:r w:rsidR="00E13FE1">
        <w:rPr>
          <w:rFonts w:asciiTheme="majorHAnsi" w:hAnsiTheme="majorHAnsi"/>
          <w:sz w:val="24"/>
        </w:rPr>
        <w:t>did not automatically mean they would</w:t>
      </w:r>
      <w:r w:rsidR="007A01FD" w:rsidRPr="00B84281">
        <w:rPr>
          <w:rFonts w:asciiTheme="majorHAnsi" w:hAnsiTheme="majorHAnsi"/>
          <w:sz w:val="24"/>
        </w:rPr>
        <w:t xml:space="preserve"> </w:t>
      </w:r>
      <w:r w:rsidRPr="00B84281">
        <w:rPr>
          <w:rFonts w:asciiTheme="majorHAnsi" w:hAnsiTheme="majorHAnsi"/>
          <w:sz w:val="24"/>
        </w:rPr>
        <w:t xml:space="preserve">adopt it. </w:t>
      </w:r>
    </w:p>
    <w:p w14:paraId="13113D56" w14:textId="26A96B02" w:rsidR="002F68D4" w:rsidRPr="00B84281" w:rsidRDefault="006A4C7F" w:rsidP="004356D3">
      <w:pPr>
        <w:spacing w:after="120" w:line="360" w:lineRule="auto"/>
        <w:jc w:val="both"/>
        <w:rPr>
          <w:rFonts w:asciiTheme="majorHAnsi" w:hAnsiTheme="majorHAnsi"/>
          <w:sz w:val="24"/>
        </w:rPr>
      </w:pPr>
      <w:r w:rsidRPr="00B84281">
        <w:rPr>
          <w:rFonts w:asciiTheme="majorHAnsi" w:hAnsiTheme="majorHAnsi"/>
          <w:sz w:val="24"/>
        </w:rPr>
        <w:t xml:space="preserve">Conversely, the </w:t>
      </w:r>
      <w:r w:rsidR="002F68D4" w:rsidRPr="00B84281">
        <w:rPr>
          <w:rFonts w:asciiTheme="majorHAnsi" w:hAnsiTheme="majorHAnsi"/>
          <w:sz w:val="24"/>
        </w:rPr>
        <w:t>deepest</w:t>
      </w:r>
      <w:r w:rsidRPr="00B84281">
        <w:rPr>
          <w:rFonts w:asciiTheme="majorHAnsi" w:hAnsiTheme="majorHAnsi"/>
          <w:sz w:val="24"/>
        </w:rPr>
        <w:t xml:space="preserve"> effects in party finance reforms </w:t>
      </w:r>
      <w:r w:rsidR="007A01FD" w:rsidRPr="00B84281">
        <w:rPr>
          <w:rFonts w:asciiTheme="majorHAnsi" w:hAnsiTheme="majorHAnsi"/>
          <w:sz w:val="24"/>
        </w:rPr>
        <w:t>were</w:t>
      </w:r>
      <w:r w:rsidRPr="00B84281">
        <w:rPr>
          <w:rFonts w:asciiTheme="majorHAnsi" w:hAnsiTheme="majorHAnsi"/>
          <w:sz w:val="24"/>
        </w:rPr>
        <w:t xml:space="preserve"> reached thanks to the intervention of non-party regulatory bodies, such as independent commissions appointed by the government, as well as courts of justice, </w:t>
      </w:r>
      <w:r w:rsidR="00E800B8" w:rsidRPr="00B84281">
        <w:rPr>
          <w:rFonts w:asciiTheme="majorHAnsi" w:hAnsiTheme="majorHAnsi"/>
          <w:sz w:val="24"/>
        </w:rPr>
        <w:t xml:space="preserve">among </w:t>
      </w:r>
      <w:r w:rsidRPr="00B84281">
        <w:rPr>
          <w:rFonts w:asciiTheme="majorHAnsi" w:hAnsiTheme="majorHAnsi"/>
          <w:sz w:val="24"/>
        </w:rPr>
        <w:t>others.</w:t>
      </w:r>
      <w:r w:rsidR="00F1556E" w:rsidRPr="00B84281">
        <w:rPr>
          <w:rFonts w:asciiTheme="majorHAnsi" w:hAnsiTheme="majorHAnsi"/>
          <w:sz w:val="24"/>
        </w:rPr>
        <w:t xml:space="preserve"> E</w:t>
      </w:r>
      <w:r w:rsidRPr="00B84281">
        <w:rPr>
          <w:rFonts w:asciiTheme="majorHAnsi" w:hAnsiTheme="majorHAnsi"/>
          <w:sz w:val="24"/>
        </w:rPr>
        <w:t xml:space="preserve">ven in cases of parties willing to compete over party regulation issues, the adoption of self-denying rules may be more </w:t>
      </w:r>
      <w:r w:rsidR="002F68D4" w:rsidRPr="00B84281">
        <w:rPr>
          <w:rFonts w:asciiTheme="majorHAnsi" w:hAnsiTheme="majorHAnsi"/>
          <w:sz w:val="24"/>
        </w:rPr>
        <w:t>successful</w:t>
      </w:r>
      <w:r w:rsidRPr="00B84281">
        <w:rPr>
          <w:rFonts w:asciiTheme="majorHAnsi" w:hAnsiTheme="majorHAnsi"/>
          <w:sz w:val="24"/>
        </w:rPr>
        <w:t xml:space="preserve"> </w:t>
      </w:r>
      <w:r w:rsidR="00B84281">
        <w:rPr>
          <w:rFonts w:asciiTheme="majorHAnsi" w:hAnsiTheme="majorHAnsi"/>
          <w:sz w:val="24"/>
        </w:rPr>
        <w:t>with</w:t>
      </w:r>
      <w:r w:rsidRPr="00B84281">
        <w:rPr>
          <w:rFonts w:asciiTheme="majorHAnsi" w:hAnsiTheme="majorHAnsi"/>
          <w:sz w:val="24"/>
        </w:rPr>
        <w:t xml:space="preserve"> external forces suggesting an</w:t>
      </w:r>
      <w:r w:rsidR="00E03F76" w:rsidRPr="00B84281">
        <w:rPr>
          <w:rFonts w:asciiTheme="majorHAnsi" w:hAnsiTheme="majorHAnsi"/>
          <w:sz w:val="24"/>
        </w:rPr>
        <w:t>d/or imposing reforms. (</w:t>
      </w:r>
      <w:proofErr w:type="spellStart"/>
      <w:r w:rsidR="00E03F76" w:rsidRPr="00B84281">
        <w:rPr>
          <w:rFonts w:asciiTheme="majorHAnsi" w:hAnsiTheme="majorHAnsi"/>
          <w:sz w:val="24"/>
        </w:rPr>
        <w:t>Scarrow</w:t>
      </w:r>
      <w:proofErr w:type="spellEnd"/>
      <w:r w:rsidR="00E42041">
        <w:rPr>
          <w:rFonts w:asciiTheme="majorHAnsi" w:hAnsiTheme="majorHAnsi"/>
          <w:sz w:val="24"/>
        </w:rPr>
        <w:t>,</w:t>
      </w:r>
      <w:r w:rsidRPr="00B84281">
        <w:rPr>
          <w:rFonts w:asciiTheme="majorHAnsi" w:hAnsiTheme="majorHAnsi"/>
          <w:sz w:val="24"/>
        </w:rPr>
        <w:t xml:space="preserve"> 2004)</w:t>
      </w:r>
    </w:p>
    <w:p w14:paraId="75274911" w14:textId="4916AF94" w:rsidR="00126214" w:rsidRPr="00B84281" w:rsidRDefault="007C403F" w:rsidP="004356D3">
      <w:pPr>
        <w:spacing w:after="120" w:line="360" w:lineRule="auto"/>
        <w:jc w:val="both"/>
        <w:rPr>
          <w:rFonts w:asciiTheme="majorHAnsi" w:hAnsiTheme="majorHAnsi"/>
          <w:sz w:val="24"/>
        </w:rPr>
      </w:pPr>
      <w:r w:rsidRPr="00B84281">
        <w:rPr>
          <w:rFonts w:asciiTheme="majorHAnsi" w:hAnsiTheme="majorHAnsi"/>
          <w:sz w:val="24"/>
        </w:rPr>
        <w:t xml:space="preserve">Based on evidence </w:t>
      </w:r>
      <w:r w:rsidR="00F1556E" w:rsidRPr="00B84281">
        <w:rPr>
          <w:rFonts w:asciiTheme="majorHAnsi" w:hAnsiTheme="majorHAnsi"/>
          <w:sz w:val="24"/>
        </w:rPr>
        <w:t>from</w:t>
      </w:r>
      <w:r w:rsidR="00920370" w:rsidRPr="00B84281">
        <w:rPr>
          <w:rFonts w:asciiTheme="majorHAnsi" w:hAnsiTheme="majorHAnsi"/>
          <w:sz w:val="24"/>
        </w:rPr>
        <w:t xml:space="preserve"> </w:t>
      </w:r>
      <w:r w:rsidRPr="00B84281">
        <w:rPr>
          <w:rFonts w:asciiTheme="majorHAnsi" w:hAnsiTheme="majorHAnsi"/>
          <w:sz w:val="24"/>
        </w:rPr>
        <w:t xml:space="preserve">20 years, </w:t>
      </w:r>
      <w:proofErr w:type="spellStart"/>
      <w:r w:rsidR="00126214" w:rsidRPr="00B84281">
        <w:rPr>
          <w:rFonts w:asciiTheme="majorHAnsi" w:hAnsiTheme="majorHAnsi"/>
          <w:sz w:val="24"/>
        </w:rPr>
        <w:t>Scarrow</w:t>
      </w:r>
      <w:proofErr w:type="spellEnd"/>
      <w:r w:rsidR="00126214" w:rsidRPr="00B84281">
        <w:rPr>
          <w:rFonts w:asciiTheme="majorHAnsi" w:hAnsiTheme="majorHAnsi"/>
          <w:sz w:val="24"/>
        </w:rPr>
        <w:t xml:space="preserve"> </w:t>
      </w:r>
      <w:r w:rsidR="00E42041">
        <w:rPr>
          <w:rFonts w:asciiTheme="majorHAnsi" w:hAnsiTheme="majorHAnsi"/>
          <w:sz w:val="24"/>
        </w:rPr>
        <w:t xml:space="preserve">(2007) </w:t>
      </w:r>
      <w:r w:rsidR="00126214" w:rsidRPr="00B84281">
        <w:rPr>
          <w:rFonts w:asciiTheme="majorHAnsi" w:hAnsiTheme="majorHAnsi"/>
          <w:sz w:val="24"/>
        </w:rPr>
        <w:t>affirms that campaign spending matters.</w:t>
      </w:r>
      <w:r w:rsidR="00F1556E" w:rsidRPr="00B84281">
        <w:rPr>
          <w:rFonts w:asciiTheme="majorHAnsi" w:hAnsiTheme="majorHAnsi"/>
          <w:sz w:val="24"/>
        </w:rPr>
        <w:t xml:space="preserve"> E</w:t>
      </w:r>
      <w:r w:rsidR="00126214" w:rsidRPr="00B84281">
        <w:rPr>
          <w:rFonts w:asciiTheme="majorHAnsi" w:hAnsiTheme="majorHAnsi"/>
          <w:sz w:val="24"/>
        </w:rPr>
        <w:t xml:space="preserve">ven in scenarios </w:t>
      </w:r>
      <w:r w:rsidR="009218E7" w:rsidRPr="00B84281">
        <w:rPr>
          <w:rFonts w:asciiTheme="majorHAnsi" w:hAnsiTheme="majorHAnsi"/>
          <w:sz w:val="24"/>
        </w:rPr>
        <w:t>ruled</w:t>
      </w:r>
      <w:r w:rsidR="00126214" w:rsidRPr="00B84281">
        <w:rPr>
          <w:rFonts w:asciiTheme="majorHAnsi" w:hAnsiTheme="majorHAnsi"/>
          <w:sz w:val="24"/>
        </w:rPr>
        <w:t xml:space="preserve"> by party loyalty and spending centralized in national parties, individual candidates’ spending can improve electoral </w:t>
      </w:r>
      <w:r w:rsidR="007A01FD" w:rsidRPr="00B84281">
        <w:rPr>
          <w:rFonts w:asciiTheme="majorHAnsi" w:hAnsiTheme="majorHAnsi"/>
          <w:sz w:val="24"/>
        </w:rPr>
        <w:t xml:space="preserve">chances. </w:t>
      </w:r>
      <w:r w:rsidR="00126214" w:rsidRPr="00B84281">
        <w:rPr>
          <w:rFonts w:asciiTheme="majorHAnsi" w:hAnsiTheme="majorHAnsi"/>
          <w:sz w:val="24"/>
        </w:rPr>
        <w:t xml:space="preserve">Moreover, </w:t>
      </w:r>
      <w:r w:rsidR="009218E7" w:rsidRPr="00B84281">
        <w:rPr>
          <w:rFonts w:asciiTheme="majorHAnsi" w:hAnsiTheme="majorHAnsi"/>
          <w:sz w:val="24"/>
        </w:rPr>
        <w:t xml:space="preserve">the </w:t>
      </w:r>
      <w:r w:rsidR="00126214" w:rsidRPr="00B84281">
        <w:rPr>
          <w:rFonts w:asciiTheme="majorHAnsi" w:hAnsiTheme="majorHAnsi"/>
          <w:sz w:val="24"/>
        </w:rPr>
        <w:t>spending by challenger</w:t>
      </w:r>
      <w:r w:rsidR="009218E7" w:rsidRPr="00B84281">
        <w:rPr>
          <w:rFonts w:asciiTheme="majorHAnsi" w:hAnsiTheme="majorHAnsi"/>
          <w:sz w:val="24"/>
        </w:rPr>
        <w:t>s</w:t>
      </w:r>
      <w:r w:rsidR="00126214" w:rsidRPr="00B84281">
        <w:rPr>
          <w:rFonts w:asciiTheme="majorHAnsi" w:hAnsiTheme="majorHAnsi"/>
          <w:sz w:val="24"/>
        </w:rPr>
        <w:t xml:space="preserve"> </w:t>
      </w:r>
      <w:r w:rsidR="007A01FD" w:rsidRPr="00B84281">
        <w:rPr>
          <w:rFonts w:asciiTheme="majorHAnsi" w:hAnsiTheme="majorHAnsi"/>
          <w:sz w:val="24"/>
        </w:rPr>
        <w:t>tends</w:t>
      </w:r>
      <w:r w:rsidR="00126214" w:rsidRPr="00B84281">
        <w:rPr>
          <w:rFonts w:asciiTheme="majorHAnsi" w:hAnsiTheme="majorHAnsi"/>
          <w:sz w:val="24"/>
        </w:rPr>
        <w:t xml:space="preserve"> to be more effective than officeholder</w:t>
      </w:r>
      <w:r w:rsidR="009218E7" w:rsidRPr="00B84281">
        <w:rPr>
          <w:rFonts w:asciiTheme="majorHAnsi" w:hAnsiTheme="majorHAnsi"/>
          <w:sz w:val="24"/>
        </w:rPr>
        <w:t>’s</w:t>
      </w:r>
      <w:r w:rsidR="00126214" w:rsidRPr="00B84281">
        <w:rPr>
          <w:rFonts w:asciiTheme="majorHAnsi" w:hAnsiTheme="majorHAnsi"/>
          <w:sz w:val="24"/>
        </w:rPr>
        <w:t xml:space="preserve"> spending. Therefore, attempts to limit the impact of money over politics t</w:t>
      </w:r>
      <w:r w:rsidR="009218E7" w:rsidRPr="00B84281">
        <w:rPr>
          <w:rFonts w:asciiTheme="majorHAnsi" w:hAnsiTheme="majorHAnsi"/>
          <w:sz w:val="24"/>
        </w:rPr>
        <w:t>h</w:t>
      </w:r>
      <w:r w:rsidR="00C2010A" w:rsidRPr="00B84281">
        <w:rPr>
          <w:rFonts w:asciiTheme="majorHAnsi" w:hAnsiTheme="majorHAnsi"/>
          <w:sz w:val="24"/>
        </w:rPr>
        <w:t>rough regulations</w:t>
      </w:r>
      <w:r w:rsidR="00126214" w:rsidRPr="00B84281">
        <w:rPr>
          <w:rFonts w:asciiTheme="majorHAnsi" w:hAnsiTheme="majorHAnsi"/>
          <w:sz w:val="24"/>
        </w:rPr>
        <w:t xml:space="preserve"> can work as a protection to the ruler party or candidate and</w:t>
      </w:r>
      <w:r w:rsidR="009218E7" w:rsidRPr="00B84281">
        <w:rPr>
          <w:rFonts w:asciiTheme="majorHAnsi" w:hAnsiTheme="majorHAnsi"/>
          <w:sz w:val="24"/>
        </w:rPr>
        <w:t xml:space="preserve"> </w:t>
      </w:r>
      <w:r w:rsidR="00126214" w:rsidRPr="00B84281">
        <w:rPr>
          <w:rFonts w:asciiTheme="majorHAnsi" w:hAnsiTheme="majorHAnsi"/>
          <w:sz w:val="24"/>
        </w:rPr>
        <w:t>as a limitation to the challengers.</w:t>
      </w:r>
    </w:p>
    <w:p w14:paraId="2E1EF7D6" w14:textId="35D8A448" w:rsidR="00126214"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Rules aimed at increasing transparency </w:t>
      </w:r>
      <w:r w:rsidR="00494986" w:rsidRPr="00B84281">
        <w:rPr>
          <w:rFonts w:asciiTheme="majorHAnsi" w:hAnsiTheme="majorHAnsi"/>
          <w:sz w:val="24"/>
        </w:rPr>
        <w:t xml:space="preserve">of </w:t>
      </w:r>
      <w:r w:rsidRPr="00B84281">
        <w:rPr>
          <w:rFonts w:asciiTheme="majorHAnsi" w:hAnsiTheme="majorHAnsi"/>
          <w:sz w:val="24"/>
        </w:rPr>
        <w:t xml:space="preserve">the relation between donors and recipients, like </w:t>
      </w:r>
      <w:r w:rsidR="00F1556E" w:rsidRPr="00B84281">
        <w:rPr>
          <w:rFonts w:asciiTheme="majorHAnsi" w:hAnsiTheme="majorHAnsi"/>
          <w:sz w:val="24"/>
        </w:rPr>
        <w:t>an</w:t>
      </w:r>
      <w:r w:rsidR="000171C2" w:rsidRPr="00B84281">
        <w:rPr>
          <w:rFonts w:asciiTheme="majorHAnsi" w:hAnsiTheme="majorHAnsi"/>
          <w:sz w:val="24"/>
        </w:rPr>
        <w:t xml:space="preserve"> increase of </w:t>
      </w:r>
      <w:r w:rsidRPr="00B84281">
        <w:rPr>
          <w:rFonts w:asciiTheme="majorHAnsi" w:hAnsiTheme="majorHAnsi"/>
          <w:sz w:val="24"/>
        </w:rPr>
        <w:t>disclosure or specific prohibitions</w:t>
      </w:r>
      <w:r w:rsidR="000171C2" w:rsidRPr="00B84281">
        <w:rPr>
          <w:rFonts w:asciiTheme="majorHAnsi" w:hAnsiTheme="majorHAnsi"/>
          <w:sz w:val="24"/>
        </w:rPr>
        <w:t xml:space="preserve"> to donations</w:t>
      </w:r>
      <w:r w:rsidRPr="00B84281">
        <w:rPr>
          <w:rFonts w:asciiTheme="majorHAnsi" w:hAnsiTheme="majorHAnsi"/>
          <w:sz w:val="24"/>
        </w:rPr>
        <w:t xml:space="preserve">; tend to have a </w:t>
      </w:r>
      <w:r w:rsidR="00F1556E" w:rsidRPr="00B84281">
        <w:rPr>
          <w:rFonts w:asciiTheme="majorHAnsi" w:hAnsiTheme="majorHAnsi"/>
          <w:sz w:val="24"/>
        </w:rPr>
        <w:t>dual</w:t>
      </w:r>
      <w:r w:rsidRPr="00B84281">
        <w:rPr>
          <w:rFonts w:asciiTheme="majorHAnsi" w:hAnsiTheme="majorHAnsi"/>
          <w:sz w:val="24"/>
        </w:rPr>
        <w:t xml:space="preserve"> effect. </w:t>
      </w:r>
      <w:r w:rsidR="00494986" w:rsidRPr="00B84281">
        <w:rPr>
          <w:rFonts w:asciiTheme="majorHAnsi" w:hAnsiTheme="majorHAnsi"/>
          <w:sz w:val="24"/>
        </w:rPr>
        <w:t>T</w:t>
      </w:r>
      <w:r w:rsidRPr="00B84281">
        <w:rPr>
          <w:rFonts w:asciiTheme="majorHAnsi" w:hAnsiTheme="majorHAnsi"/>
          <w:sz w:val="24"/>
        </w:rPr>
        <w:t xml:space="preserve">hey </w:t>
      </w:r>
      <w:r w:rsidR="00494986" w:rsidRPr="00B84281">
        <w:rPr>
          <w:rFonts w:asciiTheme="majorHAnsi" w:hAnsiTheme="majorHAnsi"/>
          <w:sz w:val="24"/>
        </w:rPr>
        <w:t>decrease</w:t>
      </w:r>
      <w:r w:rsidRPr="00B84281">
        <w:rPr>
          <w:rFonts w:asciiTheme="majorHAnsi" w:hAnsiTheme="majorHAnsi"/>
          <w:sz w:val="24"/>
        </w:rPr>
        <w:t xml:space="preserve"> people´s distrust on candidates and parties, since they appear less responsive to donors</w:t>
      </w:r>
      <w:r w:rsidR="00494986" w:rsidRPr="00B84281">
        <w:rPr>
          <w:rFonts w:asciiTheme="majorHAnsi" w:hAnsiTheme="majorHAnsi"/>
          <w:sz w:val="24"/>
        </w:rPr>
        <w:t xml:space="preserve">’ </w:t>
      </w:r>
      <w:r w:rsidR="00C2010A" w:rsidRPr="00B84281">
        <w:rPr>
          <w:rFonts w:asciiTheme="majorHAnsi" w:hAnsiTheme="majorHAnsi"/>
          <w:sz w:val="24"/>
        </w:rPr>
        <w:t>preferences</w:t>
      </w:r>
      <w:r w:rsidRPr="00B84281">
        <w:rPr>
          <w:rFonts w:asciiTheme="majorHAnsi" w:hAnsiTheme="majorHAnsi"/>
          <w:sz w:val="24"/>
        </w:rPr>
        <w:t xml:space="preserve">, </w:t>
      </w:r>
      <w:r w:rsidR="00494986" w:rsidRPr="00B84281">
        <w:rPr>
          <w:rFonts w:asciiTheme="majorHAnsi" w:hAnsiTheme="majorHAnsi"/>
          <w:sz w:val="24"/>
        </w:rPr>
        <w:t xml:space="preserve">but </w:t>
      </w:r>
      <w:r w:rsidR="000171C2" w:rsidRPr="00B84281">
        <w:rPr>
          <w:rFonts w:asciiTheme="majorHAnsi" w:hAnsiTheme="majorHAnsi"/>
          <w:sz w:val="24"/>
        </w:rPr>
        <w:t>can have the counter-</w:t>
      </w:r>
      <w:r w:rsidRPr="00B84281">
        <w:rPr>
          <w:rFonts w:asciiTheme="majorHAnsi" w:hAnsiTheme="majorHAnsi"/>
          <w:sz w:val="24"/>
        </w:rPr>
        <w:t>effect of scandaliz</w:t>
      </w:r>
      <w:r w:rsidR="00494986" w:rsidRPr="00B84281">
        <w:rPr>
          <w:rFonts w:asciiTheme="majorHAnsi" w:hAnsiTheme="majorHAnsi"/>
          <w:sz w:val="24"/>
        </w:rPr>
        <w:t>ing</w:t>
      </w:r>
      <w:r w:rsidR="00C2010A" w:rsidRPr="00B84281">
        <w:rPr>
          <w:rFonts w:asciiTheme="majorHAnsi" w:hAnsiTheme="majorHAnsi"/>
          <w:sz w:val="24"/>
        </w:rPr>
        <w:t xml:space="preserve"> former accepted behaviours</w:t>
      </w:r>
      <w:r w:rsidRPr="00B84281">
        <w:rPr>
          <w:rFonts w:asciiTheme="majorHAnsi" w:hAnsiTheme="majorHAnsi"/>
          <w:sz w:val="24"/>
        </w:rPr>
        <w:t>. (</w:t>
      </w:r>
      <w:proofErr w:type="spellStart"/>
      <w:r w:rsidRPr="00B84281">
        <w:rPr>
          <w:rFonts w:asciiTheme="majorHAnsi" w:hAnsiTheme="majorHAnsi"/>
          <w:sz w:val="24"/>
        </w:rPr>
        <w:t>Scarrow</w:t>
      </w:r>
      <w:proofErr w:type="spellEnd"/>
      <w:r w:rsidR="00E42041">
        <w:rPr>
          <w:rFonts w:asciiTheme="majorHAnsi" w:hAnsiTheme="majorHAnsi"/>
          <w:sz w:val="24"/>
        </w:rPr>
        <w:t>,</w:t>
      </w:r>
      <w:r w:rsidRPr="00B84281">
        <w:rPr>
          <w:rFonts w:asciiTheme="majorHAnsi" w:hAnsiTheme="majorHAnsi"/>
          <w:sz w:val="24"/>
        </w:rPr>
        <w:t xml:space="preserve"> 2007)</w:t>
      </w:r>
    </w:p>
    <w:p w14:paraId="5CA9F98E" w14:textId="264757F9" w:rsidR="00096456"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lastRenderedPageBreak/>
        <w:t xml:space="preserve">According to research </w:t>
      </w:r>
      <w:r w:rsidR="00494986" w:rsidRPr="00B84281">
        <w:rPr>
          <w:rFonts w:asciiTheme="majorHAnsi" w:hAnsiTheme="majorHAnsi"/>
          <w:sz w:val="24"/>
        </w:rPr>
        <w:t>from</w:t>
      </w:r>
      <w:r w:rsidRPr="00B84281">
        <w:rPr>
          <w:rFonts w:asciiTheme="majorHAnsi" w:hAnsiTheme="majorHAnsi"/>
          <w:sz w:val="24"/>
        </w:rPr>
        <w:t xml:space="preserve"> the US, introducing public funding does not guarantee more citizens´ trust in their parties. However, </w:t>
      </w:r>
      <w:proofErr w:type="spellStart"/>
      <w:r w:rsidRPr="00B84281">
        <w:rPr>
          <w:rFonts w:asciiTheme="majorHAnsi" w:hAnsiTheme="majorHAnsi"/>
          <w:sz w:val="24"/>
        </w:rPr>
        <w:t>Scarrow</w:t>
      </w:r>
      <w:proofErr w:type="spellEnd"/>
      <w:r w:rsidRPr="00B84281">
        <w:rPr>
          <w:rFonts w:asciiTheme="majorHAnsi" w:hAnsiTheme="majorHAnsi"/>
          <w:sz w:val="24"/>
        </w:rPr>
        <w:t xml:space="preserve"> </w:t>
      </w:r>
      <w:r w:rsidR="00E03F76" w:rsidRPr="00B84281">
        <w:rPr>
          <w:rFonts w:asciiTheme="majorHAnsi" w:hAnsiTheme="majorHAnsi"/>
          <w:sz w:val="24"/>
        </w:rPr>
        <w:t xml:space="preserve">(2007) </w:t>
      </w:r>
      <w:r w:rsidRPr="00B84281">
        <w:rPr>
          <w:rFonts w:asciiTheme="majorHAnsi" w:hAnsiTheme="majorHAnsi"/>
          <w:sz w:val="24"/>
        </w:rPr>
        <w:t xml:space="preserve">notes a lack of investigations </w:t>
      </w:r>
      <w:r w:rsidR="00F1556E" w:rsidRPr="00B84281">
        <w:rPr>
          <w:rFonts w:asciiTheme="majorHAnsi" w:hAnsiTheme="majorHAnsi"/>
          <w:sz w:val="24"/>
        </w:rPr>
        <w:t xml:space="preserve">on the </w:t>
      </w:r>
      <w:r w:rsidRPr="00B84281">
        <w:rPr>
          <w:rFonts w:asciiTheme="majorHAnsi" w:hAnsiTheme="majorHAnsi"/>
          <w:sz w:val="24"/>
        </w:rPr>
        <w:t xml:space="preserve">issue. </w:t>
      </w:r>
      <w:r w:rsidR="00F1556E" w:rsidRPr="00B84281">
        <w:rPr>
          <w:rFonts w:asciiTheme="majorHAnsi" w:hAnsiTheme="majorHAnsi"/>
          <w:sz w:val="24"/>
        </w:rPr>
        <w:t xml:space="preserve">He </w:t>
      </w:r>
      <w:r w:rsidRPr="00B84281">
        <w:rPr>
          <w:rFonts w:asciiTheme="majorHAnsi" w:hAnsiTheme="majorHAnsi"/>
          <w:sz w:val="24"/>
        </w:rPr>
        <w:t>concludes that the comparative studies which address the assumption that politician</w:t>
      </w:r>
      <w:r w:rsidR="00494986" w:rsidRPr="00B84281">
        <w:rPr>
          <w:rFonts w:asciiTheme="majorHAnsi" w:hAnsiTheme="majorHAnsi"/>
          <w:sz w:val="24"/>
        </w:rPr>
        <w:t>s</w:t>
      </w:r>
      <w:r w:rsidRPr="00B84281">
        <w:rPr>
          <w:rFonts w:asciiTheme="majorHAnsi" w:hAnsiTheme="majorHAnsi"/>
          <w:sz w:val="24"/>
        </w:rPr>
        <w:t xml:space="preserve"> in need of funding may pay disproportionate attention to their funders´ will are unlikely to provide a universal solution to </w:t>
      </w:r>
      <w:r w:rsidR="00494986" w:rsidRPr="00B84281">
        <w:rPr>
          <w:rFonts w:asciiTheme="majorHAnsi" w:hAnsiTheme="majorHAnsi"/>
          <w:sz w:val="24"/>
        </w:rPr>
        <w:t xml:space="preserve">the </w:t>
      </w:r>
      <w:r w:rsidR="00E03F76" w:rsidRPr="00B84281">
        <w:rPr>
          <w:rFonts w:asciiTheme="majorHAnsi" w:hAnsiTheme="majorHAnsi"/>
          <w:sz w:val="24"/>
        </w:rPr>
        <w:t xml:space="preserve">problem. </w:t>
      </w:r>
    </w:p>
    <w:p w14:paraId="77C985E1" w14:textId="1273C560" w:rsidR="000171C2" w:rsidRPr="00B84281" w:rsidRDefault="00C2010A" w:rsidP="004356D3">
      <w:pPr>
        <w:spacing w:after="120" w:line="360" w:lineRule="auto"/>
        <w:jc w:val="both"/>
        <w:rPr>
          <w:rFonts w:asciiTheme="majorHAnsi" w:hAnsiTheme="majorHAnsi"/>
          <w:sz w:val="24"/>
        </w:rPr>
      </w:pPr>
      <w:r w:rsidRPr="00B84281">
        <w:rPr>
          <w:rFonts w:asciiTheme="majorHAnsi" w:hAnsiTheme="majorHAnsi"/>
          <w:sz w:val="24"/>
        </w:rPr>
        <w:t xml:space="preserve">Pierre et al. </w:t>
      </w:r>
      <w:r w:rsidR="00E03F76" w:rsidRPr="00B84281">
        <w:rPr>
          <w:rFonts w:asciiTheme="majorHAnsi" w:hAnsiTheme="majorHAnsi"/>
          <w:sz w:val="24"/>
        </w:rPr>
        <w:t xml:space="preserve">(2000) </w:t>
      </w:r>
      <w:r w:rsidR="007206BD" w:rsidRPr="00B84281">
        <w:rPr>
          <w:rFonts w:asciiTheme="majorHAnsi" w:hAnsiTheme="majorHAnsi"/>
          <w:sz w:val="24"/>
        </w:rPr>
        <w:t xml:space="preserve">study the consequences of the introduction of public funding to party dynamics. They take the arguments in favour and against the introduction of subsidies to political parties and </w:t>
      </w:r>
      <w:r w:rsidR="00060E5E" w:rsidRPr="00B84281">
        <w:rPr>
          <w:rFonts w:asciiTheme="majorHAnsi" w:hAnsiTheme="majorHAnsi"/>
          <w:sz w:val="24"/>
        </w:rPr>
        <w:t>examine</w:t>
      </w:r>
      <w:r w:rsidR="007206BD" w:rsidRPr="00B84281">
        <w:rPr>
          <w:rFonts w:asciiTheme="majorHAnsi" w:hAnsiTheme="majorHAnsi"/>
          <w:sz w:val="24"/>
        </w:rPr>
        <w:t xml:space="preserve"> if they are supported by empirical data. On the side of advocacy for state subsidies, they </w:t>
      </w:r>
      <w:r w:rsidR="00060E5E" w:rsidRPr="00B84281">
        <w:rPr>
          <w:rFonts w:asciiTheme="majorHAnsi" w:hAnsiTheme="majorHAnsi"/>
          <w:sz w:val="24"/>
        </w:rPr>
        <w:t>identify</w:t>
      </w:r>
      <w:r w:rsidR="007206BD" w:rsidRPr="00B84281">
        <w:rPr>
          <w:rFonts w:asciiTheme="majorHAnsi" w:hAnsiTheme="majorHAnsi"/>
          <w:sz w:val="24"/>
        </w:rPr>
        <w:t xml:space="preserve"> the need to maintain parties </w:t>
      </w:r>
      <w:r w:rsidR="00060E5E" w:rsidRPr="00B84281">
        <w:rPr>
          <w:rFonts w:asciiTheme="majorHAnsi" w:hAnsiTheme="majorHAnsi"/>
          <w:sz w:val="24"/>
        </w:rPr>
        <w:t>for</w:t>
      </w:r>
      <w:r w:rsidR="007206BD" w:rsidRPr="00B84281">
        <w:rPr>
          <w:rFonts w:asciiTheme="majorHAnsi" w:hAnsiTheme="majorHAnsi"/>
          <w:sz w:val="24"/>
        </w:rPr>
        <w:t xml:space="preserve"> their importance</w:t>
      </w:r>
      <w:r w:rsidR="00060E5E" w:rsidRPr="00B84281">
        <w:rPr>
          <w:rFonts w:asciiTheme="majorHAnsi" w:hAnsiTheme="majorHAnsi"/>
          <w:sz w:val="24"/>
        </w:rPr>
        <w:t xml:space="preserve"> to</w:t>
      </w:r>
      <w:r w:rsidR="007206BD" w:rsidRPr="00B84281">
        <w:rPr>
          <w:rFonts w:asciiTheme="majorHAnsi" w:hAnsiTheme="majorHAnsi"/>
          <w:sz w:val="24"/>
        </w:rPr>
        <w:t xml:space="preserve"> a democratic government, the fact that they can serve as a platform for citizens’ political participation and the</w:t>
      </w:r>
      <w:r w:rsidR="00060E5E" w:rsidRPr="00B84281">
        <w:rPr>
          <w:rFonts w:asciiTheme="majorHAnsi" w:hAnsiTheme="majorHAnsi"/>
          <w:sz w:val="24"/>
        </w:rPr>
        <w:t xml:space="preserve"> rising</w:t>
      </w:r>
      <w:r w:rsidR="007206BD" w:rsidRPr="00B84281">
        <w:rPr>
          <w:rFonts w:asciiTheme="majorHAnsi" w:hAnsiTheme="majorHAnsi"/>
          <w:sz w:val="24"/>
        </w:rPr>
        <w:t xml:space="preserve"> costs of running a party in a </w:t>
      </w:r>
      <w:r w:rsidR="00060E5E" w:rsidRPr="00B84281">
        <w:rPr>
          <w:rFonts w:asciiTheme="majorHAnsi" w:hAnsiTheme="majorHAnsi"/>
          <w:sz w:val="24"/>
        </w:rPr>
        <w:t>modern democracy. The arguments for removing them are</w:t>
      </w:r>
      <w:r w:rsidR="007206BD" w:rsidRPr="00B84281">
        <w:rPr>
          <w:rFonts w:asciiTheme="majorHAnsi" w:hAnsiTheme="majorHAnsi"/>
          <w:sz w:val="24"/>
        </w:rPr>
        <w:t xml:space="preserve"> the supposed co-optation of the state by the parties, that they petrify the party system by not allowing entrance to new parties and </w:t>
      </w:r>
      <w:r w:rsidR="00060E5E" w:rsidRPr="00B84281">
        <w:rPr>
          <w:rFonts w:asciiTheme="majorHAnsi" w:hAnsiTheme="majorHAnsi"/>
          <w:sz w:val="24"/>
        </w:rPr>
        <w:t>because</w:t>
      </w:r>
      <w:r w:rsidR="007206BD" w:rsidRPr="00B84281">
        <w:rPr>
          <w:rFonts w:asciiTheme="majorHAnsi" w:hAnsiTheme="majorHAnsi"/>
          <w:sz w:val="24"/>
        </w:rPr>
        <w:t xml:space="preserve"> they </w:t>
      </w:r>
      <w:r w:rsidR="00060E5E" w:rsidRPr="00B84281">
        <w:rPr>
          <w:rFonts w:asciiTheme="majorHAnsi" w:hAnsiTheme="majorHAnsi"/>
          <w:sz w:val="24"/>
        </w:rPr>
        <w:t>eliminate</w:t>
      </w:r>
      <w:r w:rsidR="007206BD" w:rsidRPr="00B84281">
        <w:rPr>
          <w:rFonts w:asciiTheme="majorHAnsi" w:hAnsiTheme="majorHAnsi"/>
          <w:sz w:val="24"/>
        </w:rPr>
        <w:t xml:space="preserve"> parties’ interest in sustaining or increasing their membership. </w:t>
      </w:r>
    </w:p>
    <w:p w14:paraId="508156EA" w14:textId="5B84392C" w:rsidR="007206BD" w:rsidRPr="00B84281" w:rsidRDefault="007206BD" w:rsidP="004356D3">
      <w:pPr>
        <w:spacing w:after="120" w:line="360" w:lineRule="auto"/>
        <w:jc w:val="both"/>
        <w:rPr>
          <w:rFonts w:asciiTheme="majorHAnsi" w:hAnsiTheme="majorHAnsi"/>
          <w:sz w:val="24"/>
        </w:rPr>
      </w:pPr>
      <w:r w:rsidRPr="00B84281">
        <w:rPr>
          <w:rFonts w:asciiTheme="majorHAnsi" w:hAnsiTheme="majorHAnsi"/>
          <w:sz w:val="24"/>
        </w:rPr>
        <w:t xml:space="preserve">The study finds that petrification of the party system has not taken place in systems with extensive support for parties and that the decline in membership of parties could not be attributable to the introduction of subsidies. Furthermore, </w:t>
      </w:r>
      <w:r w:rsidR="00060E5E" w:rsidRPr="00B84281">
        <w:rPr>
          <w:rFonts w:asciiTheme="majorHAnsi" w:hAnsiTheme="majorHAnsi"/>
          <w:sz w:val="24"/>
        </w:rPr>
        <w:t>it confirms that</w:t>
      </w:r>
      <w:r w:rsidRPr="00B84281">
        <w:rPr>
          <w:rFonts w:asciiTheme="majorHAnsi" w:hAnsiTheme="majorHAnsi"/>
          <w:sz w:val="24"/>
        </w:rPr>
        <w:t xml:space="preserve"> subsidies </w:t>
      </w:r>
      <w:r w:rsidR="00060E5E" w:rsidRPr="00B84281">
        <w:rPr>
          <w:rFonts w:asciiTheme="majorHAnsi" w:hAnsiTheme="majorHAnsi"/>
          <w:sz w:val="24"/>
        </w:rPr>
        <w:t>don’t have a</w:t>
      </w:r>
      <w:r w:rsidRPr="00B84281">
        <w:rPr>
          <w:rFonts w:asciiTheme="majorHAnsi" w:hAnsiTheme="majorHAnsi"/>
          <w:sz w:val="24"/>
        </w:rPr>
        <w:t xml:space="preserve"> significant impact on the structure of the party system and that they might </w:t>
      </w:r>
      <w:r w:rsidR="00060E5E" w:rsidRPr="00B84281">
        <w:rPr>
          <w:rFonts w:asciiTheme="majorHAnsi" w:hAnsiTheme="majorHAnsi"/>
          <w:sz w:val="24"/>
        </w:rPr>
        <w:t>provide</w:t>
      </w:r>
      <w:r w:rsidRPr="00B84281">
        <w:rPr>
          <w:rFonts w:asciiTheme="majorHAnsi" w:hAnsiTheme="majorHAnsi"/>
          <w:sz w:val="24"/>
        </w:rPr>
        <w:t xml:space="preserve"> funds to develop the creation</w:t>
      </w:r>
      <w:r w:rsidR="00E03F76" w:rsidRPr="00B84281">
        <w:rPr>
          <w:rFonts w:asciiTheme="majorHAnsi" w:hAnsiTheme="majorHAnsi"/>
          <w:sz w:val="24"/>
        </w:rPr>
        <w:t xml:space="preserve"> of new parties. (Pierre et al.</w:t>
      </w:r>
      <w:r w:rsidR="002206E3">
        <w:rPr>
          <w:rFonts w:asciiTheme="majorHAnsi" w:hAnsiTheme="majorHAnsi"/>
          <w:sz w:val="24"/>
        </w:rPr>
        <w:t>,</w:t>
      </w:r>
      <w:r w:rsidRPr="00B84281">
        <w:rPr>
          <w:rFonts w:asciiTheme="majorHAnsi" w:hAnsiTheme="majorHAnsi"/>
          <w:sz w:val="24"/>
        </w:rPr>
        <w:t xml:space="preserve"> 2000)</w:t>
      </w:r>
    </w:p>
    <w:p w14:paraId="580BDA96" w14:textId="77777777" w:rsidR="002206E3" w:rsidRDefault="000171C2" w:rsidP="000171C2">
      <w:pPr>
        <w:spacing w:after="120" w:line="360" w:lineRule="auto"/>
        <w:jc w:val="both"/>
        <w:rPr>
          <w:rFonts w:asciiTheme="majorHAnsi" w:hAnsiTheme="majorHAnsi"/>
          <w:sz w:val="24"/>
        </w:rPr>
      </w:pPr>
      <w:r w:rsidRPr="00B84281">
        <w:rPr>
          <w:rFonts w:asciiTheme="majorHAnsi" w:hAnsiTheme="majorHAnsi"/>
          <w:sz w:val="24"/>
        </w:rPr>
        <w:t>For Pinto-</w:t>
      </w:r>
      <w:proofErr w:type="spellStart"/>
      <w:r w:rsidRPr="00B84281">
        <w:rPr>
          <w:rFonts w:asciiTheme="majorHAnsi" w:hAnsiTheme="majorHAnsi"/>
          <w:sz w:val="24"/>
        </w:rPr>
        <w:t>Duschinsky</w:t>
      </w:r>
      <w:proofErr w:type="spellEnd"/>
      <w:r w:rsidR="002206E3">
        <w:rPr>
          <w:rFonts w:asciiTheme="majorHAnsi" w:hAnsiTheme="majorHAnsi"/>
          <w:sz w:val="24"/>
        </w:rPr>
        <w:t xml:space="preserve"> (2002</w:t>
      </w:r>
      <w:r w:rsidR="00E03F76" w:rsidRPr="00B84281">
        <w:rPr>
          <w:rFonts w:asciiTheme="majorHAnsi" w:hAnsiTheme="majorHAnsi"/>
          <w:sz w:val="24"/>
        </w:rPr>
        <w:t>)</w:t>
      </w:r>
      <w:r w:rsidRPr="00B84281">
        <w:rPr>
          <w:rFonts w:asciiTheme="majorHAnsi" w:hAnsiTheme="majorHAnsi"/>
          <w:sz w:val="24"/>
        </w:rPr>
        <w:t xml:space="preserve"> state funding has not cured the problem of corrupt political funding because “some of the most serious scandals have occurred in countries with generous public subsidies”.</w:t>
      </w:r>
      <w:r w:rsidR="002206E3">
        <w:rPr>
          <w:rFonts w:asciiTheme="majorHAnsi" w:hAnsiTheme="majorHAnsi"/>
          <w:sz w:val="24"/>
        </w:rPr>
        <w:t xml:space="preserve"> (</w:t>
      </w:r>
      <w:r w:rsidR="002206E3" w:rsidRPr="00B84281">
        <w:rPr>
          <w:rFonts w:asciiTheme="majorHAnsi" w:hAnsiTheme="majorHAnsi"/>
          <w:sz w:val="24"/>
        </w:rPr>
        <w:t>p.78</w:t>
      </w:r>
      <w:r w:rsidR="002206E3">
        <w:rPr>
          <w:rFonts w:asciiTheme="majorHAnsi" w:hAnsiTheme="majorHAnsi"/>
          <w:sz w:val="24"/>
        </w:rPr>
        <w:t>)</w:t>
      </w:r>
      <w:r w:rsidRPr="00B84281">
        <w:rPr>
          <w:rFonts w:asciiTheme="majorHAnsi" w:hAnsiTheme="majorHAnsi"/>
          <w:sz w:val="24"/>
        </w:rPr>
        <w:t xml:space="preserve"> He states that </w:t>
      </w:r>
      <w:r w:rsidR="00060E5E" w:rsidRPr="00B84281">
        <w:rPr>
          <w:rFonts w:asciiTheme="majorHAnsi" w:hAnsiTheme="majorHAnsi"/>
          <w:sz w:val="24"/>
        </w:rPr>
        <w:t>the</w:t>
      </w:r>
      <w:r w:rsidRPr="00B84281">
        <w:rPr>
          <w:rFonts w:asciiTheme="majorHAnsi" w:hAnsiTheme="majorHAnsi"/>
          <w:sz w:val="24"/>
        </w:rPr>
        <w:t xml:space="preserve"> failure </w:t>
      </w:r>
      <w:r w:rsidR="00060E5E" w:rsidRPr="00B84281">
        <w:rPr>
          <w:rFonts w:asciiTheme="majorHAnsi" w:hAnsiTheme="majorHAnsi"/>
          <w:sz w:val="24"/>
        </w:rPr>
        <w:t xml:space="preserve">might be related with </w:t>
      </w:r>
      <w:r w:rsidRPr="00B84281">
        <w:rPr>
          <w:rFonts w:asciiTheme="majorHAnsi" w:hAnsiTheme="majorHAnsi"/>
          <w:sz w:val="24"/>
        </w:rPr>
        <w:t>the fact that heads of government have a secret slush to use as they see fit</w:t>
      </w:r>
      <w:r w:rsidR="00E13FE1">
        <w:rPr>
          <w:rFonts w:asciiTheme="majorHAnsi" w:hAnsiTheme="majorHAnsi"/>
          <w:sz w:val="24"/>
        </w:rPr>
        <w:t>;</w:t>
      </w:r>
      <w:r w:rsidRPr="00B84281">
        <w:rPr>
          <w:rFonts w:asciiTheme="majorHAnsi" w:hAnsiTheme="majorHAnsi"/>
          <w:sz w:val="24"/>
        </w:rPr>
        <w:t xml:space="preserve"> legislatures have similar funds for development projects in their constituencies</w:t>
      </w:r>
      <w:r w:rsidR="00284F4A">
        <w:rPr>
          <w:rFonts w:asciiTheme="majorHAnsi" w:hAnsiTheme="majorHAnsi"/>
          <w:sz w:val="24"/>
        </w:rPr>
        <w:t>;</w:t>
      </w:r>
      <w:r w:rsidRPr="00B84281">
        <w:rPr>
          <w:rFonts w:asciiTheme="majorHAnsi" w:hAnsiTheme="majorHAnsi"/>
          <w:sz w:val="24"/>
        </w:rPr>
        <w:t xml:space="preserve"> public officials are required to donate part of their salaries to parties and the </w:t>
      </w:r>
      <w:r w:rsidRPr="002206E3">
        <w:rPr>
          <w:rFonts w:asciiTheme="majorHAnsi" w:hAnsiTheme="majorHAnsi"/>
          <w:sz w:val="24"/>
        </w:rPr>
        <w:t xml:space="preserve">use of state resources for electioneering </w:t>
      </w:r>
      <w:r w:rsidR="00D4194D" w:rsidRPr="002206E3">
        <w:rPr>
          <w:rFonts w:asciiTheme="majorHAnsi" w:hAnsiTheme="majorHAnsi"/>
          <w:sz w:val="24"/>
        </w:rPr>
        <w:t xml:space="preserve">purposes </w:t>
      </w:r>
      <w:r w:rsidRPr="002206E3">
        <w:rPr>
          <w:rFonts w:asciiTheme="majorHAnsi" w:hAnsiTheme="majorHAnsi"/>
          <w:sz w:val="24"/>
        </w:rPr>
        <w:t>could be used as an indirect public subsidy</w:t>
      </w:r>
      <w:r w:rsidRPr="00B84281">
        <w:rPr>
          <w:rFonts w:asciiTheme="majorHAnsi" w:hAnsiTheme="majorHAnsi"/>
          <w:sz w:val="24"/>
        </w:rPr>
        <w:t xml:space="preserve">. </w:t>
      </w:r>
    </w:p>
    <w:p w14:paraId="3A18A56D" w14:textId="754CADAB" w:rsidR="000171C2" w:rsidRPr="00B84281" w:rsidRDefault="000171C2" w:rsidP="000171C2">
      <w:pPr>
        <w:spacing w:after="120" w:line="360" w:lineRule="auto"/>
        <w:jc w:val="both"/>
        <w:rPr>
          <w:rFonts w:asciiTheme="majorHAnsi" w:hAnsiTheme="majorHAnsi"/>
          <w:sz w:val="24"/>
        </w:rPr>
      </w:pPr>
      <w:r w:rsidRPr="00B84281">
        <w:rPr>
          <w:rFonts w:asciiTheme="majorHAnsi" w:hAnsiTheme="majorHAnsi"/>
          <w:sz w:val="24"/>
        </w:rPr>
        <w:lastRenderedPageBreak/>
        <w:t xml:space="preserve">In the same sense, laws are not respected because of </w:t>
      </w:r>
      <w:r w:rsidR="00284F4A">
        <w:rPr>
          <w:rFonts w:asciiTheme="majorHAnsi" w:hAnsiTheme="majorHAnsi"/>
          <w:sz w:val="24"/>
        </w:rPr>
        <w:t xml:space="preserve">a </w:t>
      </w:r>
      <w:r w:rsidRPr="00B84281">
        <w:rPr>
          <w:rFonts w:asciiTheme="majorHAnsi" w:hAnsiTheme="majorHAnsi"/>
          <w:sz w:val="24"/>
        </w:rPr>
        <w:t>lack of enforcement</w:t>
      </w:r>
      <w:r w:rsidR="00284F4A">
        <w:rPr>
          <w:rFonts w:asciiTheme="majorHAnsi" w:hAnsiTheme="majorHAnsi"/>
          <w:sz w:val="24"/>
        </w:rPr>
        <w:t xml:space="preserve"> </w:t>
      </w:r>
      <w:r w:rsidR="002206E3">
        <w:rPr>
          <w:rFonts w:asciiTheme="majorHAnsi" w:hAnsiTheme="majorHAnsi"/>
          <w:sz w:val="24"/>
        </w:rPr>
        <w:t>and</w:t>
      </w:r>
      <w:r w:rsidR="00284F4A" w:rsidRPr="00B84281">
        <w:rPr>
          <w:rFonts w:asciiTheme="majorHAnsi" w:hAnsiTheme="majorHAnsi"/>
          <w:sz w:val="24"/>
        </w:rPr>
        <w:t xml:space="preserve"> </w:t>
      </w:r>
      <w:r w:rsidRPr="00B84281">
        <w:rPr>
          <w:rFonts w:asciiTheme="majorHAnsi" w:hAnsiTheme="majorHAnsi"/>
          <w:sz w:val="24"/>
        </w:rPr>
        <w:t>political will. Related to this, he underscores the dangers of assuming that the problems of political financing are amenable to legislative remedies, stressing the need for a</w:t>
      </w:r>
      <w:r w:rsidR="00060E5E" w:rsidRPr="00B84281">
        <w:rPr>
          <w:rFonts w:asciiTheme="majorHAnsi" w:hAnsiTheme="majorHAnsi"/>
          <w:sz w:val="24"/>
        </w:rPr>
        <w:t xml:space="preserve"> focus on enforcement</w:t>
      </w:r>
      <w:r w:rsidRPr="00B84281">
        <w:rPr>
          <w:rFonts w:asciiTheme="majorHAnsi" w:hAnsiTheme="majorHAnsi"/>
          <w:sz w:val="24"/>
        </w:rPr>
        <w:t>. (Pinto-</w:t>
      </w:r>
      <w:proofErr w:type="spellStart"/>
      <w:r w:rsidRPr="00B84281">
        <w:rPr>
          <w:rFonts w:asciiTheme="majorHAnsi" w:hAnsiTheme="majorHAnsi"/>
          <w:sz w:val="24"/>
        </w:rPr>
        <w:t>Duschinsky</w:t>
      </w:r>
      <w:proofErr w:type="spellEnd"/>
      <w:r w:rsidR="002206E3">
        <w:rPr>
          <w:rFonts w:asciiTheme="majorHAnsi" w:hAnsiTheme="majorHAnsi"/>
          <w:sz w:val="24"/>
        </w:rPr>
        <w:t>,</w:t>
      </w:r>
      <w:r w:rsidR="00E03F76" w:rsidRPr="00B84281">
        <w:rPr>
          <w:rFonts w:asciiTheme="majorHAnsi" w:hAnsiTheme="majorHAnsi"/>
          <w:sz w:val="24"/>
        </w:rPr>
        <w:t xml:space="preserve"> </w:t>
      </w:r>
      <w:r w:rsidRPr="00B84281">
        <w:rPr>
          <w:rFonts w:asciiTheme="majorHAnsi" w:hAnsiTheme="majorHAnsi"/>
          <w:sz w:val="24"/>
        </w:rPr>
        <w:t>2002)</w:t>
      </w:r>
    </w:p>
    <w:p w14:paraId="391A2B83" w14:textId="7026E8F9" w:rsidR="00986AEC" w:rsidRPr="00B84281" w:rsidRDefault="00986AEC" w:rsidP="00986AEC">
      <w:pPr>
        <w:spacing w:after="120" w:line="360" w:lineRule="auto"/>
        <w:jc w:val="both"/>
        <w:rPr>
          <w:rFonts w:asciiTheme="majorHAnsi" w:hAnsiTheme="majorHAnsi"/>
          <w:sz w:val="24"/>
        </w:rPr>
      </w:pPr>
      <w:r w:rsidRPr="00B84281">
        <w:rPr>
          <w:rFonts w:asciiTheme="majorHAnsi" w:hAnsiTheme="majorHAnsi"/>
          <w:sz w:val="24"/>
        </w:rPr>
        <w:t>On the same note, van</w:t>
      </w:r>
      <w:r w:rsidR="002206E3">
        <w:rPr>
          <w:rFonts w:asciiTheme="majorHAnsi" w:hAnsiTheme="majorHAnsi"/>
          <w:sz w:val="24"/>
        </w:rPr>
        <w:t xml:space="preserve">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 propose an analytical framework </w:t>
      </w:r>
      <w:r w:rsidR="00060E5E" w:rsidRPr="00B84281">
        <w:rPr>
          <w:rFonts w:asciiTheme="majorHAnsi" w:hAnsiTheme="majorHAnsi"/>
          <w:sz w:val="24"/>
        </w:rPr>
        <w:t>that distinguishes</w:t>
      </w:r>
      <w:r w:rsidRPr="00B84281">
        <w:rPr>
          <w:rFonts w:asciiTheme="majorHAnsi" w:hAnsiTheme="majorHAnsi"/>
          <w:sz w:val="24"/>
        </w:rPr>
        <w:t xml:space="preserve"> between three different dimensions of the party–state linkage: </w:t>
      </w:r>
      <w:r w:rsidR="00284F4A">
        <w:rPr>
          <w:rFonts w:asciiTheme="majorHAnsi" w:hAnsiTheme="majorHAnsi"/>
          <w:sz w:val="24"/>
        </w:rPr>
        <w:t xml:space="preserve">1) </w:t>
      </w:r>
      <w:r w:rsidRPr="00B84281">
        <w:rPr>
          <w:rFonts w:asciiTheme="majorHAnsi" w:hAnsiTheme="majorHAnsi"/>
          <w:sz w:val="24"/>
        </w:rPr>
        <w:t xml:space="preserve">the dependence of parties on the state, </w:t>
      </w:r>
      <w:r w:rsidR="00284F4A">
        <w:rPr>
          <w:rFonts w:asciiTheme="majorHAnsi" w:hAnsiTheme="majorHAnsi"/>
          <w:sz w:val="24"/>
        </w:rPr>
        <w:t xml:space="preserve">2) </w:t>
      </w:r>
      <w:r w:rsidRPr="00B84281">
        <w:rPr>
          <w:rFonts w:asciiTheme="majorHAnsi" w:hAnsiTheme="majorHAnsi"/>
          <w:sz w:val="24"/>
        </w:rPr>
        <w:t xml:space="preserve">the management of parties by the state and </w:t>
      </w:r>
      <w:r w:rsidR="00284F4A">
        <w:rPr>
          <w:rFonts w:asciiTheme="majorHAnsi" w:hAnsiTheme="majorHAnsi"/>
          <w:sz w:val="24"/>
        </w:rPr>
        <w:t xml:space="preserve">3) </w:t>
      </w:r>
      <w:r w:rsidRPr="00B84281">
        <w:rPr>
          <w:rFonts w:asciiTheme="majorHAnsi" w:hAnsiTheme="majorHAnsi"/>
          <w:sz w:val="24"/>
        </w:rPr>
        <w:t xml:space="preserve">the control of the state by parties. They argue that despite regional variations, the widespread availability of public subsidies demonstrates that subventions have become a </w:t>
      </w:r>
      <w:r w:rsidR="00060E5E" w:rsidRPr="00B84281">
        <w:rPr>
          <w:rFonts w:asciiTheme="majorHAnsi" w:hAnsiTheme="majorHAnsi"/>
          <w:sz w:val="24"/>
        </w:rPr>
        <w:t>pervasive</w:t>
      </w:r>
      <w:r w:rsidRPr="00B84281">
        <w:rPr>
          <w:rFonts w:asciiTheme="majorHAnsi" w:hAnsiTheme="majorHAnsi"/>
          <w:sz w:val="24"/>
        </w:rPr>
        <w:t xml:space="preserve"> phenomenon in contemporary democracies and that the regulation of party activity indicates that parties are more extensively managed by the state. Also, </w:t>
      </w:r>
      <w:r w:rsidR="00060E5E" w:rsidRPr="00B84281">
        <w:rPr>
          <w:rFonts w:asciiTheme="majorHAnsi" w:hAnsiTheme="majorHAnsi"/>
          <w:sz w:val="24"/>
        </w:rPr>
        <w:t>they determine that</w:t>
      </w:r>
      <w:r w:rsidRPr="00B84281">
        <w:rPr>
          <w:rFonts w:asciiTheme="majorHAnsi" w:hAnsiTheme="majorHAnsi"/>
          <w:sz w:val="24"/>
        </w:rPr>
        <w:t xml:space="preserve"> there is a pervasiveness of party rent seeking, which suggest that parties are in some degree in control of </w:t>
      </w:r>
      <w:r w:rsidR="002206E3">
        <w:rPr>
          <w:rFonts w:asciiTheme="majorHAnsi" w:hAnsiTheme="majorHAnsi"/>
          <w:sz w:val="24"/>
        </w:rPr>
        <w:t xml:space="preserve">the state and state resources. </w:t>
      </w:r>
    </w:p>
    <w:p w14:paraId="544D8598" w14:textId="45EFF79C" w:rsidR="00920370"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 xml:space="preserve">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(2004) notes that the concern of the impact of money in political finance has acquired an increasing importance due to perceptions of dishonesty of party leaders. The author explores the variation in existing regulatory frameworks </w:t>
      </w:r>
      <w:r w:rsidR="00607B7B" w:rsidRPr="00B84281">
        <w:rPr>
          <w:rFonts w:asciiTheme="majorHAnsi" w:hAnsiTheme="majorHAnsi"/>
          <w:sz w:val="24"/>
        </w:rPr>
        <w:t xml:space="preserve">and </w:t>
      </w:r>
      <w:r w:rsidRPr="00B84281">
        <w:rPr>
          <w:rFonts w:asciiTheme="majorHAnsi" w:hAnsiTheme="majorHAnsi"/>
          <w:sz w:val="24"/>
        </w:rPr>
        <w:t>provides a typology of financing regime</w:t>
      </w:r>
      <w:r w:rsidR="00607B7B" w:rsidRPr="00B84281">
        <w:rPr>
          <w:rFonts w:asciiTheme="majorHAnsi" w:hAnsiTheme="majorHAnsi"/>
          <w:sz w:val="24"/>
        </w:rPr>
        <w:t xml:space="preserve">s, which focuses on the control and transparency </w:t>
      </w:r>
      <w:r w:rsidRPr="00B84281">
        <w:rPr>
          <w:rFonts w:asciiTheme="majorHAnsi" w:hAnsiTheme="majorHAnsi"/>
          <w:sz w:val="24"/>
        </w:rPr>
        <w:t xml:space="preserve">of income and expenditures, </w:t>
      </w:r>
      <w:r w:rsidR="00607B7B" w:rsidRPr="00B84281">
        <w:rPr>
          <w:rFonts w:asciiTheme="majorHAnsi" w:hAnsiTheme="majorHAnsi"/>
          <w:sz w:val="24"/>
        </w:rPr>
        <w:t>as well as</w:t>
      </w:r>
      <w:r w:rsidRPr="00B84281">
        <w:rPr>
          <w:rFonts w:asciiTheme="majorHAnsi" w:hAnsiTheme="majorHAnsi"/>
          <w:sz w:val="24"/>
        </w:rPr>
        <w:t xml:space="preserve"> the availability of direct and indirect publi</w:t>
      </w:r>
      <w:r w:rsidR="00A4223D" w:rsidRPr="00B84281">
        <w:rPr>
          <w:rFonts w:asciiTheme="majorHAnsi" w:hAnsiTheme="majorHAnsi"/>
          <w:sz w:val="24"/>
        </w:rPr>
        <w:t>c funding. The study uses the</w:t>
      </w:r>
      <w:r w:rsidRPr="00B84281">
        <w:rPr>
          <w:rFonts w:asciiTheme="majorHAnsi" w:hAnsiTheme="majorHAnsi"/>
          <w:sz w:val="24"/>
        </w:rPr>
        <w:t xml:space="preserve"> Political Finance Database </w:t>
      </w:r>
      <w:r w:rsidR="009D6565" w:rsidRPr="00B84281">
        <w:rPr>
          <w:rFonts w:asciiTheme="majorHAnsi" w:hAnsiTheme="majorHAnsi"/>
          <w:sz w:val="24"/>
        </w:rPr>
        <w:t>of IDEA</w:t>
      </w:r>
      <w:r w:rsidR="00A4223D" w:rsidRPr="00B84281">
        <w:rPr>
          <w:rFonts w:asciiTheme="majorHAnsi" w:hAnsiTheme="majorHAnsi"/>
          <w:sz w:val="24"/>
        </w:rPr>
        <w:t xml:space="preserve"> </w:t>
      </w:r>
      <w:r w:rsidRPr="00B84281">
        <w:rPr>
          <w:rFonts w:asciiTheme="majorHAnsi" w:hAnsiTheme="majorHAnsi"/>
          <w:sz w:val="24"/>
        </w:rPr>
        <w:t xml:space="preserve">to examine structural and institutional explanations for patterns of party regulation. The research found no </w:t>
      </w:r>
      <w:r w:rsidR="002206E3">
        <w:rPr>
          <w:rFonts w:asciiTheme="majorHAnsi" w:hAnsiTheme="majorHAnsi"/>
          <w:sz w:val="24"/>
        </w:rPr>
        <w:t>correlation</w:t>
      </w:r>
      <w:r w:rsidR="00284F4A">
        <w:rPr>
          <w:rFonts w:asciiTheme="majorHAnsi" w:hAnsiTheme="majorHAnsi"/>
          <w:sz w:val="24"/>
        </w:rPr>
        <w:t xml:space="preserve"> between the </w:t>
      </w:r>
      <w:r w:rsidRPr="00B84281">
        <w:rPr>
          <w:rFonts w:asciiTheme="majorHAnsi" w:hAnsiTheme="majorHAnsi"/>
          <w:sz w:val="24"/>
        </w:rPr>
        <w:t xml:space="preserve">pervasiveness of corruption, the level of economic development </w:t>
      </w:r>
      <w:proofErr w:type="gramStart"/>
      <w:r w:rsidRPr="00B84281">
        <w:rPr>
          <w:rFonts w:asciiTheme="majorHAnsi" w:hAnsiTheme="majorHAnsi"/>
          <w:sz w:val="24"/>
        </w:rPr>
        <w:t>or</w:t>
      </w:r>
      <w:proofErr w:type="gramEnd"/>
      <w:r w:rsidRPr="00B84281">
        <w:rPr>
          <w:rFonts w:asciiTheme="majorHAnsi" w:hAnsiTheme="majorHAnsi"/>
          <w:sz w:val="24"/>
        </w:rPr>
        <w:t xml:space="preserve"> the </w:t>
      </w:r>
      <w:r w:rsidR="00E41CA1" w:rsidRPr="00B84281">
        <w:rPr>
          <w:rFonts w:asciiTheme="majorHAnsi" w:hAnsiTheme="majorHAnsi"/>
          <w:sz w:val="24"/>
        </w:rPr>
        <w:t>maturity</w:t>
      </w:r>
      <w:r w:rsidRPr="00B84281">
        <w:rPr>
          <w:rFonts w:asciiTheme="majorHAnsi" w:hAnsiTheme="majorHAnsi"/>
          <w:sz w:val="24"/>
        </w:rPr>
        <w:t xml:space="preserve"> of </w:t>
      </w:r>
      <w:r w:rsidR="00E41CA1" w:rsidRPr="00B84281">
        <w:rPr>
          <w:rFonts w:asciiTheme="majorHAnsi" w:hAnsiTheme="majorHAnsi"/>
          <w:sz w:val="24"/>
        </w:rPr>
        <w:t xml:space="preserve">the </w:t>
      </w:r>
      <w:r w:rsidRPr="00B84281">
        <w:rPr>
          <w:rFonts w:asciiTheme="majorHAnsi" w:hAnsiTheme="majorHAnsi"/>
          <w:sz w:val="24"/>
        </w:rPr>
        <w:t xml:space="preserve">democracy. </w:t>
      </w:r>
    </w:p>
    <w:p w14:paraId="3B419F3E" w14:textId="65E8C520" w:rsidR="00D7576D"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 xml:space="preserve">Using </w:t>
      </w:r>
      <w:r w:rsidR="002206E3">
        <w:rPr>
          <w:rFonts w:asciiTheme="majorHAnsi" w:hAnsiTheme="majorHAnsi"/>
          <w:sz w:val="24"/>
        </w:rPr>
        <w:t>the CPI of Transparency International</w:t>
      </w:r>
      <w:r w:rsidR="00E759B3" w:rsidRPr="00B84281">
        <w:rPr>
          <w:rFonts w:asciiTheme="majorHAnsi" w:hAnsiTheme="majorHAnsi"/>
          <w:sz w:val="24"/>
        </w:rPr>
        <w:t xml:space="preserve">, Van </w:t>
      </w:r>
      <w:proofErr w:type="spellStart"/>
      <w:r w:rsidR="00E759B3" w:rsidRPr="00B84281">
        <w:rPr>
          <w:rFonts w:asciiTheme="majorHAnsi" w:hAnsiTheme="majorHAnsi"/>
          <w:sz w:val="24"/>
        </w:rPr>
        <w:t>Biezen</w:t>
      </w:r>
      <w:proofErr w:type="spellEnd"/>
      <w:r w:rsidR="00F43A2B" w:rsidRPr="00B84281">
        <w:rPr>
          <w:rFonts w:asciiTheme="majorHAnsi" w:hAnsiTheme="majorHAnsi"/>
          <w:sz w:val="24"/>
        </w:rPr>
        <w:t xml:space="preserve"> (2004)</w:t>
      </w:r>
      <w:r w:rsidR="00E759B3" w:rsidRPr="00B84281">
        <w:rPr>
          <w:rFonts w:asciiTheme="majorHAnsi" w:hAnsiTheme="majorHAnsi"/>
          <w:sz w:val="24"/>
        </w:rPr>
        <w:t xml:space="preserve"> found </w:t>
      </w:r>
      <w:r w:rsidRPr="00B84281">
        <w:rPr>
          <w:rFonts w:asciiTheme="majorHAnsi" w:hAnsiTheme="majorHAnsi"/>
          <w:sz w:val="24"/>
        </w:rPr>
        <w:t>no clear relationship between th</w:t>
      </w:r>
      <w:r w:rsidR="00607B7B" w:rsidRPr="00B84281">
        <w:rPr>
          <w:rFonts w:asciiTheme="majorHAnsi" w:hAnsiTheme="majorHAnsi"/>
          <w:sz w:val="24"/>
        </w:rPr>
        <w:t xml:space="preserve">e existence of disclosure rules, </w:t>
      </w:r>
      <w:r w:rsidRPr="00B84281">
        <w:rPr>
          <w:rFonts w:asciiTheme="majorHAnsi" w:hAnsiTheme="majorHAnsi"/>
          <w:sz w:val="24"/>
        </w:rPr>
        <w:t>the availability of public funding and the lev</w:t>
      </w:r>
      <w:r w:rsidR="00E759B3" w:rsidRPr="00B84281">
        <w:rPr>
          <w:rFonts w:asciiTheme="majorHAnsi" w:hAnsiTheme="majorHAnsi"/>
          <w:sz w:val="24"/>
        </w:rPr>
        <w:t xml:space="preserve">el of corruption. Furthermore, the study concluded that </w:t>
      </w:r>
      <w:r w:rsidRPr="00B84281">
        <w:rPr>
          <w:rFonts w:asciiTheme="majorHAnsi" w:hAnsiTheme="majorHAnsi"/>
          <w:sz w:val="24"/>
        </w:rPr>
        <w:t xml:space="preserve">countries with higher levels of corruption may be more likely to establish legal norms to control political donations and expenditures, but are not necessarily more inclined to introduce transparency legislation or </w:t>
      </w:r>
      <w:r w:rsidR="00E759B3" w:rsidRPr="00B84281">
        <w:rPr>
          <w:rFonts w:asciiTheme="majorHAnsi" w:hAnsiTheme="majorHAnsi"/>
          <w:sz w:val="24"/>
        </w:rPr>
        <w:t>to concede a greater role to state funding.</w:t>
      </w:r>
      <w:r w:rsidR="00920370" w:rsidRPr="00B84281">
        <w:rPr>
          <w:rFonts w:asciiTheme="majorHAnsi" w:hAnsiTheme="majorHAnsi"/>
          <w:sz w:val="24"/>
        </w:rPr>
        <w:t xml:space="preserve"> </w:t>
      </w:r>
      <w:r w:rsidR="00E759B3" w:rsidRPr="00B84281">
        <w:rPr>
          <w:rFonts w:asciiTheme="majorHAnsi" w:hAnsiTheme="majorHAnsi"/>
          <w:sz w:val="24"/>
        </w:rPr>
        <w:t xml:space="preserve">Contradicting similar research, it suggests </w:t>
      </w:r>
      <w:r w:rsidRPr="00B84281">
        <w:rPr>
          <w:rFonts w:asciiTheme="majorHAnsi" w:hAnsiTheme="majorHAnsi"/>
          <w:sz w:val="24"/>
        </w:rPr>
        <w:t>that political finance regulations might not be a product of a</w:t>
      </w:r>
      <w:r w:rsidR="00E759B3" w:rsidRPr="00B84281">
        <w:rPr>
          <w:rFonts w:asciiTheme="majorHAnsi" w:hAnsiTheme="majorHAnsi"/>
          <w:sz w:val="24"/>
        </w:rPr>
        <w:t>n</w:t>
      </w:r>
      <w:r w:rsidRPr="00B84281">
        <w:rPr>
          <w:rFonts w:asciiTheme="majorHAnsi" w:hAnsiTheme="majorHAnsi"/>
          <w:sz w:val="24"/>
        </w:rPr>
        <w:t xml:space="preserve"> </w:t>
      </w:r>
      <w:r w:rsidR="00E759B3" w:rsidRPr="00B84281">
        <w:rPr>
          <w:rFonts w:asciiTheme="majorHAnsi" w:hAnsiTheme="majorHAnsi"/>
          <w:sz w:val="24"/>
        </w:rPr>
        <w:t>increase in political scandals.</w:t>
      </w:r>
      <w:r w:rsidR="00F43A2B" w:rsidRPr="00B84281">
        <w:rPr>
          <w:rFonts w:asciiTheme="majorHAnsi" w:hAnsiTheme="majorHAnsi"/>
          <w:sz w:val="24"/>
        </w:rPr>
        <w:t xml:space="preserve"> </w:t>
      </w:r>
    </w:p>
    <w:p w14:paraId="404CB646" w14:textId="5B0BA9EF" w:rsidR="00E41CA1" w:rsidRPr="00B84281" w:rsidRDefault="002057A0" w:rsidP="00E41CA1">
      <w:pPr>
        <w:spacing w:after="120" w:line="360" w:lineRule="auto"/>
        <w:jc w:val="both"/>
        <w:rPr>
          <w:rFonts w:asciiTheme="majorHAnsi" w:hAnsiTheme="majorHAnsi"/>
          <w:sz w:val="24"/>
        </w:rPr>
      </w:pPr>
      <w:proofErr w:type="spellStart"/>
      <w:r>
        <w:rPr>
          <w:rFonts w:asciiTheme="majorHAnsi" w:hAnsiTheme="majorHAnsi"/>
          <w:sz w:val="24"/>
        </w:rPr>
        <w:lastRenderedPageBreak/>
        <w:t>Casal</w:t>
      </w:r>
      <w:proofErr w:type="spellEnd"/>
      <w:r>
        <w:rPr>
          <w:rFonts w:asciiTheme="majorHAnsi" w:hAnsiTheme="majorHAnsi"/>
          <w:sz w:val="24"/>
        </w:rPr>
        <w:t xml:space="preserve"> </w:t>
      </w:r>
      <w:proofErr w:type="spellStart"/>
      <w:r>
        <w:rPr>
          <w:rFonts w:asciiTheme="majorHAnsi" w:hAnsiTheme="majorHAnsi"/>
          <w:sz w:val="24"/>
        </w:rPr>
        <w:t>Bértoa</w:t>
      </w:r>
      <w:proofErr w:type="spellEnd"/>
      <w:r>
        <w:rPr>
          <w:rFonts w:asciiTheme="majorHAnsi" w:hAnsiTheme="majorHAnsi"/>
          <w:sz w:val="24"/>
        </w:rPr>
        <w:t xml:space="preserve"> et al. (2014</w:t>
      </w:r>
      <w:r w:rsidR="00E41CA1" w:rsidRPr="00B84281">
        <w:rPr>
          <w:rFonts w:asciiTheme="majorHAnsi" w:hAnsiTheme="majorHAnsi"/>
          <w:sz w:val="24"/>
        </w:rPr>
        <w:t xml:space="preserve">) analysed if public funding and political finance regulations are related to the perception of party corruption. Like most of the scholars who tackle this topic, the authors note a lack of research concerning the influence of political finance regulation on corruption. </w:t>
      </w:r>
    </w:p>
    <w:p w14:paraId="69831355" w14:textId="76511BCD" w:rsidR="002057A0" w:rsidRDefault="00E41CA1" w:rsidP="004356D3">
      <w:pPr>
        <w:spacing w:after="120" w:line="360" w:lineRule="auto"/>
        <w:jc w:val="both"/>
        <w:rPr>
          <w:rFonts w:asciiTheme="majorHAnsi" w:hAnsiTheme="majorHAnsi"/>
          <w:sz w:val="24"/>
        </w:rPr>
      </w:pPr>
      <w:r w:rsidRPr="00B84281">
        <w:rPr>
          <w:rFonts w:asciiTheme="majorHAnsi" w:hAnsiTheme="majorHAnsi"/>
          <w:sz w:val="24"/>
        </w:rPr>
        <w:t>Using a dataset developed at Leiden University, with information of political finance aspects in Europe and Latin America, these scholars employ a quantitative approach to verify the assumption that political finance regulation has a positive effect on party corruption trough a comparison of 28 European and 9 Latin American countries. Based on their data, the scholars conclude that more political finance regulation does not mean a lower perception of party corruption.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w:t>
      </w:r>
      <w:r w:rsidR="002057A0">
        <w:rPr>
          <w:rFonts w:asciiTheme="majorHAnsi" w:hAnsiTheme="majorHAnsi"/>
          <w:sz w:val="24"/>
        </w:rPr>
        <w:t>,</w:t>
      </w:r>
      <w:r w:rsidRPr="00B84281">
        <w:rPr>
          <w:rFonts w:asciiTheme="majorHAnsi" w:hAnsiTheme="majorHAnsi"/>
          <w:sz w:val="24"/>
        </w:rPr>
        <w:t xml:space="preserve"> 2014) </w:t>
      </w:r>
    </w:p>
    <w:p w14:paraId="34692211" w14:textId="7EAAB790" w:rsidR="00E41CA1" w:rsidRPr="00B84281" w:rsidRDefault="00E41CA1" w:rsidP="004356D3">
      <w:pPr>
        <w:spacing w:after="120" w:line="360" w:lineRule="auto"/>
        <w:jc w:val="both"/>
        <w:rPr>
          <w:rFonts w:asciiTheme="majorHAnsi" w:hAnsiTheme="majorHAnsi"/>
          <w:sz w:val="24"/>
        </w:rPr>
      </w:pPr>
      <w:r w:rsidRPr="00B84281">
        <w:rPr>
          <w:rFonts w:asciiTheme="majorHAnsi" w:hAnsiTheme="majorHAnsi"/>
          <w:sz w:val="24"/>
        </w:rPr>
        <w:t xml:space="preserve">The scholars note that political finance regulation does not help to drop the levels of perceived corruption among political parties. </w:t>
      </w:r>
      <w:r w:rsidR="00284F4A">
        <w:rPr>
          <w:rFonts w:asciiTheme="majorHAnsi" w:hAnsiTheme="majorHAnsi"/>
          <w:sz w:val="24"/>
        </w:rPr>
        <w:t>According to their study</w:t>
      </w:r>
      <w:r w:rsidRPr="00B84281">
        <w:rPr>
          <w:rFonts w:asciiTheme="majorHAnsi" w:hAnsiTheme="majorHAnsi"/>
          <w:sz w:val="24"/>
        </w:rPr>
        <w:t>, neither restrictive legal frameworks where the state is the main financial contributor to parties, nor more independent controls, nor higher penalties over illegal funding activities, are correlated to lower levels of party corruption perceptions. Despite the limitations of the study, they conclude the state should not be the only contributor of funding to political parties.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w:t>
      </w:r>
      <w:r w:rsidR="002057A0">
        <w:rPr>
          <w:rFonts w:asciiTheme="majorHAnsi" w:hAnsiTheme="majorHAnsi"/>
          <w:sz w:val="24"/>
        </w:rPr>
        <w:t>,</w:t>
      </w:r>
      <w:r w:rsidRPr="00B84281">
        <w:rPr>
          <w:rFonts w:asciiTheme="majorHAnsi" w:hAnsiTheme="majorHAnsi"/>
          <w:sz w:val="24"/>
        </w:rPr>
        <w:t xml:space="preserve"> 201</w:t>
      </w:r>
      <w:r w:rsidR="002057A0">
        <w:rPr>
          <w:rFonts w:asciiTheme="majorHAnsi" w:hAnsiTheme="majorHAnsi"/>
          <w:sz w:val="24"/>
        </w:rPr>
        <w:t>4</w:t>
      </w:r>
      <w:r w:rsidRPr="00B84281">
        <w:rPr>
          <w:rFonts w:asciiTheme="majorHAnsi" w:hAnsiTheme="majorHAnsi"/>
          <w:sz w:val="24"/>
        </w:rPr>
        <w:t>)</w:t>
      </w:r>
    </w:p>
    <w:p w14:paraId="42E5CC8D" w14:textId="4AB81DFB" w:rsidR="00A33C4A" w:rsidRPr="00A33C4A" w:rsidRDefault="00A33C4A" w:rsidP="00215BDE">
      <w:pPr>
        <w:pStyle w:val="Ttulo2"/>
      </w:pPr>
      <w:bookmarkStart w:id="5" w:name="_Toc354842868"/>
      <w:r w:rsidRPr="00A33C4A">
        <w:t xml:space="preserve">Political </w:t>
      </w:r>
      <w:r w:rsidR="008F14F2" w:rsidRPr="00A33C4A">
        <w:t xml:space="preserve">Finance </w:t>
      </w:r>
      <w:r w:rsidR="00C53425" w:rsidRPr="00A33C4A">
        <w:t>and</w:t>
      </w:r>
      <w:r w:rsidR="008F14F2" w:rsidRPr="00A33C4A">
        <w:t xml:space="preserve"> Corruption </w:t>
      </w:r>
      <w:r w:rsidR="00C53425" w:rsidRPr="00A33C4A">
        <w:t>in</w:t>
      </w:r>
      <w:r w:rsidR="008F14F2" w:rsidRPr="00A33C4A">
        <w:t xml:space="preserve"> </w:t>
      </w:r>
      <w:r w:rsidRPr="00A33C4A">
        <w:t xml:space="preserve">Latin </w:t>
      </w:r>
      <w:r w:rsidR="008F14F2" w:rsidRPr="00A33C4A">
        <w:t>America</w:t>
      </w:r>
      <w:bookmarkEnd w:id="5"/>
    </w:p>
    <w:p w14:paraId="4E8B1184" w14:textId="7E41DF9C"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In Latin America, scholars note a gap between the </w:t>
      </w:r>
      <w:r w:rsidR="00120531" w:rsidRPr="00105E42">
        <w:rPr>
          <w:rFonts w:ascii="Cambria" w:eastAsia="Cambria" w:hAnsi="Cambria" w:cs="Cambria"/>
          <w:sz w:val="24"/>
        </w:rPr>
        <w:t>high</w:t>
      </w:r>
      <w:r w:rsidRPr="00105E42">
        <w:rPr>
          <w:rFonts w:ascii="Cambria" w:eastAsia="Cambria" w:hAnsi="Cambria" w:cs="Cambria"/>
          <w:sz w:val="24"/>
        </w:rPr>
        <w:t xml:space="preserve"> density and scope of political finance regulations and the role of money in politics.</w:t>
      </w:r>
      <w:r w:rsidR="00085567" w:rsidRPr="00105E42">
        <w:rPr>
          <w:rFonts w:ascii="Cambria" w:eastAsia="Cambria" w:hAnsi="Cambria" w:cs="Cambria"/>
          <w:sz w:val="24"/>
        </w:rPr>
        <w:t xml:space="preserve"> </w:t>
      </w:r>
      <w:r w:rsidR="00683260" w:rsidRPr="00105E42">
        <w:rPr>
          <w:rFonts w:ascii="Cambria" w:eastAsia="Cambria" w:hAnsi="Cambria" w:cs="Cambria"/>
          <w:sz w:val="24"/>
        </w:rPr>
        <w:t xml:space="preserve">The </w:t>
      </w:r>
      <w:r w:rsidR="00683260">
        <w:rPr>
          <w:rFonts w:ascii="Cambria" w:eastAsia="Cambria" w:hAnsi="Cambria" w:cs="Cambria"/>
          <w:sz w:val="24"/>
        </w:rPr>
        <w:t xml:space="preserve">main </w:t>
      </w:r>
      <w:r w:rsidR="00683260" w:rsidRPr="00105E42">
        <w:rPr>
          <w:rFonts w:ascii="Cambria" w:eastAsia="Cambria" w:hAnsi="Cambria" w:cs="Cambria"/>
          <w:sz w:val="24"/>
        </w:rPr>
        <w:t>underl</w:t>
      </w:r>
      <w:r w:rsidR="00683260">
        <w:rPr>
          <w:rFonts w:ascii="Cambria" w:eastAsia="Cambria" w:hAnsi="Cambria" w:cs="Cambria"/>
          <w:sz w:val="24"/>
        </w:rPr>
        <w:t>ying</w:t>
      </w:r>
      <w:r w:rsidR="00683260" w:rsidRPr="00105E42">
        <w:rPr>
          <w:rFonts w:ascii="Cambria" w:eastAsia="Cambria" w:hAnsi="Cambria" w:cs="Cambria"/>
          <w:sz w:val="24"/>
        </w:rPr>
        <w:t xml:space="preserve"> problem </w:t>
      </w:r>
      <w:r w:rsidR="00683260">
        <w:rPr>
          <w:rFonts w:ascii="Cambria" w:eastAsia="Cambria" w:hAnsi="Cambria" w:cs="Cambria"/>
          <w:sz w:val="24"/>
        </w:rPr>
        <w:t xml:space="preserve">in the region </w:t>
      </w:r>
      <w:r w:rsidR="00683260" w:rsidRPr="00105E42">
        <w:rPr>
          <w:rFonts w:ascii="Cambria" w:eastAsia="Cambria" w:hAnsi="Cambria" w:cs="Cambria"/>
          <w:sz w:val="24"/>
        </w:rPr>
        <w:t xml:space="preserve">is not the lack of regulation, but the inability to enforce rules. </w:t>
      </w:r>
      <w:r w:rsidR="00683260">
        <w:rPr>
          <w:rFonts w:ascii="Cambria" w:eastAsia="Cambria" w:hAnsi="Cambria" w:cs="Cambria"/>
          <w:sz w:val="24"/>
        </w:rPr>
        <w:t>Some of the issues</w:t>
      </w:r>
      <w:r w:rsidR="00683260" w:rsidRPr="00105E42">
        <w:rPr>
          <w:rFonts w:ascii="Cambria" w:eastAsia="Cambria" w:hAnsi="Cambria" w:cs="Cambria"/>
          <w:sz w:val="24"/>
        </w:rPr>
        <w:t xml:space="preserve"> </w:t>
      </w:r>
      <w:r w:rsidR="00683260">
        <w:rPr>
          <w:rFonts w:ascii="Cambria" w:eastAsia="Cambria" w:hAnsi="Cambria" w:cs="Cambria"/>
          <w:sz w:val="24"/>
        </w:rPr>
        <w:t>shared by countries in the subcontinent that contribute to this problem</w:t>
      </w:r>
      <w:r w:rsidR="00085567" w:rsidRPr="00105E42">
        <w:rPr>
          <w:rFonts w:ascii="Cambria" w:eastAsia="Cambria" w:hAnsi="Cambria" w:cs="Cambria"/>
          <w:sz w:val="24"/>
        </w:rPr>
        <w:t xml:space="preserve"> are l</w:t>
      </w:r>
      <w:r w:rsidRPr="00105E42">
        <w:rPr>
          <w:rFonts w:ascii="Cambria" w:eastAsia="Cambria" w:hAnsi="Cambria" w:cs="Cambria"/>
          <w:sz w:val="24"/>
        </w:rPr>
        <w:t xml:space="preserve">ow levels of transparency </w:t>
      </w:r>
      <w:r w:rsidR="00085567" w:rsidRPr="00105E42">
        <w:rPr>
          <w:rFonts w:ascii="Cambria" w:eastAsia="Cambria" w:hAnsi="Cambria" w:cs="Cambria"/>
          <w:sz w:val="24"/>
        </w:rPr>
        <w:t>of funding</w:t>
      </w:r>
      <w:r w:rsidRPr="00105E42">
        <w:rPr>
          <w:rFonts w:ascii="Cambria" w:eastAsia="Cambria" w:hAnsi="Cambria" w:cs="Cambria"/>
          <w:sz w:val="24"/>
        </w:rPr>
        <w:t>, the inexistence of regional standards for political finance, the loopholes or rigidity of regulation, the infiltration of</w:t>
      </w:r>
      <w:r w:rsidR="00085567" w:rsidRPr="00105E42">
        <w:rPr>
          <w:rFonts w:ascii="Cambria" w:eastAsia="Cambria" w:hAnsi="Cambria" w:cs="Cambria"/>
          <w:sz w:val="24"/>
        </w:rPr>
        <w:t xml:space="preserve"> illicit financing and</w:t>
      </w:r>
      <w:r w:rsidRPr="00105E42">
        <w:rPr>
          <w:rFonts w:ascii="Cambria" w:eastAsia="Cambria" w:hAnsi="Cambria" w:cs="Cambria"/>
          <w:sz w:val="24"/>
        </w:rPr>
        <w:t xml:space="preserve"> the impossibility to implement the ruling norms effectively due to the absence of strong moni</w:t>
      </w:r>
      <w:r w:rsidR="00085567" w:rsidRPr="00105E42">
        <w:rPr>
          <w:rFonts w:ascii="Cambria" w:eastAsia="Cambria" w:hAnsi="Cambria" w:cs="Cambria"/>
          <w:sz w:val="24"/>
        </w:rPr>
        <w:t>toring and enforcement agencies</w:t>
      </w:r>
      <w:r w:rsidRPr="00105E42">
        <w:rPr>
          <w:rFonts w:ascii="Cambria" w:eastAsia="Cambria" w:hAnsi="Cambria" w:cs="Cambria"/>
          <w:sz w:val="24"/>
        </w:rPr>
        <w:t>. (IDEA</w:t>
      </w:r>
      <w:r w:rsidR="002057A0">
        <w:rPr>
          <w:rFonts w:ascii="Cambria" w:eastAsia="Cambria" w:hAnsi="Cambria" w:cs="Cambria"/>
          <w:sz w:val="24"/>
        </w:rPr>
        <w:t>,</w:t>
      </w:r>
      <w:r w:rsidRPr="00105E42">
        <w:rPr>
          <w:rFonts w:ascii="Cambria" w:eastAsia="Cambria" w:hAnsi="Cambria" w:cs="Cambria"/>
          <w:sz w:val="24"/>
        </w:rPr>
        <w:t xml:space="preserve"> 2014)</w:t>
      </w:r>
    </w:p>
    <w:p w14:paraId="5743C9E7" w14:textId="01F4DAA5"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P</w:t>
      </w:r>
      <w:r w:rsidR="00981FB7" w:rsidRPr="00105E42">
        <w:rPr>
          <w:rFonts w:ascii="Cambria" w:eastAsia="Cambria" w:hAnsi="Cambria" w:cs="Cambria"/>
          <w:sz w:val="24"/>
        </w:rPr>
        <w:t xml:space="preserve">olitical finance issues </w:t>
      </w:r>
      <w:r w:rsidRPr="00105E42">
        <w:rPr>
          <w:rFonts w:ascii="Cambria" w:eastAsia="Cambria" w:hAnsi="Cambria" w:cs="Cambria"/>
          <w:sz w:val="24"/>
        </w:rPr>
        <w:t>became central in Latin America</w:t>
      </w:r>
      <w:r w:rsidR="00981FB7" w:rsidRPr="00105E42">
        <w:rPr>
          <w:rFonts w:ascii="Cambria" w:eastAsia="Cambria" w:hAnsi="Cambria" w:cs="Cambria"/>
          <w:sz w:val="24"/>
        </w:rPr>
        <w:t xml:space="preserve"> after dictatorships came to an end in the late 70´s and democracy emerged as the only legitimate way to reach and keep institutional power. Actually, Casas-Zamora (2016) remarks that today, </w:t>
      </w:r>
      <w:r w:rsidR="00981FB7" w:rsidRPr="00105E42">
        <w:rPr>
          <w:rFonts w:ascii="Cambria" w:eastAsia="Cambria" w:hAnsi="Cambria" w:cs="Cambria"/>
          <w:sz w:val="24"/>
        </w:rPr>
        <w:lastRenderedPageBreak/>
        <w:t xml:space="preserve">after a generation of democratic relations, the region is in a much better position to address some key issues </w:t>
      </w:r>
      <w:r w:rsidR="00683260">
        <w:rPr>
          <w:rFonts w:ascii="Cambria" w:eastAsia="Cambria" w:hAnsi="Cambria" w:cs="Cambria"/>
          <w:sz w:val="24"/>
        </w:rPr>
        <w:t xml:space="preserve">to strengthen </w:t>
      </w:r>
      <w:r w:rsidR="00981FB7" w:rsidRPr="00105E42">
        <w:rPr>
          <w:rFonts w:ascii="Cambria" w:eastAsia="Cambria" w:hAnsi="Cambria" w:cs="Cambria"/>
          <w:sz w:val="24"/>
        </w:rPr>
        <w:t xml:space="preserve">democracy, like transparency of political finance. </w:t>
      </w:r>
    </w:p>
    <w:p w14:paraId="5EA59029" w14:textId="32BB6637"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Still, in recent </w:t>
      </w:r>
      <w:r w:rsidR="00981FB7" w:rsidRPr="00105E42">
        <w:rPr>
          <w:rFonts w:ascii="Cambria" w:eastAsia="Cambria" w:hAnsi="Cambria" w:cs="Cambria"/>
          <w:sz w:val="24"/>
        </w:rPr>
        <w:t xml:space="preserve">years, the region has faced many political corruption scandals. For instance, the </w:t>
      </w:r>
      <w:proofErr w:type="spellStart"/>
      <w:r w:rsidR="00981FB7" w:rsidRPr="00105E42">
        <w:rPr>
          <w:rFonts w:ascii="Cambria" w:eastAsia="Cambria" w:hAnsi="Cambria" w:cs="Cambria"/>
          <w:i/>
          <w:sz w:val="24"/>
        </w:rPr>
        <w:t>Petrolão</w:t>
      </w:r>
      <w:proofErr w:type="spellEnd"/>
      <w:r w:rsidR="00981FB7" w:rsidRPr="00105E42">
        <w:rPr>
          <w:rFonts w:ascii="Cambria" w:eastAsia="Cambria" w:hAnsi="Cambria" w:cs="Cambria"/>
          <w:sz w:val="24"/>
        </w:rPr>
        <w:t xml:space="preserve"> or </w:t>
      </w:r>
      <w:r w:rsidR="00981FB7" w:rsidRPr="00105E42">
        <w:rPr>
          <w:rFonts w:ascii="Cambria" w:eastAsia="Cambria" w:hAnsi="Cambria" w:cs="Cambria"/>
          <w:i/>
          <w:sz w:val="24"/>
        </w:rPr>
        <w:t xml:space="preserve">Lava </w:t>
      </w:r>
      <w:proofErr w:type="spellStart"/>
      <w:r w:rsidR="00981FB7" w:rsidRPr="00105E42">
        <w:rPr>
          <w:rFonts w:ascii="Cambria" w:eastAsia="Cambria" w:hAnsi="Cambria" w:cs="Cambria"/>
          <w:i/>
          <w:sz w:val="24"/>
        </w:rPr>
        <w:t>Jato</w:t>
      </w:r>
      <w:proofErr w:type="spellEnd"/>
      <w:r w:rsidR="00981FB7" w:rsidRPr="00105E42">
        <w:rPr>
          <w:rFonts w:ascii="Cambria" w:eastAsia="Cambria" w:hAnsi="Cambria" w:cs="Cambria"/>
          <w:sz w:val="24"/>
        </w:rPr>
        <w:t xml:space="preserve"> in Brazil; the </w:t>
      </w:r>
      <w:r w:rsidR="00981FB7" w:rsidRPr="00105E42">
        <w:rPr>
          <w:rFonts w:ascii="Cambria" w:eastAsia="Cambria" w:hAnsi="Cambria" w:cs="Cambria"/>
          <w:i/>
          <w:sz w:val="24"/>
        </w:rPr>
        <w:t xml:space="preserve">Penta and </w:t>
      </w:r>
      <w:proofErr w:type="spellStart"/>
      <w:r w:rsidR="00981FB7" w:rsidRPr="00105E42">
        <w:rPr>
          <w:rFonts w:ascii="Cambria" w:eastAsia="Cambria" w:hAnsi="Cambria" w:cs="Cambria"/>
          <w:i/>
          <w:sz w:val="24"/>
        </w:rPr>
        <w:t>Soquimich</w:t>
      </w:r>
      <w:proofErr w:type="spellEnd"/>
      <w:r w:rsidR="00981FB7" w:rsidRPr="00105E42">
        <w:rPr>
          <w:rFonts w:ascii="Cambria" w:eastAsia="Cambria" w:hAnsi="Cambria" w:cs="Cambria"/>
          <w:sz w:val="24"/>
        </w:rPr>
        <w:t xml:space="preserve"> affairs in Chile; the social security scandal in Honduras (Casas-Zamora</w:t>
      </w:r>
      <w:r w:rsidR="00345206">
        <w:rPr>
          <w:rFonts w:ascii="Cambria" w:eastAsia="Cambria" w:hAnsi="Cambria" w:cs="Cambria"/>
          <w:sz w:val="24"/>
        </w:rPr>
        <w:t>,</w:t>
      </w:r>
      <w:r w:rsidR="00981FB7" w:rsidRPr="00105E42">
        <w:rPr>
          <w:rFonts w:ascii="Cambria" w:eastAsia="Cambria" w:hAnsi="Cambria" w:cs="Cambria"/>
          <w:sz w:val="24"/>
        </w:rPr>
        <w:t xml:space="preserve"> 2016); the </w:t>
      </w:r>
      <w:proofErr w:type="spellStart"/>
      <w:r w:rsidR="00981FB7" w:rsidRPr="00105E42">
        <w:rPr>
          <w:rFonts w:ascii="Cambria" w:eastAsia="Cambria" w:hAnsi="Cambria" w:cs="Cambria"/>
          <w:i/>
          <w:sz w:val="24"/>
        </w:rPr>
        <w:t>Odebrecht</w:t>
      </w:r>
      <w:proofErr w:type="spellEnd"/>
      <w:r w:rsidR="00981FB7" w:rsidRPr="00105E42">
        <w:rPr>
          <w:rFonts w:ascii="Cambria" w:eastAsia="Cambria" w:hAnsi="Cambria" w:cs="Cambria"/>
          <w:sz w:val="24"/>
        </w:rPr>
        <w:t xml:space="preserve"> case </w:t>
      </w:r>
      <w:r w:rsidRPr="00105E42">
        <w:rPr>
          <w:rFonts w:ascii="Cambria" w:eastAsia="Cambria" w:hAnsi="Cambria" w:cs="Cambria"/>
          <w:sz w:val="24"/>
        </w:rPr>
        <w:t>in many countries of the region</w:t>
      </w:r>
      <w:r w:rsidR="00345206">
        <w:rPr>
          <w:rFonts w:ascii="Cambria" w:eastAsia="Cambria" w:hAnsi="Cambria" w:cs="Cambria"/>
          <w:sz w:val="24"/>
        </w:rPr>
        <w:t xml:space="preserve"> and</w:t>
      </w:r>
      <w:r w:rsidR="00981FB7" w:rsidRPr="00105E42">
        <w:rPr>
          <w:rFonts w:ascii="Cambria" w:eastAsia="Cambria" w:hAnsi="Cambria" w:cs="Cambria"/>
          <w:sz w:val="24"/>
        </w:rPr>
        <w:t xml:space="preserve"> the </w:t>
      </w:r>
      <w:r w:rsidR="00981FB7" w:rsidRPr="00105E42">
        <w:rPr>
          <w:rFonts w:ascii="Cambria" w:eastAsia="Cambria" w:hAnsi="Cambria" w:cs="Cambria"/>
          <w:i/>
          <w:sz w:val="24"/>
        </w:rPr>
        <w:t>Panama Papers</w:t>
      </w:r>
      <w:r w:rsidR="00981FB7" w:rsidRPr="00105E42">
        <w:rPr>
          <w:rFonts w:ascii="Cambria" w:eastAsia="Cambria" w:hAnsi="Cambria" w:cs="Cambria"/>
          <w:sz w:val="24"/>
        </w:rPr>
        <w:t xml:space="preserve">. </w:t>
      </w:r>
    </w:p>
    <w:p w14:paraId="10986EA8" w14:textId="4140AF86" w:rsidR="00981FB7" w:rsidRPr="00105E42" w:rsidRDefault="00981FB7" w:rsidP="00085567">
      <w:pPr>
        <w:spacing w:after="120" w:line="360" w:lineRule="auto"/>
        <w:jc w:val="both"/>
        <w:rPr>
          <w:rFonts w:ascii="Cambria" w:eastAsia="Cambria" w:hAnsi="Cambria" w:cs="Cambria"/>
          <w:sz w:val="24"/>
          <w:vertAlign w:val="superscript"/>
        </w:rPr>
      </w:pPr>
      <w:r w:rsidRPr="00105E42">
        <w:rPr>
          <w:rFonts w:ascii="Cambria" w:eastAsia="Cambria" w:hAnsi="Cambria" w:cs="Cambria"/>
          <w:sz w:val="24"/>
        </w:rPr>
        <w:t xml:space="preserve">In parallel, and </w:t>
      </w:r>
      <w:r w:rsidR="00BD2F70" w:rsidRPr="00105E42">
        <w:rPr>
          <w:rFonts w:ascii="Cambria" w:eastAsia="Cambria" w:hAnsi="Cambria" w:cs="Cambria"/>
          <w:sz w:val="24"/>
        </w:rPr>
        <w:t>as an answer</w:t>
      </w:r>
      <w:r w:rsidRPr="00105E42">
        <w:rPr>
          <w:rFonts w:ascii="Cambria" w:eastAsia="Cambria" w:hAnsi="Cambria" w:cs="Cambria"/>
          <w:sz w:val="24"/>
        </w:rPr>
        <w:t xml:space="preserve"> to these scandals, Latin America has be</w:t>
      </w:r>
      <w:r w:rsidR="00BD2F70" w:rsidRPr="00105E42">
        <w:rPr>
          <w:rFonts w:ascii="Cambria" w:eastAsia="Cambria" w:hAnsi="Cambria" w:cs="Cambria"/>
          <w:sz w:val="24"/>
        </w:rPr>
        <w:t xml:space="preserve">en making regulatory efforts </w:t>
      </w:r>
      <w:r w:rsidRPr="00105E42">
        <w:rPr>
          <w:rFonts w:ascii="Cambria" w:eastAsia="Cambria" w:hAnsi="Cambria" w:cs="Cambria"/>
          <w:sz w:val="24"/>
        </w:rPr>
        <w:t xml:space="preserve">to improve control over money in politics (Casas- Zamora and </w:t>
      </w:r>
      <w:proofErr w:type="spellStart"/>
      <w:r w:rsidRPr="00105E42">
        <w:rPr>
          <w:rFonts w:ascii="Cambria" w:eastAsia="Cambria" w:hAnsi="Cambria" w:cs="Cambria"/>
          <w:sz w:val="24"/>
        </w:rPr>
        <w:t>Zovatto</w:t>
      </w:r>
      <w:proofErr w:type="spellEnd"/>
      <w:r w:rsidR="004C5985">
        <w:rPr>
          <w:rFonts w:ascii="Cambria" w:eastAsia="Cambria" w:hAnsi="Cambria" w:cs="Cambria"/>
          <w:sz w:val="24"/>
        </w:rPr>
        <w:t>,</w:t>
      </w:r>
      <w:r w:rsidRPr="00105E42">
        <w:rPr>
          <w:rFonts w:ascii="Cambria" w:eastAsia="Cambria" w:hAnsi="Cambria" w:cs="Cambria"/>
          <w:sz w:val="24"/>
        </w:rPr>
        <w:t xml:space="preserve"> 2016)</w:t>
      </w:r>
      <w:r w:rsidR="00BD2F70" w:rsidRPr="00105E42">
        <w:rPr>
          <w:rFonts w:ascii="Cambria" w:eastAsia="Cambria" w:hAnsi="Cambria" w:cs="Cambria"/>
          <w:sz w:val="24"/>
        </w:rPr>
        <w:t>. The focus has been set on</w:t>
      </w:r>
      <w:r w:rsidRPr="00105E42">
        <w:rPr>
          <w:rFonts w:ascii="Cambria" w:eastAsia="Cambria" w:hAnsi="Cambria" w:cs="Cambria"/>
          <w:sz w:val="24"/>
        </w:rPr>
        <w:t xml:space="preserve"> private contributions and corporate donations bans, television advertising restrictions during political campaigns and stronger penalties for political finance</w:t>
      </w:r>
      <w:r w:rsidR="00BD2F70" w:rsidRPr="00105E42">
        <w:rPr>
          <w:rFonts w:ascii="Cambria" w:eastAsia="Cambria" w:hAnsi="Cambria" w:cs="Cambria"/>
          <w:sz w:val="24"/>
        </w:rPr>
        <w:t xml:space="preserve"> violations. Nevertheless, both</w:t>
      </w:r>
      <w:r w:rsidRPr="00105E42">
        <w:rPr>
          <w:rFonts w:ascii="Cambria" w:eastAsia="Cambria" w:hAnsi="Cambria" w:cs="Cambria"/>
          <w:sz w:val="24"/>
        </w:rPr>
        <w:t xml:space="preserve"> old and new regulatory frameworks are weakened by grave implementation problems. (Casas-Zamora</w:t>
      </w:r>
      <w:r w:rsidR="004C5985">
        <w:rPr>
          <w:rFonts w:ascii="Cambria" w:eastAsia="Cambria" w:hAnsi="Cambria" w:cs="Cambria"/>
          <w:sz w:val="24"/>
        </w:rPr>
        <w:t>,</w:t>
      </w:r>
      <w:r w:rsidRPr="00105E42">
        <w:rPr>
          <w:rFonts w:ascii="Cambria" w:eastAsia="Cambria" w:hAnsi="Cambria" w:cs="Cambria"/>
          <w:sz w:val="24"/>
        </w:rPr>
        <w:t xml:space="preserve"> 2016)</w:t>
      </w:r>
    </w:p>
    <w:p w14:paraId="42D9DCE0" w14:textId="1554AE33"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Chile, El Salvador, Guatemala, Paraguay and </w:t>
      </w:r>
      <w:r w:rsidR="004C5985" w:rsidRPr="00105E42">
        <w:rPr>
          <w:rFonts w:ascii="Cambria" w:eastAsia="Cambria" w:hAnsi="Cambria" w:cs="Cambria"/>
          <w:sz w:val="24"/>
        </w:rPr>
        <w:t>Peru</w:t>
      </w:r>
      <w:r w:rsidRPr="00105E42">
        <w:rPr>
          <w:rFonts w:ascii="Cambria" w:eastAsia="Cambria" w:hAnsi="Cambria" w:cs="Cambria"/>
          <w:sz w:val="24"/>
        </w:rPr>
        <w:t xml:space="preserve"> passed new political finance regulation</w:t>
      </w:r>
      <w:r w:rsidR="00956F35">
        <w:rPr>
          <w:rFonts w:ascii="Cambria" w:eastAsia="Cambria" w:hAnsi="Cambria" w:cs="Cambria"/>
          <w:sz w:val="24"/>
        </w:rPr>
        <w:t>s</w:t>
      </w:r>
      <w:r w:rsidR="00BD2F70" w:rsidRPr="00105E42">
        <w:rPr>
          <w:rFonts w:ascii="Cambria" w:eastAsia="Cambria" w:hAnsi="Cambria" w:cs="Cambria"/>
          <w:sz w:val="24"/>
        </w:rPr>
        <w:t xml:space="preserve"> between 2012 and 2016. Yet, </w:t>
      </w:r>
      <w:r w:rsidRPr="00105E42">
        <w:rPr>
          <w:rFonts w:ascii="Cambria" w:eastAsia="Cambria" w:hAnsi="Cambria" w:cs="Cambria"/>
          <w:sz w:val="24"/>
        </w:rPr>
        <w:t xml:space="preserve">“these changes have left the crucial question of the enforcement of political finance controls largely unaddressed”. </w:t>
      </w:r>
      <w:r w:rsidR="00BD2F70" w:rsidRPr="00105E42">
        <w:rPr>
          <w:rFonts w:ascii="Cambria" w:eastAsia="Cambria" w:hAnsi="Cambria" w:cs="Cambria"/>
          <w:sz w:val="24"/>
        </w:rPr>
        <w:t>(Casas-Zamora</w:t>
      </w:r>
      <w:r w:rsidR="004C5985">
        <w:rPr>
          <w:rFonts w:ascii="Cambria" w:eastAsia="Cambria" w:hAnsi="Cambria" w:cs="Cambria"/>
          <w:sz w:val="24"/>
        </w:rPr>
        <w:t>,</w:t>
      </w:r>
      <w:r w:rsidR="00BD2F70" w:rsidRPr="00105E42">
        <w:rPr>
          <w:rFonts w:ascii="Cambria" w:eastAsia="Cambria" w:hAnsi="Cambria" w:cs="Cambria"/>
          <w:sz w:val="24"/>
        </w:rPr>
        <w:t xml:space="preserve"> 2016, p.7)</w:t>
      </w:r>
    </w:p>
    <w:p w14:paraId="55D6CAA9" w14:textId="7DB487F8" w:rsidR="00BD2F70" w:rsidRPr="00105E42" w:rsidRDefault="00BD2F70" w:rsidP="00085567">
      <w:pPr>
        <w:spacing w:after="120" w:line="360" w:lineRule="auto"/>
        <w:jc w:val="both"/>
        <w:rPr>
          <w:rFonts w:asciiTheme="majorHAnsi" w:hAnsiTheme="majorHAnsi"/>
          <w:sz w:val="24"/>
        </w:rPr>
      </w:pPr>
      <w:r w:rsidRPr="00105E42">
        <w:rPr>
          <w:rFonts w:asciiTheme="majorHAnsi" w:hAnsiTheme="majorHAnsi"/>
          <w:sz w:val="24"/>
        </w:rPr>
        <w:t>In the same sense, Posada-</w:t>
      </w:r>
      <w:proofErr w:type="spellStart"/>
      <w:r w:rsidRPr="00105E42">
        <w:rPr>
          <w:rFonts w:asciiTheme="majorHAnsi" w:hAnsiTheme="majorHAnsi"/>
          <w:sz w:val="24"/>
        </w:rPr>
        <w:t>Carbó</w:t>
      </w:r>
      <w:proofErr w:type="spellEnd"/>
      <w:r w:rsidRPr="00105E42">
        <w:rPr>
          <w:rFonts w:asciiTheme="majorHAnsi" w:hAnsiTheme="majorHAnsi"/>
          <w:sz w:val="24"/>
        </w:rPr>
        <w:t xml:space="preserve"> (2008) specifies that democracy in the region is seen to have failed to provide economic and social stability and that the surge of state funding of parties in the region answers to corruption scandals rather than to an interest in a procedural democracy. </w:t>
      </w:r>
    </w:p>
    <w:p w14:paraId="0E259A83" w14:textId="77777777" w:rsidR="004C5985"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The concept of </w:t>
      </w:r>
      <w:proofErr w:type="spellStart"/>
      <w:r w:rsidRPr="004C5985">
        <w:rPr>
          <w:rFonts w:asciiTheme="majorHAnsi" w:hAnsiTheme="majorHAnsi"/>
          <w:sz w:val="24"/>
        </w:rPr>
        <w:t>clientelism</w:t>
      </w:r>
      <w:proofErr w:type="spellEnd"/>
      <w:r w:rsidRPr="004C5985">
        <w:rPr>
          <w:rFonts w:asciiTheme="majorHAnsi" w:hAnsiTheme="majorHAnsi"/>
          <w:sz w:val="24"/>
        </w:rPr>
        <w:t xml:space="preserve"> </w:t>
      </w:r>
      <w:r w:rsidRPr="00105E42">
        <w:rPr>
          <w:rFonts w:asciiTheme="majorHAnsi" w:hAnsiTheme="majorHAnsi"/>
          <w:sz w:val="24"/>
        </w:rPr>
        <w:t>is also closely related with the study of party finance and corruption</w:t>
      </w:r>
      <w:r w:rsidR="000676EE" w:rsidRPr="00105E42">
        <w:rPr>
          <w:rFonts w:asciiTheme="majorHAnsi" w:hAnsiTheme="majorHAnsi"/>
          <w:sz w:val="24"/>
        </w:rPr>
        <w:t xml:space="preserve"> </w:t>
      </w:r>
      <w:r w:rsidR="00956F35">
        <w:rPr>
          <w:rFonts w:asciiTheme="majorHAnsi" w:hAnsiTheme="majorHAnsi"/>
          <w:sz w:val="24"/>
        </w:rPr>
        <w:t>in</w:t>
      </w:r>
      <w:r w:rsidR="00956F35" w:rsidRPr="00105E42">
        <w:rPr>
          <w:rFonts w:asciiTheme="majorHAnsi" w:hAnsiTheme="majorHAnsi"/>
          <w:sz w:val="24"/>
        </w:rPr>
        <w:t xml:space="preserve"> </w:t>
      </w:r>
      <w:r w:rsidRPr="00105E42">
        <w:rPr>
          <w:rFonts w:asciiTheme="majorHAnsi" w:hAnsiTheme="majorHAnsi"/>
          <w:sz w:val="24"/>
        </w:rPr>
        <w:t xml:space="preserve">Latin American countries.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 “relationship based on political subordination in exchange for material rewards. In systems where this is the norm, the poor are obliged to sacrifice their political rights in exchange of access to redistributive programs.” (Fox 1994, p.153) </w:t>
      </w:r>
    </w:p>
    <w:p w14:paraId="3AFB5FE8" w14:textId="0E4B1720"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Fox</w:t>
      </w:r>
      <w:r w:rsidR="004C5985">
        <w:rPr>
          <w:rFonts w:asciiTheme="majorHAnsi" w:hAnsiTheme="majorHAnsi"/>
          <w:sz w:val="24"/>
        </w:rPr>
        <w:t xml:space="preserve"> (1994)</w:t>
      </w:r>
      <w:r w:rsidRPr="00105E42">
        <w:rPr>
          <w:rFonts w:asciiTheme="majorHAnsi" w:hAnsiTheme="majorHAnsi"/>
          <w:sz w:val="24"/>
        </w:rPr>
        <w:t xml:space="preserve"> analyses the case of Mexico, in which a trend towards electoral competition did not result in a decrease of </w:t>
      </w:r>
      <w:proofErr w:type="spellStart"/>
      <w:r w:rsidRPr="00105E42">
        <w:rPr>
          <w:rFonts w:asciiTheme="majorHAnsi" w:hAnsiTheme="majorHAnsi"/>
          <w:sz w:val="24"/>
        </w:rPr>
        <w:t>clientelistic</w:t>
      </w:r>
      <w:proofErr w:type="spellEnd"/>
      <w:r w:rsidRPr="00105E42">
        <w:rPr>
          <w:rFonts w:asciiTheme="majorHAnsi" w:hAnsiTheme="majorHAnsi"/>
          <w:sz w:val="24"/>
        </w:rPr>
        <w:t xml:space="preserve"> practices of the government. The author </w:t>
      </w:r>
      <w:r w:rsidR="000676EE" w:rsidRPr="00105E42">
        <w:rPr>
          <w:rFonts w:asciiTheme="majorHAnsi" w:hAnsiTheme="majorHAnsi"/>
          <w:sz w:val="24"/>
        </w:rPr>
        <w:t>concludes</w:t>
      </w:r>
      <w:r w:rsidRPr="00105E42">
        <w:rPr>
          <w:rFonts w:asciiTheme="majorHAnsi" w:hAnsiTheme="majorHAnsi"/>
          <w:sz w:val="24"/>
        </w:rPr>
        <w:t xml:space="preserve"> that</w:t>
      </w:r>
      <w:r w:rsidR="000676EE" w:rsidRPr="00105E42">
        <w:rPr>
          <w:rFonts w:asciiTheme="majorHAnsi" w:hAnsiTheme="majorHAnsi"/>
          <w:sz w:val="24"/>
        </w:rPr>
        <w:t xml:space="preserve"> there</w:t>
      </w:r>
      <w:r w:rsidRPr="00105E42">
        <w:rPr>
          <w:rFonts w:asciiTheme="majorHAnsi" w:hAnsiTheme="majorHAnsi"/>
          <w:sz w:val="24"/>
        </w:rPr>
        <w:t xml:space="preserve"> needs to be respect for associational </w:t>
      </w:r>
      <w:r w:rsidRPr="00105E42">
        <w:rPr>
          <w:rFonts w:asciiTheme="majorHAnsi" w:hAnsiTheme="majorHAnsi"/>
          <w:sz w:val="24"/>
        </w:rPr>
        <w:lastRenderedPageBreak/>
        <w:t>autonomy for citizens to organize and not to fall in an asymmetric power relation. He argues that antipo</w:t>
      </w:r>
      <w:r w:rsidR="000676EE" w:rsidRPr="00105E42">
        <w:rPr>
          <w:rFonts w:asciiTheme="majorHAnsi" w:hAnsiTheme="majorHAnsi"/>
          <w:sz w:val="24"/>
        </w:rPr>
        <w:t>verty programs</w:t>
      </w:r>
      <w:r w:rsidRPr="00105E42">
        <w:rPr>
          <w:rFonts w:asciiTheme="majorHAnsi" w:hAnsiTheme="majorHAnsi"/>
          <w:sz w:val="24"/>
        </w:rPr>
        <w:t xml:space="preserve"> could be used to perpetuate </w:t>
      </w:r>
      <w:proofErr w:type="spellStart"/>
      <w:r w:rsidRPr="00105E42">
        <w:rPr>
          <w:rFonts w:asciiTheme="majorHAnsi" w:hAnsiTheme="majorHAnsi"/>
          <w:sz w:val="24"/>
        </w:rPr>
        <w:t>clientelism</w:t>
      </w:r>
      <w:proofErr w:type="spellEnd"/>
      <w:r w:rsidRPr="00105E42">
        <w:rPr>
          <w:rFonts w:asciiTheme="majorHAnsi" w:hAnsiTheme="majorHAnsi"/>
          <w:sz w:val="24"/>
        </w:rPr>
        <w:t>.</w:t>
      </w:r>
    </w:p>
    <w:p w14:paraId="589B1BA6" w14:textId="38FE6862"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The lack of effective control mechanisms, soc</w:t>
      </w:r>
      <w:r w:rsidR="000676EE" w:rsidRPr="00105E42">
        <w:rPr>
          <w:rFonts w:asciiTheme="majorHAnsi" w:hAnsiTheme="majorHAnsi"/>
          <w:sz w:val="24"/>
        </w:rPr>
        <w:t xml:space="preserve">ial inequality and </w:t>
      </w:r>
      <w:proofErr w:type="spellStart"/>
      <w:r w:rsidR="000676EE" w:rsidRPr="00105E42">
        <w:rPr>
          <w:rFonts w:asciiTheme="majorHAnsi" w:hAnsiTheme="majorHAnsi"/>
          <w:sz w:val="24"/>
        </w:rPr>
        <w:t>clientelism</w:t>
      </w:r>
      <w:proofErr w:type="spellEnd"/>
      <w:r w:rsidRPr="00105E42">
        <w:rPr>
          <w:rFonts w:asciiTheme="majorHAnsi" w:hAnsiTheme="majorHAnsi"/>
          <w:sz w:val="24"/>
        </w:rPr>
        <w:t xml:space="preserve"> are related to the idea that p</w:t>
      </w:r>
      <w:r w:rsidR="00F95CFB">
        <w:rPr>
          <w:rFonts w:asciiTheme="majorHAnsi" w:hAnsiTheme="majorHAnsi"/>
          <w:sz w:val="24"/>
        </w:rPr>
        <w:t xml:space="preserve">olitical finance regulation is </w:t>
      </w:r>
      <w:r w:rsidRPr="00105E42">
        <w:rPr>
          <w:rFonts w:asciiTheme="majorHAnsi" w:hAnsiTheme="majorHAnsi"/>
          <w:sz w:val="24"/>
        </w:rPr>
        <w:t>a sec</w:t>
      </w:r>
      <w:r w:rsidR="00F95CFB">
        <w:rPr>
          <w:rFonts w:asciiTheme="majorHAnsi" w:hAnsiTheme="majorHAnsi"/>
          <w:sz w:val="24"/>
        </w:rPr>
        <w:t>ond-generation political reform</w:t>
      </w:r>
      <w:r w:rsidR="00F95CFB" w:rsidRPr="00105E42">
        <w:rPr>
          <w:rFonts w:asciiTheme="majorHAnsi" w:hAnsiTheme="majorHAnsi"/>
          <w:sz w:val="24"/>
        </w:rPr>
        <w:t>, which</w:t>
      </w:r>
      <w:r w:rsidRPr="00105E42">
        <w:rPr>
          <w:rFonts w:asciiTheme="majorHAnsi" w:hAnsiTheme="majorHAnsi"/>
          <w:sz w:val="24"/>
        </w:rPr>
        <w:t xml:space="preserve"> needs a number of economic, social and institutional prerequisites in order to succeed. (Casas-Zamora</w:t>
      </w:r>
      <w:r w:rsidR="00F95CFB">
        <w:rPr>
          <w:rFonts w:asciiTheme="majorHAnsi" w:hAnsiTheme="majorHAnsi"/>
          <w:sz w:val="24"/>
        </w:rPr>
        <w:t>,</w:t>
      </w:r>
      <w:r w:rsidRPr="00105E42">
        <w:rPr>
          <w:rFonts w:asciiTheme="majorHAnsi" w:hAnsiTheme="majorHAnsi"/>
          <w:sz w:val="24"/>
        </w:rPr>
        <w:t xml:space="preserve"> 2016) </w:t>
      </w:r>
    </w:p>
    <w:p w14:paraId="51809D60" w14:textId="6227B718" w:rsidR="00981FB7" w:rsidRPr="00105E42" w:rsidRDefault="00F95CFB" w:rsidP="00085567">
      <w:pPr>
        <w:spacing w:after="120" w:line="360" w:lineRule="auto"/>
        <w:jc w:val="both"/>
        <w:rPr>
          <w:rFonts w:asciiTheme="majorHAnsi" w:hAnsiTheme="majorHAnsi"/>
          <w:sz w:val="24"/>
        </w:rPr>
      </w:pPr>
      <w:r>
        <w:rPr>
          <w:rFonts w:asciiTheme="majorHAnsi" w:hAnsiTheme="majorHAnsi"/>
          <w:sz w:val="24"/>
        </w:rPr>
        <w:t>Those</w:t>
      </w:r>
      <w:r w:rsidR="00981FB7" w:rsidRPr="00105E42">
        <w:rPr>
          <w:rFonts w:asciiTheme="majorHAnsi" w:hAnsiTheme="majorHAnsi"/>
          <w:sz w:val="24"/>
        </w:rPr>
        <w:t xml:space="preserve"> interested in improving political finance issue</w:t>
      </w:r>
      <w:r w:rsidR="000676EE" w:rsidRPr="00105E42">
        <w:rPr>
          <w:rFonts w:asciiTheme="majorHAnsi" w:hAnsiTheme="majorHAnsi"/>
          <w:sz w:val="24"/>
        </w:rPr>
        <w:t>s should focus on</w:t>
      </w:r>
      <w:r w:rsidR="00981FB7" w:rsidRPr="00105E42">
        <w:rPr>
          <w:rFonts w:asciiTheme="majorHAnsi" w:hAnsiTheme="majorHAnsi"/>
          <w:sz w:val="24"/>
        </w:rPr>
        <w:t xml:space="preserve"> enhancing political finance regulation</w:t>
      </w:r>
      <w:r w:rsidR="00956F35">
        <w:rPr>
          <w:rFonts w:asciiTheme="majorHAnsi" w:hAnsiTheme="majorHAnsi"/>
          <w:sz w:val="24"/>
        </w:rPr>
        <w:t>,</w:t>
      </w:r>
      <w:r w:rsidR="00981FB7" w:rsidRPr="00105E42">
        <w:rPr>
          <w:rFonts w:asciiTheme="majorHAnsi" w:hAnsiTheme="majorHAnsi"/>
          <w:sz w:val="24"/>
        </w:rPr>
        <w:t xml:space="preserve"> monitor</w:t>
      </w:r>
      <w:r w:rsidR="00956F35">
        <w:rPr>
          <w:rFonts w:asciiTheme="majorHAnsi" w:hAnsiTheme="majorHAnsi"/>
          <w:sz w:val="24"/>
        </w:rPr>
        <w:t>ing</w:t>
      </w:r>
      <w:r w:rsidR="00981FB7" w:rsidRPr="00105E42">
        <w:rPr>
          <w:rFonts w:asciiTheme="majorHAnsi" w:hAnsiTheme="majorHAnsi"/>
          <w:sz w:val="24"/>
        </w:rPr>
        <w:t xml:space="preserve"> and enforcement; paying special attention to local level political finance corruption; </w:t>
      </w:r>
      <w:r>
        <w:rPr>
          <w:rFonts w:asciiTheme="majorHAnsi" w:hAnsiTheme="majorHAnsi"/>
          <w:sz w:val="24"/>
        </w:rPr>
        <w:t xml:space="preserve">and, </w:t>
      </w:r>
      <w:r w:rsidR="00981FB7" w:rsidRPr="00105E42">
        <w:rPr>
          <w:rFonts w:asciiTheme="majorHAnsi" w:hAnsiTheme="majorHAnsi"/>
          <w:sz w:val="24"/>
        </w:rPr>
        <w:t>facilitating and simplifying the access to political finance information</w:t>
      </w:r>
      <w:r>
        <w:rPr>
          <w:rFonts w:asciiTheme="majorHAnsi" w:hAnsiTheme="majorHAnsi"/>
          <w:sz w:val="24"/>
        </w:rPr>
        <w:t xml:space="preserve">. Also, </w:t>
      </w:r>
      <w:r w:rsidR="00981FB7" w:rsidRPr="00105E42">
        <w:rPr>
          <w:rFonts w:asciiTheme="majorHAnsi" w:hAnsiTheme="majorHAnsi"/>
          <w:sz w:val="24"/>
        </w:rPr>
        <w:t xml:space="preserve">promoting a comprehensive regulatory approach </w:t>
      </w:r>
      <w:r>
        <w:rPr>
          <w:rFonts w:asciiTheme="majorHAnsi" w:hAnsiTheme="majorHAnsi"/>
          <w:sz w:val="24"/>
        </w:rPr>
        <w:t>that</w:t>
      </w:r>
      <w:r w:rsidR="00981FB7" w:rsidRPr="00105E42">
        <w:rPr>
          <w:rFonts w:asciiTheme="majorHAnsi" w:hAnsiTheme="majorHAnsi"/>
          <w:sz w:val="24"/>
        </w:rPr>
        <w:t xml:space="preserve"> integrates campaign finance, conflicts of interest and</w:t>
      </w:r>
      <w:r w:rsidR="000676EE" w:rsidRPr="00105E42">
        <w:rPr>
          <w:rFonts w:asciiTheme="majorHAnsi" w:hAnsiTheme="majorHAnsi"/>
          <w:sz w:val="24"/>
        </w:rPr>
        <w:t xml:space="preserve"> lobbying activities rules</w:t>
      </w:r>
      <w:r w:rsidR="00981FB7" w:rsidRPr="00105E42">
        <w:rPr>
          <w:rFonts w:asciiTheme="majorHAnsi" w:hAnsiTheme="majorHAnsi"/>
          <w:sz w:val="24"/>
        </w:rPr>
        <w:t>.  (Casas-Zamora</w:t>
      </w:r>
      <w:r>
        <w:rPr>
          <w:rFonts w:asciiTheme="majorHAnsi" w:hAnsiTheme="majorHAnsi"/>
          <w:sz w:val="24"/>
        </w:rPr>
        <w:t>,</w:t>
      </w:r>
      <w:r w:rsidR="00981FB7" w:rsidRPr="00105E42">
        <w:rPr>
          <w:rFonts w:asciiTheme="majorHAnsi" w:hAnsiTheme="majorHAnsi"/>
          <w:sz w:val="24"/>
        </w:rPr>
        <w:t xml:space="preserve"> 2016)</w:t>
      </w:r>
    </w:p>
    <w:p w14:paraId="7641D63D" w14:textId="135B9B18" w:rsidR="005A1B81" w:rsidRPr="009D6565" w:rsidRDefault="00B3455C" w:rsidP="00215BDE">
      <w:pPr>
        <w:pStyle w:val="Ttulo2"/>
        <w:rPr>
          <w:lang w:eastAsia="es-AR"/>
        </w:rPr>
      </w:pPr>
      <w:bookmarkStart w:id="6" w:name="_Toc354842869"/>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6"/>
    </w:p>
    <w:p w14:paraId="574966C3" w14:textId="2E367CAF" w:rsidR="0082309F" w:rsidRPr="00105E42" w:rsidRDefault="00301355" w:rsidP="0082309F">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Complementarily</w:t>
      </w:r>
      <w:r w:rsidR="0082309F" w:rsidRPr="00105E42">
        <w:rPr>
          <w:rFonts w:asciiTheme="majorHAnsi" w:eastAsia="Times New Roman" w:hAnsiTheme="majorHAnsi" w:cstheme="minorHAnsi"/>
          <w:sz w:val="24"/>
          <w:lang w:eastAsia="es-AR"/>
        </w:rPr>
        <w:t>, and based on the equilibrium model</w:t>
      </w:r>
      <w:r w:rsidR="001F438F" w:rsidRPr="00105E42">
        <w:rPr>
          <w:rFonts w:asciiTheme="majorHAnsi" w:eastAsia="Times New Roman" w:hAnsiTheme="majorHAnsi" w:cstheme="minorHAnsi"/>
          <w:sz w:val="24"/>
          <w:lang w:eastAsia="es-AR"/>
        </w:rPr>
        <w:t xml:space="preserve"> developed by </w:t>
      </w:r>
      <w:proofErr w:type="spellStart"/>
      <w:r w:rsidR="001F438F" w:rsidRPr="00105E42">
        <w:rPr>
          <w:rFonts w:asciiTheme="majorHAnsi" w:eastAsia="Times New Roman" w:hAnsiTheme="majorHAnsi" w:cstheme="minorHAnsi"/>
          <w:sz w:val="24"/>
          <w:lang w:eastAsia="es-AR"/>
        </w:rPr>
        <w:t>Mungiu-Pippidi</w:t>
      </w:r>
      <w:proofErr w:type="spellEnd"/>
      <w:r w:rsidR="0082309F" w:rsidRPr="00105E42">
        <w:rPr>
          <w:rFonts w:asciiTheme="majorHAnsi" w:eastAsia="Times New Roman" w:hAnsiTheme="majorHAnsi" w:cstheme="minorHAnsi"/>
          <w:sz w:val="24"/>
          <w:lang w:eastAsia="es-AR"/>
        </w:rPr>
        <w:t xml:space="preserve">, </w:t>
      </w:r>
      <w:r w:rsidR="00956F35">
        <w:rPr>
          <w:rFonts w:asciiTheme="majorHAnsi" w:eastAsia="Times New Roman" w:hAnsiTheme="majorHAnsi" w:cstheme="minorHAnsi"/>
          <w:sz w:val="24"/>
          <w:lang w:eastAsia="es-AR"/>
        </w:rPr>
        <w:t>this study will</w:t>
      </w:r>
      <w:r w:rsidR="0082309F" w:rsidRPr="00105E42">
        <w:rPr>
          <w:rFonts w:asciiTheme="majorHAnsi" w:eastAsia="Times New Roman" w:hAnsiTheme="majorHAnsi" w:cstheme="minorHAnsi"/>
          <w:sz w:val="24"/>
          <w:lang w:eastAsia="es-AR"/>
        </w:rPr>
        <w:t xml:space="preserve"> also focus on a well-known opportunity to corrupt: </w:t>
      </w:r>
      <w:r w:rsidR="0082309F" w:rsidRPr="00F95CFB">
        <w:rPr>
          <w:rFonts w:asciiTheme="majorHAnsi" w:eastAsia="Times New Roman" w:hAnsiTheme="majorHAnsi" w:cstheme="minorHAnsi"/>
          <w:sz w:val="24"/>
          <w:lang w:eastAsia="es-AR"/>
        </w:rPr>
        <w:t xml:space="preserve">public </w:t>
      </w:r>
      <w:r w:rsidR="00F95CFB">
        <w:rPr>
          <w:rFonts w:asciiTheme="majorHAnsi" w:eastAsia="Times New Roman" w:hAnsiTheme="majorHAnsi" w:cstheme="minorHAnsi"/>
          <w:sz w:val="24"/>
          <w:lang w:eastAsia="es-AR"/>
        </w:rPr>
        <w:t>investment</w:t>
      </w:r>
      <w:r w:rsidR="0082309F" w:rsidRPr="00105E42">
        <w:rPr>
          <w:rFonts w:asciiTheme="majorHAnsi" w:eastAsia="Times New Roman" w:hAnsiTheme="majorHAnsi" w:cstheme="minorHAnsi"/>
          <w:sz w:val="24"/>
          <w:lang w:eastAsia="es-AR"/>
        </w:rPr>
        <w:t xml:space="preserve">. According to </w:t>
      </w:r>
      <w:proofErr w:type="spellStart"/>
      <w:r w:rsidR="0082309F" w:rsidRPr="00105E42">
        <w:rPr>
          <w:rFonts w:asciiTheme="majorHAnsi" w:eastAsia="Times New Roman" w:hAnsiTheme="majorHAnsi" w:cstheme="minorHAnsi"/>
          <w:sz w:val="24"/>
          <w:lang w:eastAsia="es-AR"/>
        </w:rPr>
        <w:t>Tanzi</w:t>
      </w:r>
      <w:proofErr w:type="spellEnd"/>
      <w:r w:rsidR="0082309F" w:rsidRPr="00105E42">
        <w:rPr>
          <w:rFonts w:asciiTheme="majorHAnsi" w:eastAsia="Times New Roman" w:hAnsiTheme="majorHAnsi" w:cstheme="minorHAnsi"/>
          <w:sz w:val="24"/>
          <w:lang w:eastAsia="es-AR"/>
        </w:rPr>
        <w:t xml:space="preserve"> and </w:t>
      </w:r>
      <w:proofErr w:type="spellStart"/>
      <w:r w:rsidR="0082309F" w:rsidRPr="00105E42">
        <w:rPr>
          <w:rFonts w:asciiTheme="majorHAnsi" w:eastAsia="Times New Roman" w:hAnsiTheme="majorHAnsi" w:cstheme="minorHAnsi"/>
          <w:sz w:val="24"/>
          <w:lang w:eastAsia="es-AR"/>
        </w:rPr>
        <w:t>Davoodi</w:t>
      </w:r>
      <w:proofErr w:type="spellEnd"/>
      <w:r w:rsidR="0082309F" w:rsidRPr="00105E42">
        <w:rPr>
          <w:rFonts w:asciiTheme="majorHAnsi" w:eastAsia="Times New Roman" w:hAnsiTheme="majorHAnsi" w:cstheme="minorHAnsi"/>
          <w:sz w:val="24"/>
          <w:lang w:eastAsia="es-AR"/>
        </w:rPr>
        <w:t xml:space="preserve"> (1997), higher corruption is related to higher public expenditures in big infrastructure projects</w:t>
      </w:r>
      <w:r w:rsidRPr="00105E42">
        <w:rPr>
          <w:rFonts w:asciiTheme="majorHAnsi" w:eastAsia="Times New Roman" w:hAnsiTheme="majorHAnsi" w:cstheme="minorHAnsi"/>
          <w:sz w:val="24"/>
          <w:lang w:eastAsia="es-AR"/>
        </w:rPr>
        <w:t xml:space="preserve"> in developing countries</w:t>
      </w:r>
      <w:r w:rsidR="0082309F" w:rsidRPr="00105E42">
        <w:rPr>
          <w:rFonts w:asciiTheme="majorHAnsi" w:eastAsia="Times New Roman" w:hAnsiTheme="majorHAnsi" w:cstheme="minorHAnsi"/>
          <w:sz w:val="24"/>
          <w:lang w:eastAsia="es-AR"/>
        </w:rPr>
        <w:t>. The main reason behind this</w:t>
      </w:r>
      <w:r w:rsidRPr="00105E42">
        <w:rPr>
          <w:rFonts w:asciiTheme="majorHAnsi" w:eastAsia="Times New Roman" w:hAnsiTheme="majorHAnsi" w:cstheme="minorHAnsi"/>
          <w:sz w:val="24"/>
          <w:lang w:eastAsia="es-AR"/>
        </w:rPr>
        <w:t xml:space="preserve"> idea</w:t>
      </w:r>
      <w:r w:rsidR="0082309F"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is that</w:t>
      </w:r>
      <w:r w:rsidR="0082309F" w:rsidRPr="00105E42">
        <w:rPr>
          <w:rFonts w:asciiTheme="majorHAnsi" w:eastAsia="Times New Roman" w:hAnsiTheme="majorHAnsi" w:cstheme="minorHAnsi"/>
          <w:sz w:val="24"/>
          <w:lang w:eastAsia="es-AR"/>
        </w:rPr>
        <w:t xml:space="preserve"> in societies with low control of corruption, politicians may have incentives to increase public capital spending at the expense of lower expenditures</w:t>
      </w:r>
      <w:r w:rsidRPr="00105E42">
        <w:rPr>
          <w:rFonts w:asciiTheme="majorHAnsi" w:eastAsia="Times New Roman" w:hAnsiTheme="majorHAnsi" w:cstheme="minorHAnsi"/>
          <w:sz w:val="24"/>
          <w:lang w:eastAsia="es-AR"/>
        </w:rPr>
        <w:t xml:space="preserve"> on operations and maintenance (public current expenditures)</w:t>
      </w:r>
      <w:r w:rsidR="0082309F" w:rsidRPr="00105E42">
        <w:rPr>
          <w:rFonts w:asciiTheme="majorHAnsi" w:eastAsia="Times New Roman" w:hAnsiTheme="majorHAnsi" w:cstheme="minorHAnsi"/>
          <w:sz w:val="24"/>
          <w:lang w:eastAsia="es-AR"/>
        </w:rPr>
        <w:t xml:space="preserve"> to </w:t>
      </w:r>
      <w:r w:rsidRPr="00105E42">
        <w:rPr>
          <w:rFonts w:asciiTheme="majorHAnsi" w:eastAsia="Times New Roman" w:hAnsiTheme="majorHAnsi" w:cstheme="minorHAnsi"/>
          <w:sz w:val="24"/>
          <w:lang w:eastAsia="es-AR"/>
        </w:rPr>
        <w:t xml:space="preserve">get larger illegal commissions </w:t>
      </w:r>
      <w:r w:rsidR="0082309F" w:rsidRPr="00105E42">
        <w:rPr>
          <w:rFonts w:asciiTheme="majorHAnsi" w:eastAsia="Times New Roman" w:hAnsiTheme="majorHAnsi" w:cstheme="minorHAnsi"/>
          <w:sz w:val="24"/>
          <w:lang w:eastAsia="es-AR"/>
        </w:rPr>
        <w:t xml:space="preserve">from the </w:t>
      </w:r>
      <w:r w:rsidRPr="00105E42">
        <w:rPr>
          <w:rFonts w:asciiTheme="majorHAnsi" w:eastAsia="Times New Roman" w:hAnsiTheme="majorHAnsi" w:cstheme="minorHAnsi"/>
          <w:sz w:val="24"/>
          <w:lang w:eastAsia="es-AR"/>
        </w:rPr>
        <w:t xml:space="preserve">beneficiary </w:t>
      </w:r>
      <w:r w:rsidR="0082309F" w:rsidRPr="00105E42">
        <w:rPr>
          <w:rFonts w:asciiTheme="majorHAnsi" w:eastAsia="Times New Roman" w:hAnsiTheme="majorHAnsi" w:cstheme="minorHAnsi"/>
          <w:sz w:val="24"/>
          <w:lang w:eastAsia="es-AR"/>
        </w:rPr>
        <w:t>private companies</w:t>
      </w:r>
      <w:r w:rsidRPr="00105E42">
        <w:rPr>
          <w:rFonts w:asciiTheme="majorHAnsi" w:eastAsia="Times New Roman" w:hAnsiTheme="majorHAnsi" w:cstheme="minorHAnsi"/>
          <w:sz w:val="24"/>
          <w:lang w:eastAsia="es-AR"/>
        </w:rPr>
        <w:t xml:space="preserve">. </w:t>
      </w:r>
      <w:r w:rsidR="0082309F" w:rsidRPr="00105E42">
        <w:rPr>
          <w:rFonts w:asciiTheme="majorHAnsi" w:eastAsia="Times New Roman" w:hAnsiTheme="majorHAnsi" w:cstheme="minorHAnsi"/>
          <w:sz w:val="24"/>
          <w:lang w:eastAsia="es-AR"/>
        </w:rPr>
        <w:t xml:space="preserve"> </w:t>
      </w:r>
    </w:p>
    <w:p w14:paraId="56C4DA1F" w14:textId="1C89EB80"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influence of corruption over public spending and its effects on growth have been studied for the last years with </w:t>
      </w:r>
      <w:r w:rsidR="00E41CA1" w:rsidRPr="00105E42">
        <w:rPr>
          <w:rFonts w:asciiTheme="majorHAnsi" w:eastAsia="Times New Roman" w:hAnsiTheme="majorHAnsi" w:cstheme="minorHAnsi"/>
          <w:sz w:val="24"/>
          <w:lang w:eastAsia="es-AR"/>
        </w:rPr>
        <w:t>noteworthy</w:t>
      </w:r>
      <w:r w:rsidRPr="00105E42">
        <w:rPr>
          <w:rFonts w:asciiTheme="majorHAnsi" w:eastAsia="Times New Roman" w:hAnsiTheme="majorHAnsi" w:cstheme="minorHAnsi"/>
          <w:sz w:val="24"/>
          <w:lang w:eastAsia="es-AR"/>
        </w:rPr>
        <w:t xml:space="preserve"> results. For instance, it was </w:t>
      </w:r>
      <w:r w:rsidR="00956F35">
        <w:rPr>
          <w:rFonts w:asciiTheme="majorHAnsi" w:eastAsia="Times New Roman" w:hAnsiTheme="majorHAnsi" w:cstheme="minorHAnsi"/>
          <w:sz w:val="24"/>
          <w:lang w:eastAsia="es-AR"/>
        </w:rPr>
        <w:t>revealed</w:t>
      </w:r>
      <w:r w:rsidR="00956F35"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that corruption reduces government expenditure on education, since it is an unattractive field for rent-seekers. The assumption is that goods and services </w:t>
      </w:r>
      <w:r w:rsidR="00E759B3"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do not require high-technology inputs to be provided by oligopolistic suppliers</w:t>
      </w:r>
      <w:r w:rsidR="00E759B3" w:rsidRPr="00105E42">
        <w:rPr>
          <w:rFonts w:asciiTheme="majorHAnsi" w:eastAsia="Times New Roman" w:hAnsiTheme="majorHAnsi" w:cstheme="minorHAnsi"/>
          <w:sz w:val="24"/>
          <w:lang w:eastAsia="es-AR"/>
        </w:rPr>
        <w:t xml:space="preserve"> are les</w:t>
      </w:r>
      <w:r w:rsidRPr="00105E42">
        <w:rPr>
          <w:rFonts w:asciiTheme="majorHAnsi" w:eastAsia="Times New Roman" w:hAnsiTheme="majorHAnsi" w:cstheme="minorHAnsi"/>
          <w:sz w:val="24"/>
          <w:lang w:eastAsia="es-AR"/>
        </w:rPr>
        <w:t>s suitable to generate re</w:t>
      </w:r>
      <w:r w:rsidR="00F43A2B" w:rsidRPr="00105E42">
        <w:rPr>
          <w:rFonts w:asciiTheme="majorHAnsi" w:eastAsia="Times New Roman" w:hAnsiTheme="majorHAnsi" w:cstheme="minorHAnsi"/>
          <w:sz w:val="24"/>
          <w:lang w:eastAsia="es-AR"/>
        </w:rPr>
        <w:t>nt-seeking situations. (Mauro</w:t>
      </w:r>
      <w:r w:rsidR="00F95CFB">
        <w:rPr>
          <w:rFonts w:asciiTheme="majorHAnsi" w:eastAsia="Times New Roman" w:hAnsiTheme="majorHAnsi" w:cstheme="minorHAnsi"/>
          <w:sz w:val="24"/>
          <w:lang w:eastAsia="es-AR"/>
        </w:rPr>
        <w:t>,</w:t>
      </w:r>
      <w:r w:rsidR="00E759B3"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1998</w:t>
      </w:r>
      <w:r w:rsidR="00F95CFB">
        <w:rPr>
          <w:rFonts w:asciiTheme="majorHAnsi" w:eastAsia="Times New Roman" w:hAnsiTheme="majorHAnsi" w:cstheme="minorHAnsi"/>
          <w:sz w:val="24"/>
          <w:lang w:eastAsia="es-AR"/>
        </w:rPr>
        <w:t>a</w:t>
      </w:r>
      <w:r w:rsidRPr="00105E42">
        <w:rPr>
          <w:rFonts w:asciiTheme="majorHAnsi" w:eastAsia="Times New Roman" w:hAnsiTheme="majorHAnsi" w:cstheme="minorHAnsi"/>
          <w:sz w:val="24"/>
          <w:lang w:eastAsia="es-AR"/>
        </w:rPr>
        <w:t xml:space="preserve">)   </w:t>
      </w:r>
    </w:p>
    <w:p w14:paraId="58F0A9C2" w14:textId="4CBAD8B5"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Going deeper into this </w:t>
      </w:r>
      <w:r w:rsidR="00F95CFB">
        <w:rPr>
          <w:rFonts w:asciiTheme="majorHAnsi" w:eastAsia="Times New Roman" w:hAnsiTheme="majorHAnsi" w:cstheme="minorHAnsi"/>
          <w:sz w:val="24"/>
          <w:lang w:eastAsia="es-AR"/>
        </w:rPr>
        <w:t>subject</w:t>
      </w:r>
      <w:r w:rsidRPr="00105E42">
        <w:rPr>
          <w:rFonts w:asciiTheme="majorHAnsi" w:eastAsia="Times New Roman" w:hAnsiTheme="majorHAnsi" w:cstheme="minorHAnsi"/>
          <w:sz w:val="24"/>
          <w:lang w:eastAsia="es-AR"/>
        </w:rPr>
        <w:t xml:space="preserve">, it was also </w:t>
      </w:r>
      <w:r w:rsidR="00E41CA1" w:rsidRPr="00105E42">
        <w:rPr>
          <w:rFonts w:asciiTheme="majorHAnsi" w:eastAsia="Times New Roman" w:hAnsiTheme="majorHAnsi" w:cstheme="minorHAnsi"/>
          <w:sz w:val="24"/>
          <w:lang w:eastAsia="es-AR"/>
        </w:rPr>
        <w:t>discovered</w:t>
      </w:r>
      <w:r w:rsidRPr="00105E42">
        <w:rPr>
          <w:rFonts w:asciiTheme="majorHAnsi" w:eastAsia="Times New Roman" w:hAnsiTheme="majorHAnsi" w:cstheme="minorHAnsi"/>
          <w:sz w:val="24"/>
          <w:lang w:eastAsia="es-AR"/>
        </w:rPr>
        <w:t xml:space="preserve"> that corruption </w:t>
      </w:r>
      <w:r w:rsidR="00E759B3" w:rsidRPr="00105E42">
        <w:rPr>
          <w:rFonts w:asciiTheme="majorHAnsi" w:eastAsia="Times New Roman" w:hAnsiTheme="majorHAnsi" w:cstheme="minorHAnsi"/>
          <w:sz w:val="24"/>
          <w:lang w:eastAsia="es-AR"/>
        </w:rPr>
        <w:t>could</w:t>
      </w:r>
      <w:r w:rsidRPr="00105E42">
        <w:rPr>
          <w:rFonts w:asciiTheme="majorHAnsi" w:eastAsia="Times New Roman" w:hAnsiTheme="majorHAnsi" w:cstheme="minorHAnsi"/>
          <w:sz w:val="24"/>
          <w:lang w:eastAsia="es-AR"/>
        </w:rPr>
        <w:t xml:space="preserve"> negatively affect growth by increasing public investment and at the same time </w:t>
      </w:r>
      <w:r w:rsidRPr="00105E42">
        <w:rPr>
          <w:rFonts w:asciiTheme="majorHAnsi" w:eastAsia="Times New Roman" w:hAnsiTheme="majorHAnsi" w:cstheme="minorHAnsi"/>
          <w:sz w:val="24"/>
          <w:lang w:eastAsia="es-AR"/>
        </w:rPr>
        <w:lastRenderedPageBreak/>
        <w:t>reduce its productivity. Indeed, the golden rule of promoting public sector investment spend</w:t>
      </w:r>
      <w:r w:rsidR="00E759B3" w:rsidRPr="00105E42">
        <w:rPr>
          <w:rFonts w:asciiTheme="majorHAnsi" w:eastAsia="Times New Roman" w:hAnsiTheme="majorHAnsi" w:cstheme="minorHAnsi"/>
          <w:sz w:val="24"/>
          <w:lang w:eastAsia="es-AR"/>
        </w:rPr>
        <w:t>ing to increase growth</w:t>
      </w:r>
      <w:r w:rsidRPr="00105E42">
        <w:rPr>
          <w:rFonts w:asciiTheme="majorHAnsi" w:eastAsia="Times New Roman" w:hAnsiTheme="majorHAnsi" w:cstheme="minorHAnsi"/>
          <w:sz w:val="24"/>
          <w:lang w:eastAsia="es-AR"/>
        </w:rPr>
        <w:t xml:space="preserve"> has been disputed, especially in countries where corruption is a problem. When control of corruption is weak, corrupt politicians have incentives to increase c</w:t>
      </w:r>
      <w:r w:rsidR="00F95CFB">
        <w:rPr>
          <w:rFonts w:asciiTheme="majorHAnsi" w:eastAsia="Times New Roman" w:hAnsiTheme="majorHAnsi" w:cstheme="minorHAnsi"/>
          <w:sz w:val="24"/>
          <w:lang w:eastAsia="es-AR"/>
        </w:rPr>
        <w:t>apital expenditures to produce</w:t>
      </w:r>
      <w:r w:rsidRPr="00105E42">
        <w:rPr>
          <w:rFonts w:asciiTheme="majorHAnsi" w:eastAsia="Times New Roman" w:hAnsiTheme="majorHAnsi" w:cstheme="minorHAnsi"/>
          <w:sz w:val="24"/>
          <w:lang w:eastAsia="es-AR"/>
        </w:rPr>
        <w:t xml:space="preserve"> big projects </w:t>
      </w:r>
      <w:r w:rsidR="00E41CA1"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will demand higher capital budgets and probably will not generate positive results in term</w:t>
      </w:r>
      <w:r w:rsidR="00F43A2B" w:rsidRPr="00105E42">
        <w:rPr>
          <w:rFonts w:asciiTheme="majorHAnsi" w:eastAsia="Times New Roman" w:hAnsiTheme="majorHAnsi" w:cstheme="minorHAnsi"/>
          <w:sz w:val="24"/>
          <w:lang w:eastAsia="es-AR"/>
        </w:rPr>
        <w:t>s of growth. (</w:t>
      </w:r>
      <w:proofErr w:type="spellStart"/>
      <w:r w:rsidR="00F43A2B" w:rsidRPr="00105E42">
        <w:rPr>
          <w:rFonts w:asciiTheme="majorHAnsi" w:eastAsia="Times New Roman" w:hAnsiTheme="majorHAnsi" w:cstheme="minorHAnsi"/>
          <w:sz w:val="24"/>
          <w:lang w:eastAsia="es-AR"/>
        </w:rPr>
        <w:t>Tanzi</w:t>
      </w:r>
      <w:proofErr w:type="spellEnd"/>
      <w:r w:rsidR="00F43A2B" w:rsidRPr="00105E42">
        <w:rPr>
          <w:rFonts w:asciiTheme="majorHAnsi" w:eastAsia="Times New Roman" w:hAnsiTheme="majorHAnsi" w:cstheme="minorHAnsi"/>
          <w:sz w:val="24"/>
          <w:lang w:eastAsia="es-AR"/>
        </w:rPr>
        <w:t xml:space="preserve"> and </w:t>
      </w:r>
      <w:proofErr w:type="spellStart"/>
      <w:r w:rsidR="00F43A2B" w:rsidRPr="00105E42">
        <w:rPr>
          <w:rFonts w:asciiTheme="majorHAnsi" w:eastAsia="Times New Roman" w:hAnsiTheme="majorHAnsi" w:cstheme="minorHAnsi"/>
          <w:sz w:val="24"/>
          <w:lang w:eastAsia="es-AR"/>
        </w:rPr>
        <w:t>Davoodi</w:t>
      </w:r>
      <w:proofErr w:type="spellEnd"/>
      <w:r w:rsidR="00F95CFB">
        <w:rPr>
          <w:rFonts w:asciiTheme="majorHAnsi" w:eastAsia="Times New Roman" w:hAnsiTheme="majorHAnsi" w:cstheme="minorHAnsi"/>
          <w:sz w:val="24"/>
          <w:lang w:eastAsia="es-AR"/>
        </w:rPr>
        <w:t>,</w:t>
      </w:r>
      <w:r w:rsidR="00A6343C"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1997)</w:t>
      </w:r>
    </w:p>
    <w:p w14:paraId="23AD50CB" w14:textId="09C3D9A3"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More recently, it was reaffirmed that corruption emerges as a </w:t>
      </w:r>
      <w:r w:rsidR="00E41CA1" w:rsidRPr="00105E42">
        <w:rPr>
          <w:rFonts w:asciiTheme="majorHAnsi" w:eastAsia="Times New Roman" w:hAnsiTheme="majorHAnsi" w:cstheme="minorHAnsi"/>
          <w:sz w:val="24"/>
          <w:lang w:eastAsia="es-AR"/>
        </w:rPr>
        <w:t>distortion</w:t>
      </w:r>
      <w:r w:rsidRPr="00105E42">
        <w:rPr>
          <w:rFonts w:asciiTheme="majorHAnsi" w:eastAsia="Times New Roman" w:hAnsiTheme="majorHAnsi" w:cstheme="minorHAnsi"/>
          <w:sz w:val="24"/>
          <w:lang w:eastAsia="es-AR"/>
        </w:rPr>
        <w:t xml:space="preserve"> of the public expenses structure. Indeed, corruption was observed as public expenditures on fuel and energy, culture and public </w:t>
      </w:r>
      <w:r w:rsidR="00A6343C" w:rsidRPr="00105E42">
        <w:rPr>
          <w:rFonts w:asciiTheme="majorHAnsi" w:eastAsia="Times New Roman" w:hAnsiTheme="majorHAnsi" w:cstheme="minorHAnsi"/>
          <w:sz w:val="24"/>
          <w:lang w:eastAsia="es-AR"/>
        </w:rPr>
        <w:t xml:space="preserve">services </w:t>
      </w:r>
      <w:r w:rsidR="00891728" w:rsidRPr="00105E42">
        <w:rPr>
          <w:rFonts w:asciiTheme="majorHAnsi" w:eastAsia="Times New Roman" w:hAnsiTheme="majorHAnsi" w:cstheme="minorHAnsi"/>
          <w:sz w:val="24"/>
          <w:lang w:eastAsia="es-AR"/>
        </w:rPr>
        <w:t>increased</w:t>
      </w:r>
      <w:r w:rsidR="00A6343C" w:rsidRPr="00105E42">
        <w:rPr>
          <w:rFonts w:asciiTheme="majorHAnsi" w:eastAsia="Times New Roman" w:hAnsiTheme="majorHAnsi" w:cstheme="minorHAnsi"/>
          <w:sz w:val="24"/>
          <w:lang w:eastAsia="es-AR"/>
        </w:rPr>
        <w:t>. All of the aforementioned are</w:t>
      </w:r>
      <w:r w:rsidRPr="00105E42">
        <w:rPr>
          <w:rFonts w:asciiTheme="majorHAnsi" w:eastAsia="Times New Roman" w:hAnsiTheme="majorHAnsi" w:cstheme="minorHAnsi"/>
          <w:sz w:val="24"/>
          <w:lang w:eastAsia="es-AR"/>
        </w:rPr>
        <w:t xml:space="preserve"> spending </w:t>
      </w:r>
      <w:r w:rsidR="00A6343C"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guarantee</w:t>
      </w:r>
      <w:r w:rsidR="00A6343C" w:rsidRPr="00105E42">
        <w:rPr>
          <w:rFonts w:asciiTheme="majorHAnsi" w:eastAsia="Times New Roman" w:hAnsiTheme="majorHAnsi" w:cstheme="minorHAnsi"/>
          <w:sz w:val="24"/>
          <w:lang w:eastAsia="es-AR"/>
        </w:rPr>
        <w:t>s</w:t>
      </w:r>
      <w:r w:rsidRPr="00105E42">
        <w:rPr>
          <w:rFonts w:asciiTheme="majorHAnsi" w:eastAsia="Times New Roman" w:hAnsiTheme="majorHAnsi" w:cstheme="minorHAnsi"/>
          <w:sz w:val="24"/>
          <w:lang w:eastAsia="es-AR"/>
        </w:rPr>
        <w:t xml:space="preserve"> more discretion and therefore, more opportunities for corruption. </w:t>
      </w:r>
      <w:r w:rsidR="00891728" w:rsidRPr="00105E42">
        <w:rPr>
          <w:rFonts w:asciiTheme="majorHAnsi" w:eastAsia="Times New Roman" w:hAnsiTheme="majorHAnsi" w:cstheme="minorHAnsi"/>
          <w:sz w:val="24"/>
          <w:lang w:eastAsia="es-AR"/>
        </w:rPr>
        <w:t>D</w:t>
      </w:r>
      <w:r w:rsidRPr="00105E42">
        <w:rPr>
          <w:rFonts w:asciiTheme="majorHAnsi" w:eastAsia="Times New Roman" w:hAnsiTheme="majorHAnsi" w:cstheme="minorHAnsi"/>
          <w:sz w:val="24"/>
          <w:lang w:eastAsia="es-AR"/>
        </w:rPr>
        <w:t>ist</w:t>
      </w:r>
      <w:r w:rsidR="00891728" w:rsidRPr="00105E42">
        <w:rPr>
          <w:rFonts w:asciiTheme="majorHAnsi" w:eastAsia="Times New Roman" w:hAnsiTheme="majorHAnsi" w:cstheme="minorHAnsi"/>
          <w:sz w:val="24"/>
          <w:lang w:eastAsia="es-AR"/>
        </w:rPr>
        <w:t xml:space="preserve">ortions in public spending function </w:t>
      </w:r>
      <w:r w:rsidRPr="00105E42">
        <w:rPr>
          <w:rFonts w:asciiTheme="majorHAnsi" w:eastAsia="Times New Roman" w:hAnsiTheme="majorHAnsi" w:cstheme="minorHAnsi"/>
          <w:sz w:val="24"/>
          <w:lang w:eastAsia="es-AR"/>
        </w:rPr>
        <w:t>at the expens</w:t>
      </w:r>
      <w:r w:rsidR="00891728" w:rsidRPr="00105E42">
        <w:rPr>
          <w:rFonts w:asciiTheme="majorHAnsi" w:eastAsia="Times New Roman" w:hAnsiTheme="majorHAnsi" w:cstheme="minorHAnsi"/>
          <w:sz w:val="24"/>
          <w:lang w:eastAsia="es-AR"/>
        </w:rPr>
        <w:t>e</w:t>
      </w:r>
      <w:r w:rsidRPr="00105E42">
        <w:rPr>
          <w:rFonts w:asciiTheme="majorHAnsi" w:eastAsia="Times New Roman" w:hAnsiTheme="majorHAnsi" w:cstheme="minorHAnsi"/>
          <w:sz w:val="24"/>
          <w:lang w:eastAsia="es-AR"/>
        </w:rPr>
        <w:t xml:space="preserve"> of social spending like education, health, and social protection, which usually </w:t>
      </w:r>
      <w:r w:rsidR="00891728" w:rsidRPr="00105E42">
        <w:rPr>
          <w:rFonts w:asciiTheme="majorHAnsi" w:eastAsia="Times New Roman" w:hAnsiTheme="majorHAnsi" w:cstheme="minorHAnsi"/>
          <w:sz w:val="24"/>
          <w:lang w:eastAsia="es-AR"/>
        </w:rPr>
        <w:t>involve</w:t>
      </w:r>
      <w:r w:rsidRPr="00105E42">
        <w:rPr>
          <w:rFonts w:asciiTheme="majorHAnsi" w:eastAsia="Times New Roman" w:hAnsiTheme="majorHAnsi" w:cstheme="minorHAnsi"/>
          <w:sz w:val="24"/>
          <w:lang w:eastAsia="es-AR"/>
        </w:rPr>
        <w:t xml:space="preserve"> more standardization and restrictions. (</w:t>
      </w:r>
      <w:proofErr w:type="spellStart"/>
      <w:r w:rsidRPr="00105E42">
        <w:rPr>
          <w:rFonts w:asciiTheme="majorHAnsi" w:hAnsiTheme="majorHAnsi"/>
          <w:sz w:val="24"/>
        </w:rPr>
        <w:t>Delavallade</w:t>
      </w:r>
      <w:proofErr w:type="spellEnd"/>
      <w:r w:rsidR="00CA4926">
        <w:rPr>
          <w:rFonts w:asciiTheme="majorHAnsi" w:hAnsiTheme="majorHAnsi"/>
          <w:sz w:val="24"/>
        </w:rPr>
        <w:t>,</w:t>
      </w:r>
      <w:r w:rsidR="00C80313" w:rsidRPr="00105E42">
        <w:rPr>
          <w:rFonts w:asciiTheme="majorHAnsi" w:hAnsiTheme="majorHAnsi"/>
          <w:sz w:val="24"/>
        </w:rPr>
        <w:t xml:space="preserve"> </w:t>
      </w:r>
      <w:r w:rsidRPr="00105E42">
        <w:rPr>
          <w:rFonts w:asciiTheme="majorHAnsi" w:hAnsiTheme="majorHAnsi"/>
          <w:sz w:val="24"/>
        </w:rPr>
        <w:t>2006</w:t>
      </w:r>
      <w:r w:rsidRPr="00105E42">
        <w:rPr>
          <w:rFonts w:asciiTheme="majorHAnsi" w:eastAsia="Times New Roman" w:hAnsiTheme="majorHAnsi" w:cstheme="minorHAnsi"/>
          <w:sz w:val="24"/>
          <w:lang w:eastAsia="es-AR"/>
        </w:rPr>
        <w:t>)</w:t>
      </w:r>
    </w:p>
    <w:p w14:paraId="636363A1" w14:textId="45D46C6A" w:rsidR="008F14F2" w:rsidRPr="008F14F2" w:rsidRDefault="008F14F2" w:rsidP="008F14F2">
      <w:pPr>
        <w:pStyle w:val="Ttulo2"/>
        <w:rPr>
          <w:lang w:eastAsia="es-AR"/>
        </w:rPr>
      </w:pPr>
      <w:bookmarkStart w:id="7" w:name="_Toc354842870"/>
      <w:r>
        <w:rPr>
          <w:lang w:eastAsia="es-AR"/>
        </w:rPr>
        <w:t>Judicial I</w:t>
      </w:r>
      <w:r w:rsidRPr="008F14F2">
        <w:rPr>
          <w:lang w:eastAsia="es-AR"/>
        </w:rPr>
        <w:t>ndependence</w:t>
      </w:r>
      <w:r>
        <w:rPr>
          <w:lang w:eastAsia="es-AR"/>
        </w:rPr>
        <w:t>: A Precondition for Control of Corruption?</w:t>
      </w:r>
      <w:bookmarkEnd w:id="7"/>
    </w:p>
    <w:p w14:paraId="3FA37D0F" w14:textId="4DC18CC0"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Judicial independence </w:t>
      </w:r>
      <w:r w:rsidR="00B46A84" w:rsidRPr="00105E42">
        <w:rPr>
          <w:rFonts w:asciiTheme="majorHAnsi" w:eastAsia="Times New Roman" w:hAnsiTheme="majorHAnsi" w:cstheme="minorHAnsi"/>
          <w:sz w:val="24"/>
          <w:lang w:eastAsia="es-AR"/>
        </w:rPr>
        <w:t>is</w:t>
      </w:r>
      <w:r w:rsidRPr="00105E42">
        <w:rPr>
          <w:rFonts w:asciiTheme="majorHAnsi" w:eastAsia="Times New Roman" w:hAnsiTheme="majorHAnsi" w:cstheme="minorHAnsi"/>
          <w:sz w:val="24"/>
          <w:lang w:eastAsia="es-AR"/>
        </w:rPr>
        <w:t xml:space="preserve"> </w:t>
      </w:r>
      <w:r w:rsidR="00B46A84" w:rsidRPr="00105E42">
        <w:rPr>
          <w:rFonts w:asciiTheme="majorHAnsi" w:eastAsia="Times New Roman" w:hAnsiTheme="majorHAnsi" w:cstheme="minorHAnsi"/>
          <w:sz w:val="24"/>
          <w:lang w:eastAsia="es-AR"/>
        </w:rPr>
        <w:t>considered a key element</w:t>
      </w:r>
      <w:r w:rsidRPr="00105E42">
        <w:rPr>
          <w:rFonts w:asciiTheme="majorHAnsi" w:eastAsia="Times New Roman" w:hAnsiTheme="majorHAnsi" w:cstheme="minorHAnsi"/>
          <w:sz w:val="24"/>
          <w:lang w:eastAsia="es-AR"/>
        </w:rPr>
        <w:t xml:space="preserve"> of</w:t>
      </w:r>
      <w:r w:rsidR="00B46A84" w:rsidRPr="00105E42">
        <w:rPr>
          <w:rFonts w:asciiTheme="majorHAnsi" w:eastAsia="Times New Roman" w:hAnsiTheme="majorHAnsi" w:cstheme="minorHAnsi"/>
          <w:sz w:val="24"/>
          <w:lang w:eastAsia="es-AR"/>
        </w:rPr>
        <w:t xml:space="preserve"> national institutional systems</w:t>
      </w:r>
      <w:r w:rsidRPr="00105E42">
        <w:rPr>
          <w:rFonts w:asciiTheme="majorHAnsi" w:eastAsia="Times New Roman" w:hAnsiTheme="majorHAnsi" w:cstheme="minorHAnsi"/>
          <w:sz w:val="24"/>
          <w:lang w:eastAsia="es-AR"/>
        </w:rPr>
        <w:t xml:space="preserve"> to prevent abuses of power. Despite finding its origins in the British courts, the </w:t>
      </w:r>
      <w:r w:rsidR="00B46A84" w:rsidRPr="00105E42">
        <w:rPr>
          <w:rFonts w:asciiTheme="majorHAnsi" w:eastAsia="Times New Roman" w:hAnsiTheme="majorHAnsi" w:cstheme="minorHAnsi"/>
          <w:sz w:val="24"/>
          <w:lang w:eastAsia="es-AR"/>
        </w:rPr>
        <w:t>establishment</w:t>
      </w:r>
      <w:r w:rsidR="00E86E84" w:rsidRPr="00105E42">
        <w:rPr>
          <w:rFonts w:asciiTheme="majorHAnsi" w:eastAsia="Times New Roman" w:hAnsiTheme="majorHAnsi" w:cstheme="minorHAnsi"/>
          <w:sz w:val="24"/>
          <w:lang w:eastAsia="es-AR"/>
        </w:rPr>
        <w:t xml:space="preserve"> of judicial independence,</w:t>
      </w:r>
      <w:r w:rsidRPr="00105E42">
        <w:rPr>
          <w:rFonts w:asciiTheme="majorHAnsi" w:eastAsia="Times New Roman" w:hAnsiTheme="majorHAnsi" w:cstheme="minorHAnsi"/>
          <w:sz w:val="24"/>
          <w:lang w:eastAsia="es-AR"/>
        </w:rPr>
        <w:t xml:space="preserve"> as we know it today, has been linked to the institutional </w:t>
      </w:r>
      <w:r w:rsidR="00B46A84" w:rsidRPr="00105E42">
        <w:rPr>
          <w:rFonts w:asciiTheme="majorHAnsi" w:eastAsia="Times New Roman" w:hAnsiTheme="majorHAnsi" w:cstheme="minorHAnsi"/>
          <w:sz w:val="24"/>
          <w:lang w:eastAsia="es-AR"/>
        </w:rPr>
        <w:t>consolidation</w:t>
      </w:r>
      <w:r w:rsidRPr="00105E42">
        <w:rPr>
          <w:rFonts w:asciiTheme="majorHAnsi" w:eastAsia="Times New Roman" w:hAnsiTheme="majorHAnsi" w:cstheme="minorHAnsi"/>
          <w:sz w:val="24"/>
          <w:lang w:eastAsia="es-AR"/>
        </w:rPr>
        <w:t xml:space="preserve"> of the US. According to Kaufman (1980), American colonists tried to avoid </w:t>
      </w:r>
      <w:r w:rsidR="00E86E8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courts´ subjugation to </w:t>
      </w:r>
      <w:r w:rsidR="00B46A84" w:rsidRPr="00105E42">
        <w:rPr>
          <w:rFonts w:asciiTheme="majorHAnsi" w:eastAsia="Times New Roman" w:hAnsiTheme="majorHAnsi" w:cstheme="minorHAnsi"/>
          <w:sz w:val="24"/>
          <w:lang w:eastAsia="es-AR"/>
        </w:rPr>
        <w:t xml:space="preserve">the British </w:t>
      </w:r>
      <w:r w:rsidRPr="00105E42">
        <w:rPr>
          <w:rFonts w:asciiTheme="majorHAnsi" w:eastAsia="Times New Roman" w:hAnsiTheme="majorHAnsi" w:cstheme="minorHAnsi"/>
          <w:sz w:val="24"/>
          <w:lang w:eastAsia="es-AR"/>
        </w:rPr>
        <w:t xml:space="preserve">Crown and Parliament by </w:t>
      </w:r>
      <w:r w:rsidR="00956F35">
        <w:rPr>
          <w:rFonts w:asciiTheme="majorHAnsi" w:eastAsia="Times New Roman" w:hAnsiTheme="majorHAnsi" w:cstheme="minorHAnsi"/>
          <w:sz w:val="24"/>
          <w:lang w:eastAsia="es-AR"/>
        </w:rPr>
        <w:t>creating</w:t>
      </w:r>
      <w:r w:rsidR="00E86E84" w:rsidRPr="00105E42">
        <w:rPr>
          <w:rFonts w:asciiTheme="majorHAnsi" w:eastAsia="Times New Roman" w:hAnsiTheme="majorHAnsi" w:cstheme="minorHAnsi"/>
          <w:sz w:val="24"/>
          <w:lang w:eastAsia="es-AR"/>
        </w:rPr>
        <w:t xml:space="preserve"> an institution</w:t>
      </w:r>
      <w:r w:rsidRPr="00105E42">
        <w:rPr>
          <w:rFonts w:asciiTheme="majorHAnsi" w:eastAsia="Times New Roman" w:hAnsiTheme="majorHAnsi" w:cstheme="minorHAnsi"/>
          <w:sz w:val="24"/>
          <w:lang w:eastAsia="es-AR"/>
        </w:rPr>
        <w:t xml:space="preserve"> independent from</w:t>
      </w:r>
      <w:r w:rsidR="00956F35">
        <w:rPr>
          <w:rFonts w:asciiTheme="majorHAnsi" w:eastAsia="Times New Roman" w:hAnsiTheme="majorHAnsi" w:cstheme="minorHAnsi"/>
          <w:sz w:val="24"/>
          <w:lang w:eastAsia="es-AR"/>
        </w:rPr>
        <w:t xml:space="preserve"> the</w:t>
      </w:r>
      <w:r w:rsidRPr="00105E42">
        <w:rPr>
          <w:rFonts w:asciiTheme="majorHAnsi" w:eastAsia="Times New Roman" w:hAnsiTheme="majorHAnsi" w:cstheme="minorHAnsi"/>
          <w:sz w:val="24"/>
          <w:lang w:eastAsia="es-AR"/>
        </w:rPr>
        <w:t xml:space="preserve"> government, which could solve disputes impartially. In parallel to the creation of a fundamental law, the founding fathers </w:t>
      </w:r>
      <w:r w:rsidR="00B57BF8">
        <w:rPr>
          <w:rFonts w:asciiTheme="majorHAnsi" w:eastAsia="Times New Roman" w:hAnsiTheme="majorHAnsi" w:cstheme="minorHAnsi"/>
          <w:sz w:val="24"/>
          <w:lang w:eastAsia="es-AR"/>
        </w:rPr>
        <w:t xml:space="preserve">also </w:t>
      </w:r>
      <w:r w:rsidRPr="00105E42">
        <w:rPr>
          <w:rFonts w:asciiTheme="majorHAnsi" w:eastAsia="Times New Roman" w:hAnsiTheme="majorHAnsi" w:cstheme="minorHAnsi"/>
          <w:sz w:val="24"/>
          <w:lang w:eastAsia="es-AR"/>
        </w:rPr>
        <w:t>created a federal judiciary to prevent law violations through abuses o</w:t>
      </w:r>
      <w:r w:rsidR="002D41F6" w:rsidRPr="00105E42">
        <w:rPr>
          <w:rFonts w:asciiTheme="majorHAnsi" w:eastAsia="Times New Roman" w:hAnsiTheme="majorHAnsi" w:cstheme="minorHAnsi"/>
          <w:sz w:val="24"/>
          <w:lang w:eastAsia="es-AR"/>
        </w:rPr>
        <w:t>f power by the government or Congress</w:t>
      </w:r>
      <w:r w:rsidRPr="00105E42">
        <w:rPr>
          <w:rFonts w:asciiTheme="majorHAnsi" w:eastAsia="Times New Roman" w:hAnsiTheme="majorHAnsi" w:cstheme="minorHAnsi"/>
          <w:sz w:val="24"/>
          <w:lang w:eastAsia="es-AR"/>
        </w:rPr>
        <w:t xml:space="preserve">. </w:t>
      </w:r>
    </w:p>
    <w:p w14:paraId="7E01905F" w14:textId="03C152D5"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w:t>
      </w:r>
      <w:r w:rsidR="008F14F2" w:rsidRPr="00105E42">
        <w:rPr>
          <w:rFonts w:asciiTheme="majorHAnsi" w:eastAsia="Times New Roman" w:hAnsiTheme="majorHAnsi" w:cstheme="minorHAnsi"/>
          <w:sz w:val="24"/>
          <w:lang w:eastAsia="es-AR"/>
        </w:rPr>
        <w:t>ourts and judges are still considered by some scholars</w:t>
      </w:r>
      <w:r w:rsidR="002D41F6" w:rsidRPr="00105E42">
        <w:rPr>
          <w:rFonts w:asciiTheme="majorHAnsi" w:eastAsia="Times New Roman" w:hAnsiTheme="majorHAnsi" w:cstheme="minorHAnsi"/>
          <w:sz w:val="24"/>
          <w:lang w:eastAsia="es-AR"/>
        </w:rPr>
        <w:t xml:space="preserve"> the base</w:t>
      </w:r>
      <w:r w:rsidR="008F14F2" w:rsidRPr="00105E42">
        <w:rPr>
          <w:rFonts w:asciiTheme="majorHAnsi" w:eastAsia="Times New Roman" w:hAnsiTheme="majorHAnsi" w:cstheme="minorHAnsi"/>
          <w:sz w:val="24"/>
          <w:lang w:eastAsia="es-AR"/>
        </w:rPr>
        <w:t xml:space="preserve"> of the social contract and democratic governments, </w:t>
      </w:r>
      <w:r w:rsidR="002D41F6" w:rsidRPr="00105E42">
        <w:rPr>
          <w:rFonts w:asciiTheme="majorHAnsi" w:eastAsia="Times New Roman" w:hAnsiTheme="majorHAnsi" w:cstheme="minorHAnsi"/>
          <w:sz w:val="24"/>
          <w:lang w:eastAsia="es-AR"/>
        </w:rPr>
        <w:t xml:space="preserve">as well as </w:t>
      </w:r>
      <w:r w:rsidR="001D37D1">
        <w:rPr>
          <w:rFonts w:asciiTheme="majorHAnsi" w:eastAsia="Times New Roman" w:hAnsiTheme="majorHAnsi" w:cstheme="minorHAnsi"/>
          <w:sz w:val="24"/>
          <w:lang w:eastAsia="es-AR"/>
        </w:rPr>
        <w:t>the last hope to preserve the Republic from the dark side of human nature.</w:t>
      </w:r>
      <w:r w:rsidR="008F14F2" w:rsidRPr="00105E42">
        <w:rPr>
          <w:rFonts w:asciiTheme="majorHAnsi" w:eastAsia="Times New Roman" w:hAnsiTheme="majorHAnsi" w:cstheme="minorHAnsi"/>
          <w:sz w:val="24"/>
          <w:lang w:eastAsia="es-AR"/>
        </w:rPr>
        <w:t xml:space="preserve"> (Carrington</w:t>
      </w:r>
      <w:r w:rsidR="001D37D1">
        <w:rPr>
          <w:rFonts w:asciiTheme="majorHAnsi" w:eastAsia="Times New Roman" w:hAnsiTheme="majorHAnsi" w:cstheme="minorHAnsi"/>
          <w:sz w:val="24"/>
          <w:lang w:eastAsia="es-AR"/>
        </w:rPr>
        <w:t>,</w:t>
      </w:r>
      <w:r w:rsidR="008F14F2" w:rsidRPr="00105E42">
        <w:rPr>
          <w:rFonts w:asciiTheme="majorHAnsi" w:eastAsia="Times New Roman" w:hAnsiTheme="majorHAnsi" w:cstheme="minorHAnsi"/>
          <w:sz w:val="24"/>
          <w:lang w:eastAsia="es-AR"/>
        </w:rPr>
        <w:t xml:space="preserve"> 1998</w:t>
      </w:r>
      <w:r w:rsidR="001D37D1">
        <w:rPr>
          <w:rFonts w:asciiTheme="majorHAnsi" w:eastAsia="Times New Roman" w:hAnsiTheme="majorHAnsi" w:cstheme="minorHAnsi"/>
          <w:sz w:val="24"/>
          <w:lang w:eastAsia="es-AR"/>
        </w:rPr>
        <w:t>)</w:t>
      </w:r>
      <w:r w:rsidR="008F14F2"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Essentially</w:t>
      </w:r>
      <w:r w:rsidR="008F14F2" w:rsidRPr="00105E42">
        <w:rPr>
          <w:rFonts w:asciiTheme="majorHAnsi" w:eastAsia="Times New Roman" w:hAnsiTheme="majorHAnsi" w:cstheme="minorHAnsi"/>
          <w:sz w:val="24"/>
          <w:lang w:eastAsia="es-AR"/>
        </w:rPr>
        <w:t xml:space="preserve">, the impossibility of politicians </w:t>
      </w:r>
      <w:r w:rsidRPr="00105E42">
        <w:rPr>
          <w:rFonts w:asciiTheme="majorHAnsi" w:eastAsia="Times New Roman" w:hAnsiTheme="majorHAnsi" w:cstheme="minorHAnsi"/>
          <w:sz w:val="24"/>
          <w:lang w:eastAsia="es-AR"/>
        </w:rPr>
        <w:t>to block judges´ investigations</w:t>
      </w:r>
      <w:r w:rsidR="008F14F2" w:rsidRPr="00105E42">
        <w:rPr>
          <w:rFonts w:asciiTheme="majorHAnsi" w:eastAsia="Times New Roman" w:hAnsiTheme="majorHAnsi" w:cstheme="minorHAnsi"/>
          <w:sz w:val="24"/>
          <w:lang w:eastAsia="es-AR"/>
        </w:rPr>
        <w:t xml:space="preserve"> </w:t>
      </w:r>
      <w:r w:rsidR="009A2798">
        <w:rPr>
          <w:rFonts w:asciiTheme="majorHAnsi" w:eastAsia="Times New Roman" w:hAnsiTheme="majorHAnsi" w:cstheme="minorHAnsi"/>
          <w:sz w:val="24"/>
          <w:lang w:eastAsia="es-AR"/>
        </w:rPr>
        <w:t>because of</w:t>
      </w:r>
      <w:r w:rsidR="00B57BF8"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judicial independence</w:t>
      </w:r>
      <w:r w:rsidR="008F14F2" w:rsidRPr="00105E42">
        <w:rPr>
          <w:rFonts w:asciiTheme="majorHAnsi" w:eastAsia="Times New Roman" w:hAnsiTheme="majorHAnsi" w:cstheme="minorHAnsi"/>
          <w:sz w:val="24"/>
          <w:lang w:eastAsia="es-AR"/>
        </w:rPr>
        <w:t xml:space="preserve"> is still considered a key factor of the Italian “Clean Hands” process. (</w:t>
      </w:r>
      <w:proofErr w:type="spellStart"/>
      <w:r w:rsidR="008F14F2" w:rsidRPr="00105E42">
        <w:rPr>
          <w:rFonts w:asciiTheme="majorHAnsi" w:eastAsia="Times New Roman" w:hAnsiTheme="majorHAnsi" w:cstheme="minorHAnsi"/>
          <w:sz w:val="24"/>
          <w:lang w:eastAsia="es-AR"/>
        </w:rPr>
        <w:t>Maor</w:t>
      </w:r>
      <w:proofErr w:type="spellEnd"/>
      <w:r w:rsidR="001D37D1">
        <w:rPr>
          <w:rFonts w:asciiTheme="majorHAnsi" w:eastAsia="Times New Roman" w:hAnsiTheme="majorHAnsi" w:cstheme="minorHAnsi"/>
          <w:sz w:val="24"/>
          <w:lang w:eastAsia="es-AR"/>
        </w:rPr>
        <w:t>,</w:t>
      </w:r>
      <w:r w:rsidR="008F14F2" w:rsidRPr="00105E42">
        <w:rPr>
          <w:rFonts w:asciiTheme="majorHAnsi" w:eastAsia="Times New Roman" w:hAnsiTheme="majorHAnsi" w:cstheme="minorHAnsi"/>
          <w:sz w:val="24"/>
          <w:lang w:eastAsia="es-AR"/>
        </w:rPr>
        <w:t xml:space="preserve"> 2004)</w:t>
      </w:r>
    </w:p>
    <w:p w14:paraId="1D0C8A3E" w14:textId="49F183A4"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However</w:t>
      </w:r>
      <w:r w:rsidR="008F14F2" w:rsidRPr="00105E42">
        <w:rPr>
          <w:rFonts w:asciiTheme="majorHAnsi" w:eastAsia="Times New Roman" w:hAnsiTheme="majorHAnsi" w:cstheme="minorHAnsi"/>
          <w:sz w:val="24"/>
          <w:lang w:eastAsia="es-AR"/>
        </w:rPr>
        <w:t>, judicial independence is a complex c</w:t>
      </w:r>
      <w:r w:rsidR="001D37D1">
        <w:rPr>
          <w:rFonts w:asciiTheme="majorHAnsi" w:eastAsia="Times New Roman" w:hAnsiTheme="majorHAnsi" w:cstheme="minorHAnsi"/>
          <w:sz w:val="24"/>
          <w:lang w:eastAsia="es-AR"/>
        </w:rPr>
        <w:t xml:space="preserve">oncept. For instance, </w:t>
      </w:r>
      <w:proofErr w:type="spellStart"/>
      <w:r w:rsidR="001D37D1">
        <w:rPr>
          <w:rFonts w:asciiTheme="majorHAnsi" w:eastAsia="Times New Roman" w:hAnsiTheme="majorHAnsi" w:cstheme="minorHAnsi"/>
          <w:sz w:val="24"/>
          <w:lang w:eastAsia="es-AR"/>
        </w:rPr>
        <w:t>Fiss</w:t>
      </w:r>
      <w:proofErr w:type="spellEnd"/>
      <w:r w:rsidR="001D37D1">
        <w:rPr>
          <w:rFonts w:asciiTheme="majorHAnsi" w:eastAsia="Times New Roman" w:hAnsiTheme="majorHAnsi" w:cstheme="minorHAnsi"/>
          <w:sz w:val="24"/>
          <w:lang w:eastAsia="es-AR"/>
        </w:rPr>
        <w:t xml:space="preserve"> (1993</w:t>
      </w:r>
      <w:r w:rsidR="008F14F2" w:rsidRPr="00105E42">
        <w:rPr>
          <w:rFonts w:asciiTheme="majorHAnsi" w:eastAsia="Times New Roman" w:hAnsiTheme="majorHAnsi" w:cstheme="minorHAnsi"/>
          <w:sz w:val="24"/>
          <w:lang w:eastAsia="es-AR"/>
        </w:rPr>
        <w:t xml:space="preserve">) underlines three main </w:t>
      </w:r>
      <w:r w:rsidR="00465199" w:rsidRPr="00105E42">
        <w:rPr>
          <w:rFonts w:asciiTheme="majorHAnsi" w:eastAsia="Times New Roman" w:hAnsiTheme="majorHAnsi" w:cstheme="minorHAnsi"/>
          <w:sz w:val="24"/>
          <w:lang w:eastAsia="es-AR"/>
        </w:rPr>
        <w:t>perspectives</w:t>
      </w:r>
      <w:r w:rsidR="008F14F2" w:rsidRPr="00105E42">
        <w:rPr>
          <w:rFonts w:asciiTheme="majorHAnsi" w:eastAsia="Times New Roman" w:hAnsiTheme="majorHAnsi" w:cstheme="minorHAnsi"/>
          <w:sz w:val="24"/>
          <w:lang w:eastAsia="es-AR"/>
        </w:rPr>
        <w:t xml:space="preserve"> to analyse it. He states th</w:t>
      </w:r>
      <w:r w:rsidRPr="00105E42">
        <w:rPr>
          <w:rFonts w:asciiTheme="majorHAnsi" w:eastAsia="Times New Roman" w:hAnsiTheme="majorHAnsi" w:cstheme="minorHAnsi"/>
          <w:sz w:val="24"/>
          <w:lang w:eastAsia="es-AR"/>
        </w:rPr>
        <w:t xml:space="preserve">at judges should be </w:t>
      </w:r>
      <w:r w:rsidRPr="00105E42">
        <w:rPr>
          <w:rFonts w:asciiTheme="majorHAnsi" w:eastAsia="Times New Roman" w:hAnsiTheme="majorHAnsi" w:cstheme="minorHAnsi"/>
          <w:sz w:val="24"/>
          <w:lang w:eastAsia="es-AR"/>
        </w:rPr>
        <w:lastRenderedPageBreak/>
        <w:t>independent</w:t>
      </w:r>
      <w:r w:rsidR="008F14F2" w:rsidRPr="00105E42">
        <w:rPr>
          <w:rFonts w:asciiTheme="majorHAnsi" w:eastAsia="Times New Roman" w:hAnsiTheme="majorHAnsi" w:cstheme="minorHAnsi"/>
          <w:sz w:val="24"/>
          <w:lang w:eastAsia="es-AR"/>
        </w:rPr>
        <w:t xml:space="preserve"> not only from the parties of the litigation but also from hierarchical re</w:t>
      </w:r>
      <w:r w:rsidR="00465199" w:rsidRPr="00105E42">
        <w:rPr>
          <w:rFonts w:asciiTheme="majorHAnsi" w:eastAsia="Times New Roman" w:hAnsiTheme="majorHAnsi" w:cstheme="minorHAnsi"/>
          <w:sz w:val="24"/>
          <w:lang w:eastAsia="es-AR"/>
        </w:rPr>
        <w:t>lations within the judiciary</w:t>
      </w:r>
      <w:r w:rsidR="008F14F2" w:rsidRPr="00105E42">
        <w:rPr>
          <w:rFonts w:asciiTheme="majorHAnsi" w:eastAsia="Times New Roman" w:hAnsiTheme="majorHAnsi" w:cstheme="minorHAnsi"/>
          <w:sz w:val="24"/>
          <w:lang w:eastAsia="es-AR"/>
        </w:rPr>
        <w:t xml:space="preserve">, </w:t>
      </w:r>
      <w:r w:rsidR="00465199" w:rsidRPr="00105E42">
        <w:rPr>
          <w:rFonts w:asciiTheme="majorHAnsi" w:eastAsia="Times New Roman" w:hAnsiTheme="majorHAnsi" w:cstheme="minorHAnsi"/>
          <w:sz w:val="24"/>
          <w:lang w:eastAsia="es-AR"/>
        </w:rPr>
        <w:t>as well as</w:t>
      </w:r>
      <w:r w:rsidR="008F14F2" w:rsidRPr="00105E42">
        <w:rPr>
          <w:rFonts w:asciiTheme="majorHAnsi" w:eastAsia="Times New Roman" w:hAnsiTheme="majorHAnsi" w:cstheme="minorHAnsi"/>
          <w:sz w:val="24"/>
          <w:lang w:eastAsia="es-AR"/>
        </w:rPr>
        <w:t xml:space="preserve"> political institutions and the public in general. </w:t>
      </w:r>
      <w:r w:rsidR="00B57BF8">
        <w:rPr>
          <w:rFonts w:asciiTheme="majorHAnsi" w:eastAsia="Times New Roman" w:hAnsiTheme="majorHAnsi" w:cstheme="minorHAnsi"/>
          <w:sz w:val="24"/>
          <w:lang w:eastAsia="es-AR"/>
        </w:rPr>
        <w:t>Conversely</w:t>
      </w:r>
      <w:r w:rsidR="008F14F2" w:rsidRPr="00105E42">
        <w:rPr>
          <w:rFonts w:asciiTheme="majorHAnsi" w:eastAsia="Times New Roman" w:hAnsiTheme="majorHAnsi" w:cstheme="minorHAnsi"/>
          <w:sz w:val="24"/>
          <w:lang w:eastAsia="es-AR"/>
        </w:rPr>
        <w:t>, Rose-Ackerman (2007) highlights that judicial independence</w:t>
      </w:r>
      <w:r w:rsidR="00465199" w:rsidRPr="00105E42">
        <w:rPr>
          <w:rFonts w:asciiTheme="majorHAnsi" w:eastAsia="Times New Roman" w:hAnsiTheme="majorHAnsi" w:cstheme="minorHAnsi"/>
          <w:sz w:val="24"/>
          <w:lang w:eastAsia="es-AR"/>
        </w:rPr>
        <w:t xml:space="preserve"> does not necessarily guarantee</w:t>
      </w:r>
      <w:r w:rsidR="008F14F2" w:rsidRPr="00105E42">
        <w:rPr>
          <w:rFonts w:asciiTheme="majorHAnsi" w:eastAsia="Times New Roman" w:hAnsiTheme="majorHAnsi" w:cstheme="minorHAnsi"/>
          <w:sz w:val="24"/>
          <w:lang w:eastAsia="es-AR"/>
        </w:rPr>
        <w:t xml:space="preserve"> judicial transparency. Judges can be independent and corrupt at the same time, since independence can enable them to follow their own interests and benefit from those who make payoffs. </w:t>
      </w:r>
    </w:p>
    <w:p w14:paraId="05203E93" w14:textId="35507074"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Nevertheless, the specialized </w:t>
      </w:r>
      <w:r w:rsidR="001706A1" w:rsidRPr="00105E42">
        <w:rPr>
          <w:rFonts w:asciiTheme="majorHAnsi" w:eastAsia="Times New Roman" w:hAnsiTheme="majorHAnsi" w:cstheme="minorHAnsi"/>
          <w:sz w:val="24"/>
          <w:lang w:eastAsia="es-AR"/>
        </w:rPr>
        <w:t>literature tends to agree on c</w:t>
      </w:r>
      <w:r w:rsidRPr="00105E42">
        <w:rPr>
          <w:rFonts w:asciiTheme="majorHAnsi" w:eastAsia="Times New Roman" w:hAnsiTheme="majorHAnsi" w:cstheme="minorHAnsi"/>
          <w:sz w:val="24"/>
          <w:lang w:eastAsia="es-AR"/>
        </w:rPr>
        <w:t>ommon characteristics</w:t>
      </w:r>
      <w:r w:rsidR="001706A1" w:rsidRPr="00105E42">
        <w:rPr>
          <w:rFonts w:asciiTheme="majorHAnsi" w:eastAsia="Times New Roman" w:hAnsiTheme="majorHAnsi" w:cstheme="minorHAnsi"/>
          <w:sz w:val="24"/>
          <w:lang w:eastAsia="es-AR"/>
        </w:rPr>
        <w:t xml:space="preserve"> that define</w:t>
      </w:r>
      <w:r w:rsidRPr="00105E42">
        <w:rPr>
          <w:rFonts w:asciiTheme="majorHAnsi" w:eastAsia="Times New Roman" w:hAnsiTheme="majorHAnsi" w:cstheme="minorHAnsi"/>
          <w:sz w:val="24"/>
          <w:lang w:eastAsia="es-AR"/>
        </w:rPr>
        <w:t xml:space="preserve"> </w:t>
      </w:r>
      <w:r w:rsidR="001706A1" w:rsidRPr="00105E42">
        <w:rPr>
          <w:rFonts w:asciiTheme="majorHAnsi" w:eastAsia="Times New Roman" w:hAnsiTheme="majorHAnsi" w:cstheme="minorHAnsi"/>
          <w:sz w:val="24"/>
          <w:lang w:eastAsia="es-AR"/>
        </w:rPr>
        <w:t>the independence of a judiciary</w:t>
      </w:r>
      <w:r w:rsidRPr="00105E42">
        <w:rPr>
          <w:rFonts w:asciiTheme="majorHAnsi" w:eastAsia="Times New Roman" w:hAnsiTheme="majorHAnsi" w:cstheme="minorHAnsi"/>
          <w:sz w:val="24"/>
          <w:lang w:eastAsia="es-AR"/>
        </w:rPr>
        <w:t xml:space="preserve">. Some of the most </w:t>
      </w:r>
      <w:r w:rsidR="00574840" w:rsidRPr="00105E42">
        <w:rPr>
          <w:rFonts w:asciiTheme="majorHAnsi" w:eastAsia="Times New Roman" w:hAnsiTheme="majorHAnsi" w:cstheme="minorHAnsi"/>
          <w:sz w:val="24"/>
          <w:lang w:eastAsia="es-AR"/>
        </w:rPr>
        <w:t xml:space="preserve">prevalent </w:t>
      </w:r>
      <w:r w:rsidR="00B57BF8">
        <w:rPr>
          <w:rFonts w:asciiTheme="majorHAnsi" w:eastAsia="Times New Roman" w:hAnsiTheme="majorHAnsi" w:cstheme="minorHAnsi"/>
          <w:sz w:val="24"/>
          <w:lang w:eastAsia="es-AR"/>
        </w:rPr>
        <w:t>include</w:t>
      </w:r>
      <w:r w:rsidRPr="00105E42">
        <w:rPr>
          <w:rFonts w:asciiTheme="majorHAnsi" w:eastAsia="Times New Roman" w:hAnsiTheme="majorHAnsi" w:cstheme="minorHAnsi"/>
          <w:sz w:val="24"/>
          <w:lang w:eastAsia="es-AR"/>
        </w:rPr>
        <w:t>: high remunerations</w:t>
      </w:r>
      <w:r w:rsidR="00B57BF8">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merit-based selection processes</w:t>
      </w:r>
      <w:r w:rsidR="00B57BF8">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long-terms appointments (</w:t>
      </w:r>
      <w:proofErr w:type="spellStart"/>
      <w:r w:rsidRPr="00105E42">
        <w:rPr>
          <w:rFonts w:asciiTheme="majorHAnsi" w:eastAsia="Times New Roman" w:hAnsiTheme="majorHAnsi" w:cstheme="minorHAnsi"/>
          <w:sz w:val="24"/>
          <w:lang w:eastAsia="es-AR"/>
        </w:rPr>
        <w:t>Cordis</w:t>
      </w:r>
      <w:proofErr w:type="spellEnd"/>
      <w:r w:rsidR="001D37D1">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2009); invulnerability to bribery or intimidations (Carrington</w:t>
      </w:r>
      <w:r w:rsidR="001D37D1">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1998)</w:t>
      </w:r>
      <w:r w:rsidR="00B57BF8">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w:t>
      </w:r>
      <w:r w:rsidR="00E86E84" w:rsidRPr="00105E42">
        <w:rPr>
          <w:rFonts w:asciiTheme="majorHAnsi" w:eastAsia="Times New Roman" w:hAnsiTheme="majorHAnsi" w:cstheme="minorHAnsi"/>
          <w:sz w:val="24"/>
          <w:lang w:eastAsia="es-AR"/>
        </w:rPr>
        <w:t xml:space="preserve">and </w:t>
      </w:r>
      <w:r w:rsidRPr="00105E42">
        <w:rPr>
          <w:rFonts w:asciiTheme="majorHAnsi" w:eastAsia="Times New Roman" w:hAnsiTheme="majorHAnsi" w:cstheme="minorHAnsi"/>
          <w:sz w:val="24"/>
          <w:lang w:eastAsia="es-AR"/>
        </w:rPr>
        <w:t xml:space="preserve">judicial integrity and </w:t>
      </w:r>
      <w:r w:rsidR="00E86E84" w:rsidRPr="00105E42">
        <w:rPr>
          <w:rFonts w:asciiTheme="majorHAnsi" w:eastAsia="Times New Roman" w:hAnsiTheme="majorHAnsi" w:cstheme="minorHAnsi"/>
          <w:sz w:val="24"/>
          <w:lang w:eastAsia="es-AR"/>
        </w:rPr>
        <w:t>predictability. (</w:t>
      </w:r>
      <w:proofErr w:type="spellStart"/>
      <w:r w:rsidR="00E86E84" w:rsidRPr="00105E42">
        <w:rPr>
          <w:rFonts w:asciiTheme="majorHAnsi" w:eastAsia="Times New Roman" w:hAnsiTheme="majorHAnsi" w:cstheme="minorHAnsi"/>
          <w:sz w:val="24"/>
          <w:lang w:eastAsia="es-AR"/>
        </w:rPr>
        <w:t>Buscaglia</w:t>
      </w:r>
      <w:proofErr w:type="spellEnd"/>
      <w:r w:rsidR="001D37D1">
        <w:rPr>
          <w:rFonts w:asciiTheme="majorHAnsi" w:eastAsia="Times New Roman" w:hAnsiTheme="majorHAnsi" w:cstheme="minorHAnsi"/>
          <w:sz w:val="24"/>
          <w:lang w:eastAsia="es-AR"/>
        </w:rPr>
        <w:t>,</w:t>
      </w:r>
      <w:r w:rsidR="00E86E84" w:rsidRPr="00105E42">
        <w:rPr>
          <w:rFonts w:asciiTheme="majorHAnsi" w:eastAsia="Times New Roman" w:hAnsiTheme="majorHAnsi" w:cstheme="minorHAnsi"/>
          <w:sz w:val="24"/>
          <w:lang w:eastAsia="es-AR"/>
        </w:rPr>
        <w:t xml:space="preserve"> 2003)</w:t>
      </w:r>
      <w:r w:rsidRPr="00105E42">
        <w:rPr>
          <w:rFonts w:asciiTheme="majorHAnsi" w:eastAsia="Times New Roman" w:hAnsiTheme="majorHAnsi" w:cstheme="minorHAnsi"/>
          <w:sz w:val="24"/>
          <w:lang w:eastAsia="es-AR"/>
        </w:rPr>
        <w:t xml:space="preserve"> </w:t>
      </w:r>
    </w:p>
    <w:p w14:paraId="33E67044" w14:textId="49580990" w:rsidR="008F14F2" w:rsidRPr="00105E42" w:rsidRDefault="001706A1"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Beyond </w:t>
      </w:r>
      <w:r w:rsidR="008F14F2" w:rsidRPr="00105E42">
        <w:rPr>
          <w:rFonts w:asciiTheme="majorHAnsi" w:eastAsia="Times New Roman" w:hAnsiTheme="majorHAnsi" w:cstheme="minorHAnsi"/>
          <w:sz w:val="24"/>
          <w:lang w:eastAsia="es-AR"/>
        </w:rPr>
        <w:t xml:space="preserve">its definition, </w:t>
      </w:r>
      <w:r w:rsidR="00B57BF8">
        <w:rPr>
          <w:rFonts w:asciiTheme="majorHAnsi" w:eastAsia="Times New Roman" w:hAnsiTheme="majorHAnsi" w:cstheme="minorHAnsi"/>
          <w:sz w:val="24"/>
          <w:lang w:eastAsia="es-AR"/>
        </w:rPr>
        <w:t>opinions regarding the relationship</w:t>
      </w:r>
      <w:r w:rsidR="008F14F2" w:rsidRPr="00105E42">
        <w:rPr>
          <w:rFonts w:asciiTheme="majorHAnsi" w:eastAsia="Times New Roman" w:hAnsiTheme="majorHAnsi" w:cstheme="minorHAnsi"/>
          <w:sz w:val="24"/>
          <w:lang w:eastAsia="es-AR"/>
        </w:rPr>
        <w:t xml:space="preserve"> between judicial independence and political corruption tend to be unanimous</w:t>
      </w:r>
      <w:r w:rsidR="00B57BF8">
        <w:rPr>
          <w:rFonts w:asciiTheme="majorHAnsi" w:eastAsia="Times New Roman" w:hAnsiTheme="majorHAnsi" w:cstheme="minorHAnsi"/>
          <w:sz w:val="24"/>
          <w:lang w:eastAsia="es-AR"/>
        </w:rPr>
        <w:t>:</w:t>
      </w:r>
      <w:r w:rsidR="008F14F2" w:rsidRPr="00105E42">
        <w:rPr>
          <w:rFonts w:asciiTheme="majorHAnsi" w:eastAsia="Times New Roman" w:hAnsiTheme="majorHAnsi" w:cstheme="minorHAnsi"/>
          <w:sz w:val="24"/>
          <w:lang w:eastAsia="es-AR"/>
        </w:rPr>
        <w:t xml:space="preserve"> </w:t>
      </w:r>
      <w:r w:rsidR="001D37D1">
        <w:rPr>
          <w:rFonts w:asciiTheme="majorHAnsi" w:eastAsia="Times New Roman" w:hAnsiTheme="majorHAnsi" w:cstheme="minorHAnsi"/>
          <w:sz w:val="24"/>
          <w:lang w:eastAsia="es-AR"/>
        </w:rPr>
        <w:t>w</w:t>
      </w:r>
      <w:r w:rsidR="00E86E84" w:rsidRPr="00105E42">
        <w:rPr>
          <w:rFonts w:asciiTheme="majorHAnsi" w:eastAsia="Times New Roman" w:hAnsiTheme="majorHAnsi" w:cstheme="minorHAnsi"/>
          <w:sz w:val="24"/>
          <w:lang w:eastAsia="es-AR"/>
        </w:rPr>
        <w:t>ith</w:t>
      </w:r>
      <w:r w:rsidR="008F14F2" w:rsidRPr="00105E42">
        <w:rPr>
          <w:rFonts w:asciiTheme="majorHAnsi" w:eastAsia="Times New Roman" w:hAnsiTheme="majorHAnsi" w:cstheme="minorHAnsi"/>
          <w:sz w:val="24"/>
          <w:lang w:eastAsia="es-AR"/>
        </w:rPr>
        <w:t xml:space="preserve"> higher ju</w:t>
      </w:r>
      <w:r w:rsidR="007F6636" w:rsidRPr="00105E42">
        <w:rPr>
          <w:rFonts w:asciiTheme="majorHAnsi" w:eastAsia="Times New Roman" w:hAnsiTheme="majorHAnsi" w:cstheme="minorHAnsi"/>
          <w:sz w:val="24"/>
          <w:lang w:eastAsia="es-AR"/>
        </w:rPr>
        <w:t>dicial independence</w:t>
      </w:r>
      <w:r w:rsidR="008F14F2" w:rsidRPr="00105E42">
        <w:rPr>
          <w:rFonts w:asciiTheme="majorHAnsi" w:eastAsia="Times New Roman" w:hAnsiTheme="majorHAnsi" w:cstheme="minorHAnsi"/>
          <w:sz w:val="24"/>
          <w:lang w:eastAsia="es-AR"/>
        </w:rPr>
        <w:t>,</w:t>
      </w:r>
      <w:r w:rsidR="007F6636" w:rsidRPr="00105E42">
        <w:rPr>
          <w:rFonts w:asciiTheme="majorHAnsi" w:eastAsia="Times New Roman" w:hAnsiTheme="majorHAnsi" w:cstheme="minorHAnsi"/>
          <w:sz w:val="24"/>
          <w:lang w:eastAsia="es-AR"/>
        </w:rPr>
        <w:t xml:space="preserve"> political corruption decreases</w:t>
      </w:r>
      <w:r w:rsidR="00E86E84" w:rsidRPr="00105E42">
        <w:rPr>
          <w:rFonts w:asciiTheme="majorHAnsi" w:eastAsia="Times New Roman" w:hAnsiTheme="majorHAnsi" w:cstheme="minorHAnsi"/>
          <w:sz w:val="24"/>
          <w:lang w:eastAsia="es-AR"/>
        </w:rPr>
        <w:t xml:space="preserve">. </w:t>
      </w:r>
      <w:r w:rsidR="008F14F2" w:rsidRPr="00105E42">
        <w:rPr>
          <w:rFonts w:asciiTheme="majorHAnsi" w:eastAsia="Times New Roman" w:hAnsiTheme="majorHAnsi" w:cstheme="minorHAnsi"/>
          <w:sz w:val="24"/>
          <w:lang w:eastAsia="es-AR"/>
        </w:rPr>
        <w:t xml:space="preserve">Rose-Ackerman (2007) observes that judicial independence has a positive relationship with less corruption and more political freedom. </w:t>
      </w:r>
      <w:r w:rsidR="007F6636" w:rsidRPr="00105E42">
        <w:rPr>
          <w:rFonts w:asciiTheme="majorHAnsi" w:eastAsia="Times New Roman" w:hAnsiTheme="majorHAnsi" w:cstheme="minorHAnsi"/>
          <w:sz w:val="24"/>
          <w:lang w:eastAsia="es-AR"/>
        </w:rPr>
        <w:t>Della</w:t>
      </w:r>
      <w:r w:rsidR="008F14F2" w:rsidRPr="00105E42">
        <w:rPr>
          <w:rFonts w:asciiTheme="majorHAnsi" w:eastAsia="Times New Roman" w:hAnsiTheme="majorHAnsi" w:cstheme="minorHAnsi"/>
          <w:sz w:val="24"/>
          <w:lang w:eastAsia="es-AR"/>
        </w:rPr>
        <w:t xml:space="preserve"> Porta et. al. (2003) state that judicial independence is important for political and economic freedom. </w:t>
      </w:r>
      <w:proofErr w:type="spellStart"/>
      <w:r w:rsidR="008F14F2" w:rsidRPr="00105E42">
        <w:rPr>
          <w:rFonts w:asciiTheme="majorHAnsi" w:eastAsia="Times New Roman" w:hAnsiTheme="majorHAnsi" w:cstheme="minorHAnsi"/>
          <w:sz w:val="24"/>
          <w:lang w:eastAsia="es-AR"/>
        </w:rPr>
        <w:t>C</w:t>
      </w:r>
      <w:r w:rsidR="005F1FA4" w:rsidRPr="00105E42">
        <w:rPr>
          <w:rFonts w:asciiTheme="majorHAnsi" w:eastAsia="Times New Roman" w:hAnsiTheme="majorHAnsi" w:cstheme="minorHAnsi"/>
          <w:sz w:val="24"/>
          <w:lang w:eastAsia="es-AR"/>
        </w:rPr>
        <w:t>ordis</w:t>
      </w:r>
      <w:proofErr w:type="spellEnd"/>
      <w:r w:rsidR="005F1FA4" w:rsidRPr="00105E42">
        <w:rPr>
          <w:rFonts w:asciiTheme="majorHAnsi" w:eastAsia="Times New Roman" w:hAnsiTheme="majorHAnsi" w:cstheme="minorHAnsi"/>
          <w:sz w:val="24"/>
          <w:lang w:eastAsia="es-AR"/>
        </w:rPr>
        <w:t xml:space="preserve"> (2009) concludes </w:t>
      </w:r>
      <w:r w:rsidR="008F14F2" w:rsidRPr="00105E42">
        <w:rPr>
          <w:rFonts w:asciiTheme="majorHAnsi" w:eastAsia="Times New Roman" w:hAnsiTheme="majorHAnsi" w:cstheme="minorHAnsi"/>
          <w:sz w:val="24"/>
          <w:lang w:eastAsia="es-AR"/>
        </w:rPr>
        <w:t xml:space="preserve">that judicial independence, as well as constitutional rigidity, </w:t>
      </w:r>
      <w:r w:rsidR="00E86E84" w:rsidRPr="00105E42">
        <w:rPr>
          <w:rFonts w:asciiTheme="majorHAnsi" w:eastAsia="Times New Roman" w:hAnsiTheme="majorHAnsi" w:cstheme="minorHAnsi"/>
          <w:sz w:val="24"/>
          <w:lang w:eastAsia="es-AR"/>
        </w:rPr>
        <w:t>is</w:t>
      </w:r>
      <w:r w:rsidR="008F14F2" w:rsidRPr="00105E42">
        <w:rPr>
          <w:rFonts w:asciiTheme="majorHAnsi" w:eastAsia="Times New Roman" w:hAnsiTheme="majorHAnsi" w:cstheme="minorHAnsi"/>
          <w:sz w:val="24"/>
          <w:lang w:eastAsia="es-AR"/>
        </w:rPr>
        <w:t xml:space="preserve"> </w:t>
      </w:r>
      <w:r w:rsidR="00E86E84" w:rsidRPr="00105E42">
        <w:rPr>
          <w:rFonts w:asciiTheme="majorHAnsi" w:eastAsia="Times New Roman" w:hAnsiTheme="majorHAnsi" w:cstheme="minorHAnsi"/>
          <w:sz w:val="24"/>
          <w:lang w:eastAsia="es-AR"/>
        </w:rPr>
        <w:t xml:space="preserve">a </w:t>
      </w:r>
      <w:r w:rsidR="008F14F2" w:rsidRPr="00105E42">
        <w:rPr>
          <w:rFonts w:asciiTheme="majorHAnsi" w:eastAsia="Times New Roman" w:hAnsiTheme="majorHAnsi" w:cstheme="minorHAnsi"/>
          <w:sz w:val="24"/>
          <w:lang w:eastAsia="es-AR"/>
        </w:rPr>
        <w:t>significant predictor of political corruption. This means that countries where judges have a high level of independence, government officials tend to be less corrupt</w:t>
      </w:r>
      <w:r w:rsidR="005F1FA4" w:rsidRPr="00105E42">
        <w:rPr>
          <w:rFonts w:asciiTheme="majorHAnsi" w:eastAsia="Times New Roman" w:hAnsiTheme="majorHAnsi" w:cstheme="minorHAnsi"/>
          <w:sz w:val="24"/>
          <w:lang w:eastAsia="es-AR"/>
        </w:rPr>
        <w:t>ible</w:t>
      </w:r>
      <w:r w:rsidR="008F14F2" w:rsidRPr="00105E42">
        <w:rPr>
          <w:rFonts w:asciiTheme="majorHAnsi" w:eastAsia="Times New Roman" w:hAnsiTheme="majorHAnsi" w:cstheme="minorHAnsi"/>
          <w:sz w:val="24"/>
          <w:lang w:eastAsia="es-AR"/>
        </w:rPr>
        <w:t xml:space="preserve">. </w:t>
      </w:r>
    </w:p>
    <w:p w14:paraId="2A6DAE55" w14:textId="223D7494" w:rsidR="008F14F2" w:rsidRPr="00105E42" w:rsidRDefault="005F1FA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This</w:t>
      </w:r>
      <w:r w:rsidR="008F14F2" w:rsidRPr="00105E42">
        <w:rPr>
          <w:rFonts w:asciiTheme="majorHAnsi" w:eastAsia="Times New Roman" w:hAnsiTheme="majorHAnsi" w:cstheme="minorHAnsi"/>
          <w:sz w:val="24"/>
          <w:lang w:eastAsia="es-AR"/>
        </w:rPr>
        <w:t xml:space="preserve"> is confirmed by </w:t>
      </w:r>
      <w:r w:rsidRPr="00105E42">
        <w:rPr>
          <w:rFonts w:asciiTheme="majorHAnsi" w:eastAsia="Times New Roman" w:hAnsiTheme="majorHAnsi" w:cstheme="minorHAnsi"/>
          <w:sz w:val="24"/>
          <w:lang w:eastAsia="es-AR"/>
        </w:rPr>
        <w:t>an</w:t>
      </w:r>
      <w:r w:rsidR="008F14F2" w:rsidRPr="00105E42">
        <w:rPr>
          <w:rFonts w:asciiTheme="majorHAnsi" w:eastAsia="Times New Roman" w:hAnsiTheme="majorHAnsi" w:cstheme="minorHAnsi"/>
          <w:sz w:val="24"/>
          <w:lang w:eastAsia="es-AR"/>
        </w:rPr>
        <w:t xml:space="preserve"> evidence-based study run by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sidRPr="00105E42">
        <w:rPr>
          <w:rFonts w:asciiTheme="majorHAnsi" w:eastAsia="Times New Roman" w:hAnsiTheme="majorHAnsi" w:cstheme="minorHAnsi"/>
          <w:sz w:val="24"/>
          <w:lang w:eastAsia="es-AR"/>
        </w:rPr>
        <w:t>politics</w:t>
      </w:r>
      <w:r w:rsidR="00E86E84" w:rsidRPr="00105E42">
        <w:rPr>
          <w:rFonts w:asciiTheme="majorHAnsi" w:eastAsia="Times New Roman" w:hAnsiTheme="majorHAnsi" w:cstheme="minorHAnsi"/>
          <w:sz w:val="24"/>
          <w:lang w:eastAsia="es-AR"/>
        </w:rPr>
        <w:t xml:space="preserve"> have been captured by it</w:t>
      </w:r>
      <w:r w:rsidR="001D37D1">
        <w:rPr>
          <w:rFonts w:asciiTheme="majorHAnsi" w:eastAsia="Times New Roman" w:hAnsiTheme="majorHAnsi" w:cstheme="minorHAnsi"/>
          <w:sz w:val="24"/>
          <w:lang w:eastAsia="es-AR"/>
        </w:rPr>
        <w:t>.</w:t>
      </w:r>
      <w:r w:rsidR="008F14F2" w:rsidRPr="00105E42">
        <w:rPr>
          <w:rFonts w:asciiTheme="majorHAnsi" w:eastAsia="Times New Roman" w:hAnsiTheme="majorHAnsi" w:cstheme="minorHAnsi"/>
          <w:sz w:val="24"/>
          <w:lang w:eastAsia="es-AR"/>
        </w:rPr>
        <w:t xml:space="preserve"> </w:t>
      </w:r>
    </w:p>
    <w:p w14:paraId="51943F17" w14:textId="5FEE92D1" w:rsidR="00484B9F" w:rsidRDefault="008F14F2"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Finally, </w:t>
      </w:r>
      <w:proofErr w:type="spellStart"/>
      <w:r w:rsidRPr="00105E42">
        <w:rPr>
          <w:rFonts w:asciiTheme="majorHAnsi" w:eastAsia="Times New Roman" w:hAnsiTheme="majorHAnsi" w:cstheme="minorHAnsi"/>
          <w:sz w:val="24"/>
          <w:lang w:eastAsia="es-AR"/>
        </w:rPr>
        <w:t>Mungiu-Pippidi</w:t>
      </w:r>
      <w:proofErr w:type="spellEnd"/>
      <w:r w:rsidRPr="00105E42">
        <w:rPr>
          <w:rFonts w:asciiTheme="majorHAnsi" w:eastAsia="Times New Roman" w:hAnsiTheme="majorHAnsi" w:cstheme="minorHAnsi"/>
          <w:sz w:val="24"/>
          <w:lang w:eastAsia="es-AR"/>
        </w:rPr>
        <w:t xml:space="preserve"> (2015) confirms the existence of a strong correlation between control of corruption and judicial autonomy, highlighting that this variable is a highly significant and robust factor of control of corruption. </w:t>
      </w:r>
      <w:r w:rsidR="00E426D5" w:rsidRPr="00105E42">
        <w:rPr>
          <w:rFonts w:asciiTheme="majorHAnsi" w:eastAsia="Times New Roman" w:hAnsiTheme="majorHAnsi" w:cstheme="minorHAnsi"/>
          <w:sz w:val="24"/>
          <w:lang w:eastAsia="es-AR"/>
        </w:rPr>
        <w:t>Furthermore</w:t>
      </w:r>
      <w:r w:rsidRPr="00105E42">
        <w:rPr>
          <w:rFonts w:asciiTheme="majorHAnsi" w:eastAsia="Times New Roman" w:hAnsiTheme="majorHAnsi" w:cstheme="minorHAnsi"/>
          <w:sz w:val="24"/>
          <w:lang w:eastAsia="es-AR"/>
        </w:rPr>
        <w:t xml:space="preserve">, </w:t>
      </w:r>
      <w:r w:rsidR="00E426D5" w:rsidRPr="00105E42">
        <w:rPr>
          <w:rFonts w:asciiTheme="majorHAnsi" w:eastAsia="Times New Roman" w:hAnsiTheme="majorHAnsi" w:cstheme="minorHAnsi"/>
          <w:sz w:val="24"/>
          <w:lang w:eastAsia="es-AR"/>
        </w:rPr>
        <w:t>she</w:t>
      </w:r>
      <w:r w:rsidRPr="00105E42">
        <w:rPr>
          <w:rFonts w:asciiTheme="majorHAnsi" w:eastAsia="Times New Roman" w:hAnsiTheme="majorHAnsi" w:cstheme="minorHAnsi"/>
          <w:sz w:val="24"/>
          <w:lang w:eastAsia="es-AR"/>
        </w:rPr>
        <w:t xml:space="preserve"> considers judicial independence </w:t>
      </w:r>
      <w:r w:rsidR="00E86E84" w:rsidRPr="00105E42">
        <w:rPr>
          <w:rFonts w:asciiTheme="majorHAnsi" w:eastAsia="Times New Roman" w:hAnsiTheme="majorHAnsi" w:cstheme="minorHAnsi"/>
          <w:sz w:val="24"/>
          <w:lang w:eastAsia="es-AR"/>
        </w:rPr>
        <w:t>a key constraint for corruption</w:t>
      </w:r>
      <w:r w:rsidRPr="00105E42">
        <w:rPr>
          <w:rFonts w:asciiTheme="majorHAnsi" w:eastAsia="Times New Roman" w:hAnsiTheme="majorHAnsi" w:cstheme="minorHAnsi"/>
          <w:sz w:val="24"/>
          <w:lang w:eastAsia="es-AR"/>
        </w:rPr>
        <w:t xml:space="preserve">. </w:t>
      </w:r>
    </w:p>
    <w:p w14:paraId="17D8120B" w14:textId="77777777" w:rsidR="00484B9F" w:rsidRDefault="00484B9F">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190F9287" w14:textId="75F07E33" w:rsidR="00BD366D" w:rsidRPr="00BD366D" w:rsidRDefault="00BD366D" w:rsidP="00BD366D">
      <w:pPr>
        <w:pStyle w:val="Ttulo1"/>
        <w:rPr>
          <w:lang w:eastAsia="es-AR"/>
        </w:rPr>
      </w:pPr>
      <w:bookmarkStart w:id="8" w:name="_Toc354842871"/>
      <w:r>
        <w:rPr>
          <w:lang w:eastAsia="es-AR"/>
        </w:rPr>
        <w:lastRenderedPageBreak/>
        <w:t>3. Methodology</w:t>
      </w:r>
      <w:bookmarkEnd w:id="8"/>
    </w:p>
    <w:p w14:paraId="74700623" w14:textId="30243E8B" w:rsidR="001D37D1" w:rsidRDefault="001D37D1" w:rsidP="00B5039E">
      <w:p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 xml:space="preserve">In this thesis, our aim is to study the relation between control of corruption (the dependent variable) and political finance regulation (the independent variable). Following a multivariate model and based on the equilibrium model by </w:t>
      </w:r>
      <w:proofErr w:type="spellStart"/>
      <w:r>
        <w:rPr>
          <w:rFonts w:asciiTheme="majorHAnsi" w:eastAsia="Times New Roman" w:hAnsiTheme="majorHAnsi" w:cstheme="minorHAnsi"/>
          <w:sz w:val="24"/>
          <w:lang w:eastAsia="es-AR"/>
        </w:rPr>
        <w:t>Mungiu-Pippidi</w:t>
      </w:r>
      <w:proofErr w:type="spellEnd"/>
      <w:r>
        <w:rPr>
          <w:rFonts w:asciiTheme="majorHAnsi" w:eastAsia="Times New Roman" w:hAnsiTheme="majorHAnsi" w:cstheme="minorHAnsi"/>
          <w:sz w:val="24"/>
          <w:lang w:eastAsia="es-AR"/>
        </w:rPr>
        <w:t xml:space="preserve"> (2015) we seek to analyse other independent variables, public investment and judicial independence, considered an opportunity and a constraint of control of corruption. Figure I </w:t>
      </w:r>
      <w:proofErr w:type="gramStart"/>
      <w:r>
        <w:rPr>
          <w:rFonts w:asciiTheme="majorHAnsi" w:eastAsia="Times New Roman" w:hAnsiTheme="majorHAnsi" w:cstheme="minorHAnsi"/>
          <w:sz w:val="24"/>
          <w:lang w:eastAsia="es-AR"/>
        </w:rPr>
        <w:t>shows</w:t>
      </w:r>
      <w:proofErr w:type="gramEnd"/>
      <w:r>
        <w:rPr>
          <w:rFonts w:asciiTheme="majorHAnsi" w:eastAsia="Times New Roman" w:hAnsiTheme="majorHAnsi" w:cstheme="minorHAnsi"/>
          <w:sz w:val="24"/>
          <w:lang w:eastAsia="es-AR"/>
        </w:rPr>
        <w:t xml:space="preserve"> a graphical representation of this model.</w:t>
      </w:r>
    </w:p>
    <w:p w14:paraId="14705BD0" w14:textId="77777777" w:rsidR="00CA2C86" w:rsidRDefault="00F31AF9" w:rsidP="00CA2C86">
      <w:pPr>
        <w:keepNext/>
        <w:spacing w:after="120" w:line="360" w:lineRule="auto"/>
        <w:jc w:val="center"/>
      </w:pPr>
      <w:r w:rsidRPr="00F31AF9">
        <w:rPr>
          <w:noProof/>
          <w:lang w:val="es-ES" w:eastAsia="es-ES"/>
        </w:rPr>
        <w:drawing>
          <wp:inline distT="0" distB="0" distL="0" distR="0" wp14:anchorId="0E110CE0" wp14:editId="4C8A3A2D">
            <wp:extent cx="3877915" cy="1970405"/>
            <wp:effectExtent l="0" t="0" r="8890" b="10795"/>
            <wp:docPr id="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7674" r="20421"/>
                    <a:stretch/>
                  </pic:blipFill>
                  <pic:spPr bwMode="auto">
                    <a:xfrm>
                      <a:off x="0" y="0"/>
                      <a:ext cx="3880174" cy="1971553"/>
                    </a:xfrm>
                    <a:prstGeom prst="rect">
                      <a:avLst/>
                    </a:prstGeom>
                    <a:noFill/>
                    <a:ln>
                      <a:noFill/>
                    </a:ln>
                    <a:extLst>
                      <a:ext uri="{53640926-AAD7-44d8-BBD7-CCE9431645EC}">
                        <a14:shadowObscured xmlns:a14="http://schemas.microsoft.com/office/drawing/2010/main"/>
                      </a:ext>
                    </a:extLst>
                  </pic:spPr>
                </pic:pic>
              </a:graphicData>
            </a:graphic>
          </wp:inline>
        </w:drawing>
      </w:r>
    </w:p>
    <w:p w14:paraId="1A6BFE84" w14:textId="0CBCF837" w:rsidR="00D270B9" w:rsidRPr="00F7300A" w:rsidRDefault="00CA2C86" w:rsidP="00CA2C86">
      <w:pPr>
        <w:pStyle w:val="Epgrafe"/>
        <w:jc w:val="center"/>
        <w:rPr>
          <w:rFonts w:asciiTheme="majorHAnsi" w:eastAsia="Times New Roman" w:hAnsiTheme="majorHAnsi" w:cstheme="minorHAnsi"/>
          <w:color w:val="auto"/>
          <w:sz w:val="24"/>
          <w:lang w:eastAsia="es-AR"/>
        </w:rPr>
      </w:pPr>
      <w:bookmarkStart w:id="9" w:name="_Toc354860429"/>
      <w:r w:rsidRPr="00F7300A">
        <w:rPr>
          <w:color w:val="auto"/>
        </w:rPr>
        <w:t xml:space="preserve">Figure </w:t>
      </w:r>
      <w:r w:rsidRPr="00F7300A">
        <w:rPr>
          <w:color w:val="auto"/>
        </w:rPr>
        <w:fldChar w:fldCharType="begin"/>
      </w:r>
      <w:r w:rsidRPr="00F7300A">
        <w:rPr>
          <w:color w:val="auto"/>
        </w:rPr>
        <w:instrText xml:space="preserve"> SEQ Figure \* ROMAN </w:instrText>
      </w:r>
      <w:r w:rsidRPr="00F7300A">
        <w:rPr>
          <w:color w:val="auto"/>
        </w:rPr>
        <w:fldChar w:fldCharType="separate"/>
      </w:r>
      <w:r w:rsidRPr="00F7300A">
        <w:rPr>
          <w:noProof/>
          <w:color w:val="auto"/>
        </w:rPr>
        <w:t>I</w:t>
      </w:r>
      <w:r w:rsidRPr="00F7300A">
        <w:rPr>
          <w:color w:val="auto"/>
        </w:rPr>
        <w:fldChar w:fldCharType="end"/>
      </w:r>
      <w:r w:rsidRPr="00F7300A">
        <w:rPr>
          <w:color w:val="auto"/>
        </w:rPr>
        <w:t xml:space="preserve">. Equilibrium Model (based on </w:t>
      </w:r>
      <w:proofErr w:type="spellStart"/>
      <w:r w:rsidRPr="00F7300A">
        <w:rPr>
          <w:color w:val="auto"/>
        </w:rPr>
        <w:t>Mungiu-Pippidi's</w:t>
      </w:r>
      <w:proofErr w:type="spellEnd"/>
      <w:r w:rsidRPr="00F7300A">
        <w:rPr>
          <w:color w:val="auto"/>
        </w:rPr>
        <w:t xml:space="preserve"> (2015))</w:t>
      </w:r>
      <w:bookmarkEnd w:id="9"/>
    </w:p>
    <w:p w14:paraId="16DBAFF4" w14:textId="295419BC" w:rsidR="00773D65" w:rsidRPr="00105E42" w:rsidRDefault="00773D65" w:rsidP="00B5039E">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To measure the </w:t>
      </w:r>
      <w:r w:rsidR="00CA7D2A" w:rsidRPr="00105E42">
        <w:rPr>
          <w:rFonts w:asciiTheme="majorHAnsi" w:eastAsia="Times New Roman" w:hAnsiTheme="majorHAnsi" w:cstheme="minorHAnsi"/>
          <w:sz w:val="24"/>
          <w:lang w:eastAsia="es-AR"/>
        </w:rPr>
        <w:t>variations</w:t>
      </w:r>
      <w:r w:rsidR="00E11601" w:rsidRPr="00105E42">
        <w:rPr>
          <w:rFonts w:asciiTheme="majorHAnsi" w:eastAsia="Times New Roman" w:hAnsiTheme="majorHAnsi" w:cstheme="minorHAnsi"/>
          <w:sz w:val="24"/>
          <w:lang w:eastAsia="es-AR"/>
        </w:rPr>
        <w:t xml:space="preserve"> of </w:t>
      </w:r>
      <w:r w:rsidR="00CA7D2A" w:rsidRPr="00105E42">
        <w:rPr>
          <w:rFonts w:asciiTheme="majorHAnsi" w:eastAsia="Times New Roman" w:hAnsiTheme="majorHAnsi" w:cstheme="minorHAnsi"/>
          <w:sz w:val="24"/>
          <w:lang w:eastAsia="es-AR"/>
        </w:rPr>
        <w:t>the</w:t>
      </w:r>
      <w:r w:rsidR="00E11601" w:rsidRPr="00105E42">
        <w:rPr>
          <w:rFonts w:asciiTheme="majorHAnsi" w:eastAsia="Times New Roman" w:hAnsiTheme="majorHAnsi" w:cstheme="minorHAnsi"/>
          <w:sz w:val="24"/>
          <w:lang w:eastAsia="es-AR"/>
        </w:rPr>
        <w:t xml:space="preserve"> dependent variable control of c</w:t>
      </w:r>
      <w:r w:rsidRPr="00105E42">
        <w:rPr>
          <w:rFonts w:asciiTheme="majorHAnsi" w:eastAsia="Times New Roman" w:hAnsiTheme="majorHAnsi" w:cstheme="minorHAnsi"/>
          <w:sz w:val="24"/>
          <w:lang w:eastAsia="es-AR"/>
        </w:rPr>
        <w:t>orruption</w:t>
      </w:r>
      <w:r w:rsidR="00B5039E" w:rsidRPr="00105E42">
        <w:rPr>
          <w:rFonts w:asciiTheme="majorHAnsi" w:eastAsia="Times New Roman" w:hAnsiTheme="majorHAnsi" w:cstheme="minorHAnsi"/>
          <w:sz w:val="24"/>
          <w:lang w:eastAsia="es-AR"/>
        </w:rPr>
        <w:t xml:space="preserve"> between countries and across time</w:t>
      </w:r>
      <w:r w:rsidRPr="00105E42">
        <w:rPr>
          <w:rFonts w:asciiTheme="majorHAnsi" w:eastAsia="Times New Roman" w:hAnsiTheme="majorHAnsi" w:cstheme="minorHAnsi"/>
          <w:sz w:val="24"/>
          <w:lang w:eastAsia="es-AR"/>
        </w:rPr>
        <w:t xml:space="preserve">, </w:t>
      </w:r>
      <w:r w:rsidRPr="001D37D1">
        <w:rPr>
          <w:rFonts w:asciiTheme="majorHAnsi" w:eastAsia="Times New Roman" w:hAnsiTheme="majorHAnsi" w:cstheme="minorHAnsi"/>
          <w:sz w:val="24"/>
          <w:lang w:eastAsia="es-AR"/>
        </w:rPr>
        <w:t>we</w:t>
      </w:r>
      <w:r w:rsidRPr="00105E42">
        <w:rPr>
          <w:rFonts w:asciiTheme="majorHAnsi" w:eastAsia="Times New Roman" w:hAnsiTheme="majorHAnsi" w:cstheme="minorHAnsi"/>
          <w:sz w:val="24"/>
          <w:lang w:eastAsia="es-AR"/>
        </w:rPr>
        <w:t xml:space="preserve"> decided to use the index developed by the World Bank </w:t>
      </w:r>
      <w:r w:rsidR="00EB077A" w:rsidRPr="00105E42">
        <w:rPr>
          <w:rFonts w:asciiTheme="majorHAnsi" w:eastAsia="Times New Roman" w:hAnsiTheme="majorHAnsi" w:cstheme="minorHAnsi"/>
          <w:sz w:val="24"/>
          <w:lang w:eastAsia="es-AR"/>
        </w:rPr>
        <w:t>for their World Governance Indicators</w:t>
      </w:r>
      <w:r w:rsidR="00B5039E" w:rsidRPr="00105E42">
        <w:rPr>
          <w:rFonts w:asciiTheme="majorHAnsi" w:eastAsia="Times New Roman" w:hAnsiTheme="majorHAnsi" w:cstheme="minorHAnsi"/>
          <w:sz w:val="24"/>
          <w:lang w:eastAsia="es-AR"/>
        </w:rPr>
        <w:t xml:space="preserve"> (WGI)</w:t>
      </w:r>
      <w:r w:rsidR="00EB077A" w:rsidRPr="00105E42">
        <w:rPr>
          <w:rFonts w:asciiTheme="majorHAnsi" w:eastAsia="Times New Roman" w:hAnsiTheme="majorHAnsi" w:cstheme="minorHAnsi"/>
          <w:sz w:val="24"/>
          <w:lang w:eastAsia="es-AR"/>
        </w:rPr>
        <w:t xml:space="preserve">. </w:t>
      </w:r>
      <w:r w:rsidR="001110F3" w:rsidRPr="00105E42">
        <w:rPr>
          <w:rFonts w:asciiTheme="majorHAnsi" w:eastAsia="Times New Roman" w:hAnsiTheme="majorHAnsi" w:cstheme="minorHAnsi"/>
          <w:sz w:val="24"/>
          <w:lang w:eastAsia="es-AR"/>
        </w:rPr>
        <w:t>The Control of Corruption (</w:t>
      </w:r>
      <w:proofErr w:type="spellStart"/>
      <w:r w:rsidR="001110F3" w:rsidRPr="00105E42">
        <w:rPr>
          <w:rFonts w:asciiTheme="majorHAnsi" w:eastAsia="Times New Roman" w:hAnsiTheme="majorHAnsi" w:cstheme="minorHAnsi"/>
          <w:sz w:val="24"/>
          <w:lang w:eastAsia="es-AR"/>
        </w:rPr>
        <w:t>CoC</w:t>
      </w:r>
      <w:proofErr w:type="spellEnd"/>
      <w:r w:rsidR="001110F3" w:rsidRPr="00105E42">
        <w:rPr>
          <w:rFonts w:asciiTheme="majorHAnsi" w:eastAsia="Times New Roman" w:hAnsiTheme="majorHAnsi" w:cstheme="minorHAnsi"/>
          <w:sz w:val="24"/>
          <w:lang w:eastAsia="es-AR"/>
        </w:rPr>
        <w:t>) I</w:t>
      </w:r>
      <w:r w:rsidR="00B5039E" w:rsidRPr="00105E42">
        <w:rPr>
          <w:rFonts w:asciiTheme="majorHAnsi" w:eastAsia="Times New Roman" w:hAnsiTheme="majorHAnsi" w:cstheme="minorHAnsi"/>
          <w:sz w:val="24"/>
          <w:lang w:eastAsia="es-AR"/>
        </w:rPr>
        <w:t>ndicator</w:t>
      </w:r>
      <w:r w:rsidR="001D37D1">
        <w:rPr>
          <w:rFonts w:asciiTheme="majorHAnsi" w:eastAsia="Times New Roman" w:hAnsiTheme="majorHAnsi" w:cstheme="minorHAnsi"/>
          <w:sz w:val="24"/>
          <w:lang w:eastAsia="es-AR"/>
        </w:rPr>
        <w:t xml:space="preserve"> of the WGI</w:t>
      </w:r>
      <w:r w:rsidR="00B5039E" w:rsidRPr="00105E42">
        <w:rPr>
          <w:rFonts w:asciiTheme="majorHAnsi" w:eastAsia="Times New Roman" w:hAnsiTheme="majorHAnsi" w:cstheme="minorHAnsi"/>
          <w:sz w:val="24"/>
          <w:lang w:eastAsia="es-AR"/>
        </w:rPr>
        <w:t xml:space="preserve"> measures “the extent to which public power is exercised for private gain, including both petty and grand forms of corruption, as well as </w:t>
      </w:r>
      <w:r w:rsidR="00B5039E" w:rsidRPr="001D37D1">
        <w:rPr>
          <w:rFonts w:asciiTheme="majorHAnsi" w:eastAsia="Times New Roman" w:hAnsiTheme="majorHAnsi" w:cstheme="minorHAnsi"/>
          <w:sz w:val="24"/>
          <w:lang w:eastAsia="es-AR"/>
        </w:rPr>
        <w:t>capture of the state</w:t>
      </w:r>
      <w:r w:rsidR="00B5039E" w:rsidRPr="00105E42">
        <w:rPr>
          <w:rFonts w:asciiTheme="majorHAnsi" w:eastAsia="Times New Roman" w:hAnsiTheme="majorHAnsi" w:cstheme="minorHAnsi"/>
          <w:sz w:val="24"/>
          <w:lang w:eastAsia="es-AR"/>
        </w:rPr>
        <w:t xml:space="preserve"> by elites and private interests. (Kaufmann et al.</w:t>
      </w:r>
      <w:r w:rsidR="00D270B9">
        <w:rPr>
          <w:rFonts w:asciiTheme="majorHAnsi" w:eastAsia="Times New Roman" w:hAnsiTheme="majorHAnsi" w:cstheme="minorHAnsi"/>
          <w:sz w:val="24"/>
          <w:lang w:eastAsia="es-AR"/>
        </w:rPr>
        <w:t>,</w:t>
      </w:r>
      <w:r w:rsidR="00B5039E" w:rsidRPr="00105E42">
        <w:rPr>
          <w:rFonts w:asciiTheme="majorHAnsi" w:eastAsia="Times New Roman" w:hAnsiTheme="majorHAnsi" w:cstheme="minorHAnsi"/>
          <w:sz w:val="24"/>
          <w:lang w:eastAsia="es-AR"/>
        </w:rPr>
        <w:t xml:space="preserve"> 2006, p. 4). The original indicator </w:t>
      </w:r>
      <w:r w:rsidR="00FE1228" w:rsidRPr="00105E42">
        <w:rPr>
          <w:rFonts w:asciiTheme="majorHAnsi" w:eastAsia="Times New Roman" w:hAnsiTheme="majorHAnsi" w:cstheme="minorHAnsi"/>
          <w:sz w:val="24"/>
          <w:lang w:eastAsia="es-AR"/>
        </w:rPr>
        <w:t>has a scale of -2.5-2.5 but</w:t>
      </w:r>
      <w:r w:rsidR="00B5039E" w:rsidRPr="00105E42">
        <w:rPr>
          <w:rFonts w:asciiTheme="majorHAnsi" w:eastAsia="Times New Roman" w:hAnsiTheme="majorHAnsi" w:cstheme="minorHAnsi"/>
          <w:sz w:val="24"/>
          <w:lang w:eastAsia="es-AR"/>
        </w:rPr>
        <w:t xml:space="preserve"> </w:t>
      </w:r>
      <w:r w:rsidR="00B5039E" w:rsidRPr="00D270B9">
        <w:rPr>
          <w:rFonts w:asciiTheme="majorHAnsi" w:eastAsia="Times New Roman" w:hAnsiTheme="majorHAnsi" w:cstheme="minorHAnsi"/>
          <w:sz w:val="24"/>
          <w:lang w:eastAsia="es-AR"/>
        </w:rPr>
        <w:t>it was rescaled</w:t>
      </w:r>
      <w:r w:rsidR="00B5039E" w:rsidRPr="00105E42">
        <w:rPr>
          <w:rFonts w:asciiTheme="majorHAnsi" w:eastAsia="Times New Roman" w:hAnsiTheme="majorHAnsi" w:cstheme="minorHAnsi"/>
          <w:sz w:val="24"/>
          <w:lang w:eastAsia="es-AR"/>
        </w:rPr>
        <w:t xml:space="preserve"> to 0-10</w:t>
      </w:r>
      <w:r w:rsidR="00FE1228" w:rsidRPr="00105E42">
        <w:rPr>
          <w:rFonts w:asciiTheme="majorHAnsi" w:eastAsia="Times New Roman" w:hAnsiTheme="majorHAnsi" w:cstheme="minorHAnsi"/>
          <w:sz w:val="24"/>
          <w:lang w:eastAsia="es-AR"/>
        </w:rPr>
        <w:t xml:space="preserve"> to avoid negative numbers. With the new scale,</w:t>
      </w:r>
      <w:r w:rsidR="00B5039E" w:rsidRPr="00105E42">
        <w:rPr>
          <w:rFonts w:asciiTheme="majorHAnsi" w:eastAsia="Times New Roman" w:hAnsiTheme="majorHAnsi" w:cstheme="minorHAnsi"/>
          <w:sz w:val="24"/>
          <w:lang w:eastAsia="es-AR"/>
        </w:rPr>
        <w:t xml:space="preserve"> 0 is a country with no control of corruption and 10 is a country with the highest score. The WGI has information about </w:t>
      </w:r>
      <w:r w:rsidR="00FE1228" w:rsidRPr="00105E42">
        <w:rPr>
          <w:rFonts w:asciiTheme="majorHAnsi" w:eastAsia="Times New Roman" w:hAnsiTheme="majorHAnsi" w:cstheme="minorHAnsi"/>
          <w:sz w:val="24"/>
          <w:lang w:eastAsia="es-AR"/>
        </w:rPr>
        <w:t xml:space="preserve">more than 200 countries and goes </w:t>
      </w:r>
      <w:r w:rsidR="00B5039E" w:rsidRPr="00105E42">
        <w:rPr>
          <w:rFonts w:asciiTheme="majorHAnsi" w:eastAsia="Times New Roman" w:hAnsiTheme="majorHAnsi" w:cstheme="minorHAnsi"/>
          <w:sz w:val="24"/>
          <w:lang w:eastAsia="es-AR"/>
        </w:rPr>
        <w:t xml:space="preserve">as far back as 1996. </w:t>
      </w:r>
    </w:p>
    <w:p w14:paraId="740FD0BE" w14:textId="0D03474B" w:rsidR="00BD366D" w:rsidRPr="00105E42" w:rsidRDefault="00B5039E"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the same sense, </w:t>
      </w:r>
      <w:r w:rsidR="00FE1228" w:rsidRPr="00105E42">
        <w:rPr>
          <w:rFonts w:asciiTheme="majorHAnsi" w:eastAsia="Times New Roman" w:hAnsiTheme="majorHAnsi" w:cstheme="minorHAnsi"/>
          <w:sz w:val="24"/>
          <w:lang w:eastAsia="es-AR"/>
        </w:rPr>
        <w:t>there was a</w:t>
      </w:r>
      <w:r w:rsidR="00BD366D" w:rsidRPr="00105E42">
        <w:rPr>
          <w:rFonts w:asciiTheme="majorHAnsi" w:eastAsia="Times New Roman" w:hAnsiTheme="majorHAnsi" w:cstheme="minorHAnsi"/>
          <w:sz w:val="24"/>
          <w:lang w:eastAsia="es-AR"/>
        </w:rPr>
        <w:t xml:space="preserve"> need</w:t>
      </w:r>
      <w:r w:rsidR="00FE1228" w:rsidRPr="00105E42">
        <w:rPr>
          <w:rFonts w:asciiTheme="majorHAnsi" w:eastAsia="Times New Roman" w:hAnsiTheme="majorHAnsi" w:cstheme="minorHAnsi"/>
          <w:sz w:val="24"/>
          <w:lang w:eastAsia="es-AR"/>
        </w:rPr>
        <w:t xml:space="preserve"> for </w:t>
      </w:r>
      <w:r w:rsidR="00C534EC" w:rsidRPr="00105E42">
        <w:rPr>
          <w:rFonts w:asciiTheme="majorHAnsi" w:eastAsia="Times New Roman" w:hAnsiTheme="majorHAnsi" w:cstheme="minorHAnsi"/>
          <w:sz w:val="24"/>
          <w:lang w:eastAsia="es-AR"/>
        </w:rPr>
        <w:t>reliable data</w:t>
      </w:r>
      <w:r w:rsidRPr="00105E42">
        <w:rPr>
          <w:rFonts w:asciiTheme="majorHAnsi" w:eastAsia="Times New Roman" w:hAnsiTheme="majorHAnsi" w:cstheme="minorHAnsi"/>
          <w:sz w:val="24"/>
          <w:lang w:eastAsia="es-AR"/>
        </w:rPr>
        <w:t xml:space="preserve"> to analyse one of </w:t>
      </w:r>
      <w:r w:rsidR="00FE1228" w:rsidRPr="00105E42">
        <w:rPr>
          <w:rFonts w:asciiTheme="majorHAnsi" w:eastAsia="Times New Roman" w:hAnsiTheme="majorHAnsi" w:cstheme="minorHAnsi"/>
          <w:sz w:val="24"/>
          <w:lang w:eastAsia="es-AR"/>
        </w:rPr>
        <w:t>the</w:t>
      </w:r>
      <w:r w:rsidRPr="00105E42">
        <w:rPr>
          <w:rFonts w:asciiTheme="majorHAnsi" w:eastAsia="Times New Roman" w:hAnsiTheme="majorHAnsi" w:cstheme="minorHAnsi"/>
          <w:sz w:val="24"/>
          <w:lang w:eastAsia="es-AR"/>
        </w:rPr>
        <w:t xml:space="preserve"> independent variables</w:t>
      </w:r>
      <w:r w:rsidR="00F51538">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political finance</w:t>
      </w:r>
      <w:r w:rsidR="00C25E6E">
        <w:rPr>
          <w:rFonts w:asciiTheme="majorHAnsi" w:eastAsia="Times New Roman" w:hAnsiTheme="majorHAnsi" w:cstheme="minorHAnsi"/>
          <w:sz w:val="24"/>
          <w:lang w:eastAsia="es-AR"/>
        </w:rPr>
        <w:t xml:space="preserve"> regulation</w:t>
      </w:r>
      <w:r w:rsidR="00B3455C" w:rsidRPr="00105E42">
        <w:rPr>
          <w:rFonts w:asciiTheme="majorHAnsi" w:eastAsia="Times New Roman" w:hAnsiTheme="majorHAnsi" w:cstheme="minorHAnsi"/>
          <w:sz w:val="24"/>
          <w:lang w:eastAsia="es-AR"/>
        </w:rPr>
        <w:t xml:space="preserve">. </w:t>
      </w:r>
      <w:r w:rsidR="00382CDD" w:rsidRPr="00105E42">
        <w:rPr>
          <w:rFonts w:asciiTheme="majorHAnsi" w:eastAsia="Times New Roman" w:hAnsiTheme="majorHAnsi" w:cstheme="minorHAnsi"/>
          <w:sz w:val="24"/>
          <w:lang w:eastAsia="es-AR"/>
        </w:rPr>
        <w:t>W</w:t>
      </w:r>
      <w:r w:rsidR="00C534EC" w:rsidRPr="00105E42">
        <w:rPr>
          <w:rFonts w:asciiTheme="majorHAnsi" w:eastAsia="Times New Roman" w:hAnsiTheme="majorHAnsi" w:cstheme="minorHAnsi"/>
          <w:sz w:val="24"/>
          <w:lang w:eastAsia="es-AR"/>
        </w:rPr>
        <w:t xml:space="preserve">e </w:t>
      </w:r>
      <w:r w:rsidR="0058348C" w:rsidRPr="00105E42">
        <w:rPr>
          <w:rFonts w:asciiTheme="majorHAnsi" w:eastAsia="Times New Roman" w:hAnsiTheme="majorHAnsi" w:cstheme="minorHAnsi"/>
          <w:sz w:val="24"/>
          <w:lang w:eastAsia="es-AR"/>
        </w:rPr>
        <w:t>used</w:t>
      </w:r>
      <w:r w:rsidR="00C534EC" w:rsidRPr="00105E42">
        <w:rPr>
          <w:rFonts w:asciiTheme="majorHAnsi" w:eastAsia="Times New Roman" w:hAnsiTheme="majorHAnsi" w:cstheme="minorHAnsi"/>
          <w:sz w:val="24"/>
          <w:lang w:eastAsia="es-AR"/>
        </w:rPr>
        <w:t xml:space="preserve"> the IDEA </w:t>
      </w:r>
      <w:r w:rsidR="0058348C" w:rsidRPr="00105E42">
        <w:rPr>
          <w:rFonts w:asciiTheme="majorHAnsi" w:eastAsia="Times New Roman" w:hAnsiTheme="majorHAnsi" w:cstheme="minorHAnsi"/>
          <w:sz w:val="24"/>
          <w:lang w:eastAsia="es-AR"/>
        </w:rPr>
        <w:t>Political Finance D</w:t>
      </w:r>
      <w:r w:rsidR="00C534EC" w:rsidRPr="00105E42">
        <w:rPr>
          <w:rFonts w:asciiTheme="majorHAnsi" w:eastAsia="Times New Roman" w:hAnsiTheme="majorHAnsi" w:cstheme="minorHAnsi"/>
          <w:sz w:val="24"/>
          <w:lang w:eastAsia="es-AR"/>
        </w:rPr>
        <w:t>atabase to</w:t>
      </w:r>
      <w:r w:rsidR="00BD366D" w:rsidRPr="00105E42">
        <w:rPr>
          <w:rFonts w:asciiTheme="majorHAnsi" w:eastAsia="Times New Roman" w:hAnsiTheme="majorHAnsi" w:cstheme="minorHAnsi"/>
          <w:sz w:val="24"/>
          <w:lang w:eastAsia="es-AR"/>
        </w:rPr>
        <w:t xml:space="preserve"> develop </w:t>
      </w:r>
      <w:r w:rsidR="00C25E6E">
        <w:rPr>
          <w:rFonts w:asciiTheme="majorHAnsi" w:eastAsia="Times New Roman" w:hAnsiTheme="majorHAnsi" w:cstheme="minorHAnsi"/>
          <w:sz w:val="24"/>
          <w:lang w:eastAsia="es-AR"/>
        </w:rPr>
        <w:t>a</w:t>
      </w:r>
      <w:r w:rsidR="00BD366D" w:rsidRPr="00105E42">
        <w:rPr>
          <w:rFonts w:asciiTheme="majorHAnsi" w:eastAsia="Times New Roman" w:hAnsiTheme="majorHAnsi" w:cstheme="minorHAnsi"/>
          <w:sz w:val="24"/>
          <w:lang w:eastAsia="es-AR"/>
        </w:rPr>
        <w:t xml:space="preserve"> Political Finance Regulation</w:t>
      </w:r>
      <w:r w:rsidR="00FE1228" w:rsidRPr="00105E42">
        <w:rPr>
          <w:rFonts w:asciiTheme="majorHAnsi" w:eastAsia="Times New Roman" w:hAnsiTheme="majorHAnsi" w:cstheme="minorHAnsi"/>
          <w:sz w:val="24"/>
          <w:lang w:eastAsia="es-AR"/>
        </w:rPr>
        <w:t xml:space="preserve"> (PFR)</w:t>
      </w:r>
      <w:r w:rsidR="00C25E6E">
        <w:rPr>
          <w:rFonts w:asciiTheme="majorHAnsi" w:eastAsia="Times New Roman" w:hAnsiTheme="majorHAnsi" w:cstheme="minorHAnsi"/>
          <w:sz w:val="24"/>
          <w:lang w:eastAsia="es-AR"/>
        </w:rPr>
        <w:t xml:space="preserve"> Index</w:t>
      </w:r>
      <w:r w:rsidR="00C534EC" w:rsidRPr="00105E42">
        <w:rPr>
          <w:rFonts w:asciiTheme="majorHAnsi" w:eastAsia="Times New Roman" w:hAnsiTheme="majorHAnsi" w:cstheme="minorHAnsi"/>
          <w:sz w:val="24"/>
          <w:lang w:eastAsia="es-AR"/>
        </w:rPr>
        <w:t>.</w:t>
      </w:r>
      <w:r w:rsidR="00BD366D" w:rsidRPr="00105E42">
        <w:rPr>
          <w:rFonts w:asciiTheme="majorHAnsi" w:eastAsia="Times New Roman" w:hAnsiTheme="majorHAnsi" w:cstheme="minorHAnsi"/>
          <w:sz w:val="24"/>
          <w:lang w:eastAsia="es-AR"/>
        </w:rPr>
        <w:t xml:space="preserve"> IDEA includes </w:t>
      </w:r>
      <w:r w:rsidR="00C534EC" w:rsidRPr="00105E42">
        <w:rPr>
          <w:rFonts w:asciiTheme="majorHAnsi" w:eastAsia="Times New Roman" w:hAnsiTheme="majorHAnsi" w:cstheme="minorHAnsi"/>
          <w:sz w:val="24"/>
          <w:lang w:eastAsia="es-AR"/>
        </w:rPr>
        <w:t xml:space="preserve">more than 180 </w:t>
      </w:r>
      <w:r w:rsidR="00BD366D" w:rsidRPr="00105E42">
        <w:rPr>
          <w:rFonts w:asciiTheme="majorHAnsi" w:eastAsia="Times New Roman" w:hAnsiTheme="majorHAnsi" w:cstheme="minorHAnsi"/>
          <w:sz w:val="24"/>
          <w:lang w:eastAsia="es-AR"/>
        </w:rPr>
        <w:t>countries</w:t>
      </w:r>
      <w:r w:rsidR="00FE1228" w:rsidRPr="00105E42">
        <w:rPr>
          <w:rFonts w:asciiTheme="majorHAnsi" w:eastAsia="Times New Roman" w:hAnsiTheme="majorHAnsi" w:cstheme="minorHAnsi"/>
          <w:sz w:val="24"/>
          <w:lang w:eastAsia="es-AR"/>
        </w:rPr>
        <w:t xml:space="preserve"> and excludes </w:t>
      </w:r>
      <w:r w:rsidR="00BD366D" w:rsidRPr="00105E42">
        <w:rPr>
          <w:rFonts w:asciiTheme="majorHAnsi" w:eastAsia="Times New Roman" w:hAnsiTheme="majorHAnsi" w:cstheme="minorHAnsi"/>
          <w:sz w:val="24"/>
          <w:lang w:eastAsia="es-AR"/>
        </w:rPr>
        <w:t xml:space="preserve">cases where no elections have </w:t>
      </w:r>
      <w:r w:rsidR="00BD366D" w:rsidRPr="00105E42">
        <w:rPr>
          <w:rFonts w:asciiTheme="majorHAnsi" w:eastAsia="Times New Roman" w:hAnsiTheme="majorHAnsi" w:cstheme="minorHAnsi"/>
          <w:sz w:val="24"/>
          <w:lang w:eastAsia="es-AR"/>
        </w:rPr>
        <w:lastRenderedPageBreak/>
        <w:t>bee</w:t>
      </w:r>
      <w:r w:rsidR="00FE1228" w:rsidRPr="00105E42">
        <w:rPr>
          <w:rFonts w:asciiTheme="majorHAnsi" w:eastAsia="Times New Roman" w:hAnsiTheme="majorHAnsi" w:cstheme="minorHAnsi"/>
          <w:sz w:val="24"/>
          <w:lang w:eastAsia="es-AR"/>
        </w:rPr>
        <w:t>n held in the previous 30 years, as well as where</w:t>
      </w:r>
      <w:r w:rsidR="00BD366D" w:rsidRPr="00105E42">
        <w:rPr>
          <w:rFonts w:asciiTheme="majorHAnsi" w:eastAsia="Times New Roman" w:hAnsiTheme="majorHAnsi" w:cstheme="minorHAnsi"/>
          <w:sz w:val="24"/>
          <w:lang w:eastAsia="es-AR"/>
        </w:rPr>
        <w:t xml:space="preserve"> political parties are not allowed to exist or register candidates.</w:t>
      </w:r>
    </w:p>
    <w:p w14:paraId="1DC8082E" w14:textId="51D2BC78" w:rsidR="00BD366D" w:rsidRPr="00105E42" w:rsidRDefault="00BD366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sidRPr="00105E42">
        <w:rPr>
          <w:rFonts w:asciiTheme="majorHAnsi" w:eastAsia="Times New Roman" w:hAnsiTheme="majorHAnsi" w:cstheme="minorHAnsi"/>
          <w:sz w:val="24"/>
          <w:lang w:eastAsia="es-AR"/>
        </w:rPr>
        <w:t>source</w:t>
      </w:r>
      <w:r w:rsidRPr="00105E42">
        <w:rPr>
          <w:rFonts w:asciiTheme="majorHAnsi" w:eastAsia="Times New Roman" w:hAnsiTheme="majorHAnsi" w:cstheme="minorHAnsi"/>
          <w:sz w:val="24"/>
          <w:lang w:eastAsia="es-AR"/>
        </w:rPr>
        <w:t xml:space="preserve"> and year when the law was enacted on its appendix. </w:t>
      </w:r>
    </w:p>
    <w:p w14:paraId="6322B2D0" w14:textId="199A2FED" w:rsidR="00BD366D" w:rsidRPr="00105E42" w:rsidRDefault="00170E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13778B" w:rsidRPr="00105E42">
        <w:rPr>
          <w:rFonts w:asciiTheme="majorHAnsi" w:eastAsia="Times New Roman" w:hAnsiTheme="majorHAnsi" w:cstheme="minorHAnsi"/>
          <w:sz w:val="24"/>
          <w:lang w:eastAsia="es-AR"/>
        </w:rPr>
        <w:t>he</w:t>
      </w:r>
      <w:r w:rsidR="00C534EC" w:rsidRPr="00105E42">
        <w:rPr>
          <w:rFonts w:asciiTheme="majorHAnsi" w:eastAsia="Times New Roman" w:hAnsiTheme="majorHAnsi" w:cstheme="minorHAnsi"/>
          <w:sz w:val="24"/>
          <w:lang w:eastAsia="es-AR"/>
        </w:rPr>
        <w:t xml:space="preserve"> responses of the IDEA q</w:t>
      </w:r>
      <w:r w:rsidRPr="00105E42">
        <w:rPr>
          <w:rFonts w:asciiTheme="majorHAnsi" w:eastAsia="Times New Roman" w:hAnsiTheme="majorHAnsi" w:cstheme="minorHAnsi"/>
          <w:sz w:val="24"/>
          <w:lang w:eastAsia="es-AR"/>
        </w:rPr>
        <w:t xml:space="preserve">uestionnaire are useful to </w:t>
      </w:r>
      <w:r w:rsidR="00382CDD" w:rsidRPr="00105E42">
        <w:rPr>
          <w:rFonts w:asciiTheme="majorHAnsi" w:eastAsia="Times New Roman" w:hAnsiTheme="majorHAnsi" w:cstheme="minorHAnsi"/>
          <w:sz w:val="24"/>
          <w:lang w:eastAsia="es-AR"/>
        </w:rPr>
        <w:t>build a</w:t>
      </w:r>
      <w:r w:rsidR="00BD366D" w:rsidRPr="00105E42">
        <w:rPr>
          <w:rFonts w:asciiTheme="majorHAnsi" w:eastAsia="Times New Roman" w:hAnsiTheme="majorHAnsi" w:cstheme="minorHAnsi"/>
          <w:sz w:val="24"/>
          <w:lang w:eastAsia="es-AR"/>
        </w:rPr>
        <w:t xml:space="preserve"> cross-sectional</w:t>
      </w:r>
      <w:r w:rsidR="00382CDD"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but </w:t>
      </w:r>
      <w:r w:rsidR="0013778B" w:rsidRPr="00105E42">
        <w:rPr>
          <w:rFonts w:asciiTheme="majorHAnsi" w:eastAsia="Times New Roman" w:hAnsiTheme="majorHAnsi" w:cstheme="minorHAnsi"/>
          <w:sz w:val="24"/>
          <w:lang w:eastAsia="es-AR"/>
        </w:rPr>
        <w:t>t</w:t>
      </w:r>
      <w:r w:rsidR="00BD366D" w:rsidRPr="00105E42">
        <w:rPr>
          <w:rFonts w:asciiTheme="majorHAnsi" w:eastAsia="Times New Roman" w:hAnsiTheme="majorHAnsi" w:cstheme="minorHAnsi"/>
          <w:sz w:val="24"/>
          <w:lang w:eastAsia="es-AR"/>
        </w:rPr>
        <w:t xml:space="preserve">he supplementary information of the legal sources and documents </w:t>
      </w:r>
      <w:r w:rsidR="00382CDD" w:rsidRPr="00105E42">
        <w:rPr>
          <w:rFonts w:asciiTheme="majorHAnsi" w:eastAsia="Times New Roman" w:hAnsiTheme="majorHAnsi" w:cstheme="minorHAnsi"/>
          <w:sz w:val="24"/>
          <w:lang w:eastAsia="es-AR"/>
        </w:rPr>
        <w:t>provides</w:t>
      </w:r>
      <w:r w:rsidR="00BD366D" w:rsidRPr="00105E42">
        <w:rPr>
          <w:rFonts w:asciiTheme="majorHAnsi" w:eastAsia="Times New Roman" w:hAnsiTheme="majorHAnsi" w:cstheme="minorHAnsi"/>
          <w:sz w:val="24"/>
          <w:lang w:eastAsia="es-AR"/>
        </w:rPr>
        <w:t xml:space="preserve"> an opportunity to </w:t>
      </w:r>
      <w:r w:rsidR="0013778B" w:rsidRPr="00105E42">
        <w:rPr>
          <w:rFonts w:asciiTheme="majorHAnsi" w:eastAsia="Times New Roman" w:hAnsiTheme="majorHAnsi" w:cstheme="minorHAnsi"/>
          <w:sz w:val="24"/>
          <w:lang w:eastAsia="es-AR"/>
        </w:rPr>
        <w:t>trace</w:t>
      </w:r>
      <w:r w:rsidR="00BD366D" w:rsidRPr="00105E42">
        <w:rPr>
          <w:rFonts w:asciiTheme="majorHAnsi" w:eastAsia="Times New Roman" w:hAnsiTheme="majorHAnsi" w:cstheme="minorHAnsi"/>
          <w:sz w:val="24"/>
          <w:lang w:eastAsia="es-AR"/>
        </w:rPr>
        <w:t xml:space="preserve"> changes in the legislation thr</w:t>
      </w:r>
      <w:r w:rsidR="00C534EC" w:rsidRPr="00105E42">
        <w:rPr>
          <w:rFonts w:asciiTheme="majorHAnsi" w:eastAsia="Times New Roman" w:hAnsiTheme="majorHAnsi" w:cstheme="minorHAnsi"/>
          <w:sz w:val="24"/>
          <w:lang w:eastAsia="es-AR"/>
        </w:rPr>
        <w:t xml:space="preserve">ough the years. </w:t>
      </w:r>
      <w:r w:rsidR="0013778B" w:rsidRPr="00105E42">
        <w:rPr>
          <w:rFonts w:asciiTheme="majorHAnsi" w:eastAsia="Times New Roman" w:hAnsiTheme="majorHAnsi" w:cstheme="minorHAnsi"/>
          <w:sz w:val="24"/>
          <w:lang w:eastAsia="es-AR"/>
        </w:rPr>
        <w:t xml:space="preserve">With both </w:t>
      </w:r>
      <w:r w:rsidR="00FE1228" w:rsidRPr="00105E42">
        <w:rPr>
          <w:rFonts w:asciiTheme="majorHAnsi" w:eastAsia="Times New Roman" w:hAnsiTheme="majorHAnsi" w:cstheme="minorHAnsi"/>
          <w:sz w:val="24"/>
          <w:lang w:eastAsia="es-AR"/>
        </w:rPr>
        <w:t>sources</w:t>
      </w:r>
      <w:r w:rsidR="0013778B" w:rsidRPr="00105E42">
        <w:rPr>
          <w:rFonts w:asciiTheme="majorHAnsi" w:eastAsia="Times New Roman" w:hAnsiTheme="majorHAnsi" w:cstheme="minorHAnsi"/>
          <w:sz w:val="24"/>
          <w:lang w:eastAsia="es-AR"/>
        </w:rPr>
        <w:t xml:space="preserve"> of information,</w:t>
      </w:r>
      <w:r w:rsidR="00C534EC" w:rsidRPr="00105E42">
        <w:rPr>
          <w:rFonts w:asciiTheme="majorHAnsi" w:eastAsia="Times New Roman" w:hAnsiTheme="majorHAnsi" w:cstheme="minorHAnsi"/>
          <w:sz w:val="24"/>
          <w:lang w:eastAsia="es-AR"/>
        </w:rPr>
        <w:t xml:space="preserve"> </w:t>
      </w:r>
      <w:r w:rsidR="0013778B" w:rsidRPr="00105E42">
        <w:rPr>
          <w:rFonts w:asciiTheme="majorHAnsi" w:eastAsia="Times New Roman" w:hAnsiTheme="majorHAnsi" w:cstheme="minorHAnsi"/>
          <w:sz w:val="24"/>
          <w:lang w:eastAsia="es-AR"/>
        </w:rPr>
        <w:t>we built</w:t>
      </w:r>
      <w:r w:rsidR="00C534EC" w:rsidRPr="00105E42">
        <w:rPr>
          <w:rFonts w:asciiTheme="majorHAnsi" w:eastAsia="Times New Roman" w:hAnsiTheme="majorHAnsi" w:cstheme="minorHAnsi"/>
          <w:sz w:val="24"/>
          <w:lang w:eastAsia="es-AR"/>
        </w:rPr>
        <w:t xml:space="preserve"> a</w:t>
      </w:r>
      <w:r w:rsidR="00BD366D" w:rsidRPr="00105E42">
        <w:rPr>
          <w:rFonts w:asciiTheme="majorHAnsi" w:eastAsia="Times New Roman" w:hAnsiTheme="majorHAnsi" w:cstheme="minorHAnsi"/>
          <w:sz w:val="24"/>
          <w:lang w:eastAsia="es-AR"/>
        </w:rPr>
        <w:t xml:space="preserve"> panel dataset t</w:t>
      </w:r>
      <w:r w:rsidR="0013778B" w:rsidRPr="00105E42">
        <w:rPr>
          <w:rFonts w:asciiTheme="majorHAnsi" w:eastAsia="Times New Roman" w:hAnsiTheme="majorHAnsi" w:cstheme="minorHAnsi"/>
          <w:sz w:val="24"/>
          <w:lang w:eastAsia="es-AR"/>
        </w:rPr>
        <w:t>hat spans from 1996 to 2015</w:t>
      </w:r>
      <w:r w:rsidR="00BD366D" w:rsidRPr="00105E42">
        <w:rPr>
          <w:rFonts w:asciiTheme="majorHAnsi" w:eastAsia="Times New Roman" w:hAnsiTheme="majorHAnsi" w:cstheme="minorHAnsi"/>
          <w:sz w:val="24"/>
          <w:lang w:eastAsia="es-AR"/>
        </w:rPr>
        <w:t xml:space="preserve">. </w:t>
      </w:r>
    </w:p>
    <w:p w14:paraId="18ACC949" w14:textId="5D90FEB8" w:rsidR="00FE1228" w:rsidRPr="00105E42" w:rsidRDefault="00382CD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Specifically, e</w:t>
      </w:r>
      <w:r w:rsidR="00BD366D" w:rsidRPr="00105E42">
        <w:rPr>
          <w:rFonts w:asciiTheme="majorHAnsi" w:eastAsia="Times New Roman" w:hAnsiTheme="majorHAnsi" w:cstheme="minorHAnsi"/>
          <w:sz w:val="24"/>
          <w:lang w:eastAsia="es-AR"/>
        </w:rPr>
        <w:t>very YES response in</w:t>
      </w:r>
      <w:r w:rsidR="00E06B75" w:rsidRPr="00105E42">
        <w:rPr>
          <w:rFonts w:asciiTheme="majorHAnsi" w:eastAsia="Times New Roman" w:hAnsiTheme="majorHAnsi" w:cstheme="minorHAnsi"/>
          <w:sz w:val="24"/>
          <w:lang w:eastAsia="es-AR"/>
        </w:rPr>
        <w:t xml:space="preserve"> the IDEA questionnaire was coded with a </w:t>
      </w:r>
      <w:r w:rsidR="00BD366D" w:rsidRPr="00105E42">
        <w:rPr>
          <w:rFonts w:asciiTheme="majorHAnsi" w:eastAsia="Times New Roman" w:hAnsiTheme="majorHAnsi" w:cstheme="minorHAnsi"/>
          <w:sz w:val="24"/>
          <w:lang w:eastAsia="es-AR"/>
        </w:rPr>
        <w:t xml:space="preserve">1 </w:t>
      </w:r>
      <w:r w:rsidR="00E06B75" w:rsidRPr="00105E42">
        <w:rPr>
          <w:rFonts w:asciiTheme="majorHAnsi" w:eastAsia="Times New Roman" w:hAnsiTheme="majorHAnsi" w:cstheme="minorHAnsi"/>
          <w:sz w:val="24"/>
          <w:lang w:eastAsia="es-AR"/>
        </w:rPr>
        <w:t xml:space="preserve">and every NO with a value of 0. </w:t>
      </w:r>
      <w:r w:rsidRPr="00105E42">
        <w:rPr>
          <w:rFonts w:asciiTheme="majorHAnsi" w:eastAsia="Times New Roman" w:hAnsiTheme="majorHAnsi" w:cstheme="minorHAnsi"/>
          <w:sz w:val="24"/>
          <w:lang w:eastAsia="es-AR"/>
        </w:rPr>
        <w:t xml:space="preserve">Additionally, </w:t>
      </w:r>
      <w:r w:rsidR="00E06B75" w:rsidRPr="00105E42">
        <w:rPr>
          <w:rFonts w:asciiTheme="majorHAnsi" w:eastAsia="Times New Roman" w:hAnsiTheme="majorHAnsi" w:cstheme="minorHAnsi"/>
          <w:sz w:val="24"/>
          <w:lang w:eastAsia="es-AR"/>
        </w:rPr>
        <w:t>a value of 0 was coded for every previous year of the date that</w:t>
      </w:r>
      <w:r w:rsidR="00BD366D" w:rsidRPr="00105E42">
        <w:rPr>
          <w:rFonts w:asciiTheme="majorHAnsi" w:eastAsia="Times New Roman" w:hAnsiTheme="majorHAnsi" w:cstheme="minorHAnsi"/>
          <w:sz w:val="24"/>
          <w:lang w:eastAsia="es-AR"/>
        </w:rPr>
        <w:t xml:space="preserve"> the law in the matter was enacted, and a value of 1 since that year onwards. </w:t>
      </w:r>
    </w:p>
    <w:p w14:paraId="645748FB" w14:textId="440C3857" w:rsidR="00177EB0" w:rsidRPr="00105E42" w:rsidRDefault="00FE1228"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5632D4" w:rsidRPr="00105E42">
        <w:rPr>
          <w:rFonts w:asciiTheme="majorHAnsi" w:eastAsia="Times New Roman" w:hAnsiTheme="majorHAnsi" w:cstheme="minorHAnsi"/>
          <w:sz w:val="24"/>
          <w:lang w:eastAsia="es-AR"/>
        </w:rPr>
        <w:t xml:space="preserve">o build the </w:t>
      </w:r>
      <w:r w:rsidR="00C25E6E">
        <w:rPr>
          <w:rFonts w:asciiTheme="majorHAnsi" w:eastAsia="Times New Roman" w:hAnsiTheme="majorHAnsi" w:cstheme="minorHAnsi"/>
          <w:sz w:val="24"/>
          <w:lang w:eastAsia="es-AR"/>
        </w:rPr>
        <w:t>PFR Index</w:t>
      </w:r>
      <w:r w:rsidR="005632D4" w:rsidRPr="00105E42">
        <w:rPr>
          <w:rFonts w:asciiTheme="majorHAnsi" w:eastAsia="Times New Roman" w:hAnsiTheme="majorHAnsi" w:cstheme="minorHAnsi"/>
          <w:sz w:val="24"/>
          <w:lang w:eastAsia="es-AR"/>
        </w:rPr>
        <w:t xml:space="preserve">, we considered only YES-NO questions. </w:t>
      </w:r>
      <w:r w:rsidR="00F64859" w:rsidRPr="00105E42">
        <w:rPr>
          <w:rFonts w:asciiTheme="majorHAnsi" w:eastAsia="Times New Roman" w:hAnsiTheme="majorHAnsi" w:cstheme="minorHAnsi"/>
          <w:sz w:val="24"/>
          <w:lang w:eastAsia="es-AR"/>
        </w:rPr>
        <w:t xml:space="preserve">Because of this, only 31 questions of the questionnaire where taken into account. </w:t>
      </w:r>
      <w:r w:rsidR="005632D4" w:rsidRPr="00105E42">
        <w:rPr>
          <w:rFonts w:asciiTheme="majorHAnsi" w:eastAsia="Times New Roman" w:hAnsiTheme="majorHAnsi" w:cstheme="minorHAnsi"/>
          <w:sz w:val="24"/>
          <w:lang w:eastAsia="es-AR"/>
        </w:rPr>
        <w:t xml:space="preserve">In the case of categorical questions (with different options for a YES response), the detail of the response was ignored and only filled with a YES. </w:t>
      </w:r>
      <w:r w:rsidR="00BD366D" w:rsidRPr="00105E42">
        <w:rPr>
          <w:rFonts w:asciiTheme="majorHAnsi" w:eastAsia="Times New Roman" w:hAnsiTheme="majorHAnsi" w:cstheme="minorHAnsi"/>
          <w:sz w:val="24"/>
          <w:lang w:eastAsia="es-AR"/>
        </w:rPr>
        <w:t>Qualitative questions in the survey were n</w:t>
      </w:r>
      <w:r w:rsidR="00177EB0" w:rsidRPr="00105E42">
        <w:rPr>
          <w:rFonts w:asciiTheme="majorHAnsi" w:eastAsia="Times New Roman" w:hAnsiTheme="majorHAnsi" w:cstheme="minorHAnsi"/>
          <w:sz w:val="24"/>
          <w:lang w:eastAsia="es-AR"/>
        </w:rPr>
        <w:t>ot taken into account</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Moreover, t</w:t>
      </w:r>
      <w:r w:rsidR="00BD366D" w:rsidRPr="00105E42">
        <w:rPr>
          <w:rFonts w:asciiTheme="majorHAnsi" w:eastAsia="Times New Roman" w:hAnsiTheme="majorHAnsi" w:cstheme="minorHAnsi"/>
          <w:sz w:val="24"/>
          <w:lang w:eastAsia="es-AR"/>
        </w:rPr>
        <w:t xml:space="preserve">he answers </w:t>
      </w:r>
      <w:r w:rsidR="00177EB0" w:rsidRPr="00105E42">
        <w:rPr>
          <w:rFonts w:asciiTheme="majorHAnsi" w:eastAsia="Times New Roman" w:hAnsiTheme="majorHAnsi" w:cstheme="minorHAnsi"/>
          <w:sz w:val="24"/>
          <w:lang w:eastAsia="es-AR"/>
        </w:rPr>
        <w:t>were divided in</w:t>
      </w:r>
      <w:r w:rsidR="00BD366D" w:rsidRPr="00105E42">
        <w:rPr>
          <w:rFonts w:asciiTheme="majorHAnsi" w:eastAsia="Times New Roman" w:hAnsiTheme="majorHAnsi" w:cstheme="minorHAnsi"/>
          <w:sz w:val="24"/>
          <w:lang w:eastAsia="es-AR"/>
        </w:rPr>
        <w:t xml:space="preserve"> the four cat</w:t>
      </w:r>
      <w:r w:rsidR="00177EB0" w:rsidRPr="00105E42">
        <w:rPr>
          <w:rFonts w:asciiTheme="majorHAnsi" w:eastAsia="Times New Roman" w:hAnsiTheme="majorHAnsi" w:cstheme="minorHAnsi"/>
          <w:sz w:val="24"/>
          <w:lang w:eastAsia="es-AR"/>
        </w:rPr>
        <w:t>egories of the database:</w:t>
      </w:r>
      <w:r w:rsidR="00BD366D" w:rsidRPr="00105E42">
        <w:rPr>
          <w:rFonts w:asciiTheme="majorHAnsi" w:eastAsia="Times New Roman" w:hAnsiTheme="majorHAnsi" w:cstheme="minorHAnsi"/>
          <w:sz w:val="24"/>
          <w:lang w:eastAsia="es-AR"/>
        </w:rPr>
        <w:t xml:space="preserve"> </w:t>
      </w:r>
    </w:p>
    <w:p w14:paraId="10BF6CED" w14:textId="4A154E6E"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8E26FF">
        <w:rPr>
          <w:rFonts w:asciiTheme="majorHAnsi" w:eastAsia="Times New Roman" w:hAnsiTheme="majorHAnsi" w:cstheme="minorHAnsi"/>
          <w:i/>
          <w:sz w:val="24"/>
          <w:lang w:eastAsia="es-AR"/>
        </w:rPr>
        <w:t>Ban</w:t>
      </w:r>
      <w:r w:rsidR="008E26FF" w:rsidRPr="008E26FF">
        <w:rPr>
          <w:rFonts w:asciiTheme="majorHAnsi" w:eastAsia="Times New Roman" w:hAnsiTheme="majorHAnsi" w:cstheme="minorHAnsi"/>
          <w:i/>
          <w:sz w:val="24"/>
          <w:lang w:eastAsia="es-AR"/>
        </w:rPr>
        <w:t>s and limits on private income</w:t>
      </w:r>
      <w:r w:rsidR="008E26FF">
        <w:rPr>
          <w:rFonts w:asciiTheme="majorHAnsi" w:eastAsia="Times New Roman" w:hAnsiTheme="majorHAnsi" w:cstheme="minorHAnsi"/>
          <w:i/>
          <w:sz w:val="24"/>
          <w:lang w:eastAsia="es-AR"/>
        </w:rPr>
        <w:t xml:space="preserve"> (BLPI)</w:t>
      </w:r>
      <w:r w:rsidR="00177EB0"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questions 1 to 18. </w:t>
      </w:r>
    </w:p>
    <w:p w14:paraId="1AC27E37" w14:textId="2E6EA369" w:rsidR="00BD366D" w:rsidRPr="00105E42" w:rsidRDefault="008E26FF"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8E26FF">
        <w:rPr>
          <w:rFonts w:asciiTheme="majorHAnsi" w:eastAsia="Times New Roman" w:hAnsiTheme="majorHAnsi" w:cstheme="minorHAnsi"/>
          <w:i/>
          <w:sz w:val="24"/>
          <w:lang w:eastAsia="es-AR"/>
        </w:rPr>
        <w:t>Public funding</w:t>
      </w:r>
      <w:r>
        <w:rPr>
          <w:rFonts w:asciiTheme="majorHAnsi" w:eastAsia="Times New Roman" w:hAnsiTheme="majorHAnsi" w:cstheme="minorHAnsi"/>
          <w:i/>
          <w:sz w:val="24"/>
          <w:lang w:eastAsia="es-AR"/>
        </w:rPr>
        <w:t xml:space="preserve"> (PF)</w:t>
      </w:r>
      <w:r w:rsidR="00177EB0" w:rsidRPr="00105E42">
        <w:rPr>
          <w:rFonts w:asciiTheme="majorHAnsi" w:eastAsia="Times New Roman" w:hAnsiTheme="majorHAnsi" w:cstheme="minorHAnsi"/>
          <w:sz w:val="24"/>
          <w:lang w:eastAsia="es-AR"/>
        </w:rPr>
        <w:t xml:space="preserve">, </w:t>
      </w:r>
      <w:r w:rsidR="00BD366D" w:rsidRPr="00105E42">
        <w:rPr>
          <w:rFonts w:asciiTheme="majorHAnsi" w:eastAsia="Times New Roman" w:hAnsiTheme="majorHAnsi" w:cstheme="minorHAnsi"/>
          <w:sz w:val="24"/>
          <w:lang w:eastAsia="es-AR"/>
        </w:rPr>
        <w:t>questions 19 to 28.</w:t>
      </w:r>
    </w:p>
    <w:p w14:paraId="3270CDB6" w14:textId="657FB7A1"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8E26FF">
        <w:rPr>
          <w:rFonts w:asciiTheme="majorHAnsi" w:eastAsia="Times New Roman" w:hAnsiTheme="majorHAnsi" w:cstheme="minorHAnsi"/>
          <w:i/>
          <w:sz w:val="24"/>
          <w:lang w:eastAsia="es-AR"/>
        </w:rPr>
        <w:t xml:space="preserve">Regulation of </w:t>
      </w:r>
      <w:r w:rsidR="008E26FF" w:rsidRPr="008E26FF">
        <w:rPr>
          <w:rFonts w:asciiTheme="majorHAnsi" w:eastAsia="Times New Roman" w:hAnsiTheme="majorHAnsi" w:cstheme="minorHAnsi"/>
          <w:i/>
          <w:sz w:val="24"/>
          <w:lang w:eastAsia="es-AR"/>
        </w:rPr>
        <w:t>spending</w:t>
      </w:r>
      <w:r w:rsidR="008E26FF">
        <w:rPr>
          <w:rFonts w:asciiTheme="majorHAnsi" w:eastAsia="Times New Roman" w:hAnsiTheme="majorHAnsi" w:cstheme="minorHAnsi"/>
          <w:i/>
          <w:sz w:val="24"/>
          <w:lang w:eastAsia="es-AR"/>
        </w:rPr>
        <w:t xml:space="preserve"> (RS)</w:t>
      </w:r>
      <w:r w:rsidR="00177EB0"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questions 29 to 34.</w:t>
      </w:r>
    </w:p>
    <w:p w14:paraId="2C908EC4" w14:textId="6FB47613"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8E26FF">
        <w:rPr>
          <w:rFonts w:asciiTheme="majorHAnsi" w:eastAsia="Times New Roman" w:hAnsiTheme="majorHAnsi" w:cstheme="minorHAnsi"/>
          <w:i/>
          <w:sz w:val="24"/>
          <w:lang w:eastAsia="es-AR"/>
        </w:rPr>
        <w:t>Rep</w:t>
      </w:r>
      <w:r w:rsidR="008E26FF" w:rsidRPr="008E26FF">
        <w:rPr>
          <w:rFonts w:asciiTheme="majorHAnsi" w:eastAsia="Times New Roman" w:hAnsiTheme="majorHAnsi" w:cstheme="minorHAnsi"/>
          <w:i/>
          <w:sz w:val="24"/>
          <w:lang w:eastAsia="es-AR"/>
        </w:rPr>
        <w:t>orting oversight and sanctions</w:t>
      </w:r>
      <w:r w:rsidR="008E26FF">
        <w:rPr>
          <w:rFonts w:asciiTheme="majorHAnsi" w:eastAsia="Times New Roman" w:hAnsiTheme="majorHAnsi" w:cstheme="minorHAnsi"/>
          <w:i/>
          <w:sz w:val="24"/>
          <w:lang w:eastAsia="es-AR"/>
        </w:rPr>
        <w:t xml:space="preserve"> (OS)</w:t>
      </w:r>
      <w:r w:rsidR="00177EB0"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questions 35 to 43.</w:t>
      </w:r>
    </w:p>
    <w:p w14:paraId="6D8F17CF" w14:textId="5531D1BA" w:rsidR="00177EB0" w:rsidRPr="00105E42" w:rsidRDefault="00CD0785"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Following IDEA’s </w:t>
      </w:r>
      <w:r w:rsidR="00FE1228" w:rsidRPr="00105E42">
        <w:rPr>
          <w:rFonts w:asciiTheme="majorHAnsi" w:eastAsia="Times New Roman" w:hAnsiTheme="majorHAnsi" w:cstheme="minorHAnsi"/>
          <w:sz w:val="24"/>
          <w:lang w:eastAsia="es-AR"/>
        </w:rPr>
        <w:t>criteria</w:t>
      </w:r>
      <w:r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the few cases with </w:t>
      </w:r>
      <w:r w:rsidR="001C612E" w:rsidRPr="00105E42">
        <w:rPr>
          <w:rFonts w:asciiTheme="majorHAnsi" w:eastAsia="Times New Roman" w:hAnsiTheme="majorHAnsi" w:cstheme="minorHAnsi"/>
          <w:sz w:val="24"/>
          <w:lang w:eastAsia="es-AR"/>
        </w:rPr>
        <w:t xml:space="preserve">sources </w:t>
      </w:r>
      <w:r w:rsidRPr="00105E42">
        <w:rPr>
          <w:rFonts w:asciiTheme="majorHAnsi" w:eastAsia="Times New Roman" w:hAnsiTheme="majorHAnsi" w:cstheme="minorHAnsi"/>
          <w:sz w:val="24"/>
          <w:lang w:eastAsia="es-AR"/>
        </w:rPr>
        <w:t>of</w:t>
      </w:r>
      <w:r w:rsidR="001C612E" w:rsidRPr="00105E42">
        <w:rPr>
          <w:rFonts w:asciiTheme="majorHAnsi" w:eastAsia="Times New Roman" w:hAnsiTheme="majorHAnsi" w:cstheme="minorHAnsi"/>
          <w:sz w:val="24"/>
          <w:lang w:eastAsia="es-AR"/>
        </w:rPr>
        <w:t xml:space="preserve"> judicial decisions </w:t>
      </w:r>
      <w:r w:rsidR="00C53425" w:rsidRPr="00105E42">
        <w:rPr>
          <w:rFonts w:asciiTheme="majorHAnsi" w:eastAsia="Times New Roman" w:hAnsiTheme="majorHAnsi" w:cstheme="minorHAnsi"/>
          <w:sz w:val="24"/>
          <w:lang w:eastAsia="es-AR"/>
        </w:rPr>
        <w:t>were</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also </w:t>
      </w:r>
      <w:r w:rsidR="001C612E" w:rsidRPr="00105E42">
        <w:rPr>
          <w:rFonts w:asciiTheme="majorHAnsi" w:eastAsia="Times New Roman" w:hAnsiTheme="majorHAnsi" w:cstheme="minorHAnsi"/>
          <w:sz w:val="24"/>
          <w:lang w:eastAsia="es-AR"/>
        </w:rPr>
        <w:t>taken into account</w:t>
      </w:r>
      <w:r w:rsidR="00DD0FA9"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Additionally, i</w:t>
      </w:r>
      <w:r w:rsidR="00BD366D" w:rsidRPr="00105E42">
        <w:rPr>
          <w:rFonts w:asciiTheme="majorHAnsi" w:eastAsia="Times New Roman" w:hAnsiTheme="majorHAnsi" w:cstheme="minorHAnsi"/>
          <w:sz w:val="24"/>
          <w:lang w:eastAsia="es-AR"/>
        </w:rPr>
        <w:t xml:space="preserve">f </w:t>
      </w:r>
      <w:r w:rsidR="00177EB0" w:rsidRPr="00105E42">
        <w:rPr>
          <w:rFonts w:asciiTheme="majorHAnsi" w:eastAsia="Times New Roman" w:hAnsiTheme="majorHAnsi" w:cstheme="minorHAnsi"/>
          <w:sz w:val="24"/>
          <w:lang w:eastAsia="es-AR"/>
        </w:rPr>
        <w:t>a</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 xml:space="preserve">question had legislative sources from different years, </w:t>
      </w:r>
      <w:r w:rsidR="00BD366D" w:rsidRPr="00105E42">
        <w:rPr>
          <w:rFonts w:asciiTheme="majorHAnsi" w:eastAsia="Times New Roman" w:hAnsiTheme="majorHAnsi" w:cstheme="minorHAnsi"/>
          <w:sz w:val="24"/>
          <w:lang w:eastAsia="es-AR"/>
        </w:rPr>
        <w:t>the oldest date is considered as the yea</w:t>
      </w:r>
      <w:r w:rsidR="00177EB0" w:rsidRPr="00105E42">
        <w:rPr>
          <w:rFonts w:asciiTheme="majorHAnsi" w:eastAsia="Times New Roman" w:hAnsiTheme="majorHAnsi" w:cstheme="minorHAnsi"/>
          <w:sz w:val="24"/>
          <w:lang w:eastAsia="es-AR"/>
        </w:rPr>
        <w:t>r the law was enacted. This has the objective of</w:t>
      </w:r>
      <w:r w:rsidR="00BD366D" w:rsidRPr="00105E42">
        <w:rPr>
          <w:rFonts w:asciiTheme="majorHAnsi" w:eastAsia="Times New Roman" w:hAnsiTheme="majorHAnsi" w:cstheme="minorHAnsi"/>
          <w:sz w:val="24"/>
          <w:lang w:eastAsia="es-AR"/>
        </w:rPr>
        <w:t xml:space="preserve"> avoid</w:t>
      </w:r>
      <w:r w:rsidR="00177EB0" w:rsidRPr="00105E42">
        <w:rPr>
          <w:rFonts w:asciiTheme="majorHAnsi" w:eastAsia="Times New Roman" w:hAnsiTheme="majorHAnsi" w:cstheme="minorHAnsi"/>
          <w:sz w:val="24"/>
          <w:lang w:eastAsia="es-AR"/>
        </w:rPr>
        <w:t>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favouring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specific</w:t>
      </w:r>
      <w:r w:rsidRPr="00105E42">
        <w:rPr>
          <w:rFonts w:asciiTheme="majorHAnsi" w:eastAsia="Times New Roman" w:hAnsiTheme="majorHAnsi" w:cstheme="minorHAnsi"/>
          <w:sz w:val="24"/>
          <w:lang w:eastAsia="es-AR"/>
        </w:rPr>
        <w:t xml:space="preserve"> legislation </w:t>
      </w:r>
      <w:r w:rsidR="001C612E" w:rsidRPr="00105E42">
        <w:rPr>
          <w:rFonts w:asciiTheme="majorHAnsi" w:eastAsia="Times New Roman" w:hAnsiTheme="majorHAnsi" w:cstheme="minorHAnsi"/>
          <w:sz w:val="24"/>
          <w:lang w:eastAsia="es-AR"/>
        </w:rPr>
        <w:t>and to provide methodological simplicity</w:t>
      </w:r>
      <w:r w:rsidR="00BD366D"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In this respect, our indicator was more sensible to older legislation in </w:t>
      </w:r>
      <w:r w:rsidRPr="00105E42">
        <w:rPr>
          <w:rFonts w:asciiTheme="majorHAnsi" w:eastAsia="Times New Roman" w:hAnsiTheme="majorHAnsi" w:cstheme="minorHAnsi"/>
          <w:sz w:val="24"/>
          <w:lang w:eastAsia="es-AR"/>
        </w:rPr>
        <w:lastRenderedPageBreak/>
        <w:t>questions with multiple sources.</w:t>
      </w:r>
      <w:r w:rsidR="001C612E" w:rsidRPr="00105E42">
        <w:rPr>
          <w:rFonts w:asciiTheme="majorHAnsi" w:eastAsia="Times New Roman" w:hAnsiTheme="majorHAnsi" w:cstheme="minorHAnsi"/>
          <w:sz w:val="24"/>
          <w:lang w:eastAsia="es-AR"/>
        </w:rPr>
        <w:t xml:space="preserve"> </w:t>
      </w:r>
      <w:r w:rsidR="00BD366D"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count as an aff</w:t>
      </w:r>
      <w:r w:rsidR="00FE1228" w:rsidRPr="00105E42">
        <w:rPr>
          <w:rFonts w:asciiTheme="majorHAnsi" w:eastAsia="Times New Roman" w:hAnsiTheme="majorHAnsi" w:cstheme="minorHAnsi"/>
          <w:sz w:val="24"/>
          <w:lang w:eastAsia="es-AR"/>
        </w:rPr>
        <w:t>irmative answer</w:t>
      </w:r>
      <w:r w:rsidR="007C7C87" w:rsidRPr="00105E42">
        <w:rPr>
          <w:rFonts w:asciiTheme="majorHAnsi" w:eastAsia="Times New Roman" w:hAnsiTheme="majorHAnsi" w:cstheme="minorHAnsi"/>
          <w:sz w:val="24"/>
          <w:lang w:eastAsia="es-AR"/>
        </w:rPr>
        <w:t>.</w:t>
      </w:r>
      <w:r w:rsidR="00FE1228" w:rsidRPr="00105E42">
        <w:rPr>
          <w:rFonts w:asciiTheme="majorHAnsi" w:eastAsia="Times New Roman" w:hAnsiTheme="majorHAnsi" w:cstheme="minorHAnsi"/>
          <w:sz w:val="24"/>
          <w:lang w:eastAsia="es-AR"/>
        </w:rPr>
        <w:t xml:space="preserve"> T</w:t>
      </w:r>
      <w:r w:rsidRPr="00105E42">
        <w:rPr>
          <w:rFonts w:asciiTheme="majorHAnsi" w:eastAsia="Times New Roman" w:hAnsiTheme="majorHAnsi" w:cstheme="minorHAnsi"/>
          <w:sz w:val="24"/>
          <w:lang w:eastAsia="es-AR"/>
        </w:rPr>
        <w:t xml:space="preserve">his makes the questions with updated sources more sensible to the most recent regulation. </w:t>
      </w:r>
    </w:p>
    <w:p w14:paraId="5299DEDB" w14:textId="2D251322" w:rsidR="00177EB0" w:rsidRPr="00105E42" w:rsidRDefault="000A000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FE1228" w:rsidRPr="00105E42">
        <w:rPr>
          <w:rFonts w:asciiTheme="majorHAnsi" w:eastAsia="Times New Roman" w:hAnsiTheme="majorHAnsi" w:cstheme="minorHAnsi"/>
          <w:sz w:val="24"/>
          <w:lang w:eastAsia="es-AR"/>
        </w:rPr>
        <w:t>he PFR Index is useful</w:t>
      </w:r>
      <w:r w:rsidR="00EB4101" w:rsidRPr="00105E42">
        <w:rPr>
          <w:rFonts w:asciiTheme="majorHAnsi" w:eastAsia="Times New Roman" w:hAnsiTheme="majorHAnsi" w:cstheme="minorHAnsi"/>
          <w:sz w:val="24"/>
          <w:lang w:eastAsia="es-AR"/>
        </w:rPr>
        <w:t xml:space="preserve"> for a</w:t>
      </w:r>
      <w:r w:rsidR="00773D65" w:rsidRPr="00105E42">
        <w:rPr>
          <w:rFonts w:asciiTheme="majorHAnsi" w:eastAsia="Times New Roman" w:hAnsiTheme="majorHAnsi" w:cstheme="minorHAnsi"/>
          <w:sz w:val="24"/>
          <w:lang w:eastAsia="es-AR"/>
        </w:rPr>
        <w:t xml:space="preserve"> descriptive analysis of the world’s legislative efforts of party finance. Also, it </w:t>
      </w:r>
      <w:r w:rsidRPr="00105E42">
        <w:rPr>
          <w:rFonts w:asciiTheme="majorHAnsi" w:eastAsia="Times New Roman" w:hAnsiTheme="majorHAnsi" w:cstheme="minorHAnsi"/>
          <w:sz w:val="24"/>
          <w:lang w:eastAsia="es-AR"/>
        </w:rPr>
        <w:t xml:space="preserve">provides </w:t>
      </w:r>
      <w:r w:rsidR="00A6042C" w:rsidRPr="00105E42">
        <w:rPr>
          <w:rFonts w:asciiTheme="majorHAnsi" w:eastAsia="Times New Roman" w:hAnsiTheme="majorHAnsi" w:cstheme="minorHAnsi"/>
          <w:sz w:val="24"/>
          <w:lang w:eastAsia="es-AR"/>
        </w:rPr>
        <w:t>panel data</w:t>
      </w:r>
      <w:r w:rsidR="00773D65" w:rsidRPr="00105E42">
        <w:rPr>
          <w:rFonts w:asciiTheme="majorHAnsi" w:eastAsia="Times New Roman" w:hAnsiTheme="majorHAnsi" w:cstheme="minorHAnsi"/>
          <w:sz w:val="24"/>
          <w:lang w:eastAsia="es-AR"/>
        </w:rPr>
        <w:t xml:space="preserve"> </w:t>
      </w:r>
      <w:r w:rsidR="00A6042C" w:rsidRPr="00105E42">
        <w:rPr>
          <w:rFonts w:asciiTheme="majorHAnsi" w:eastAsia="Times New Roman" w:hAnsiTheme="majorHAnsi" w:cstheme="minorHAnsi"/>
          <w:sz w:val="24"/>
          <w:lang w:eastAsia="es-AR"/>
        </w:rPr>
        <w:t xml:space="preserve">to do an </w:t>
      </w:r>
      <w:r w:rsidRPr="00105E42">
        <w:rPr>
          <w:rFonts w:asciiTheme="majorHAnsi" w:eastAsia="Times New Roman" w:hAnsiTheme="majorHAnsi" w:cstheme="minorHAnsi"/>
          <w:sz w:val="24"/>
          <w:lang w:eastAsia="es-AR"/>
        </w:rPr>
        <w:t xml:space="preserve">inferential statistical </w:t>
      </w:r>
      <w:r w:rsidR="00773D65" w:rsidRPr="00105E42">
        <w:rPr>
          <w:rFonts w:asciiTheme="majorHAnsi" w:eastAsia="Times New Roman" w:hAnsiTheme="majorHAnsi" w:cstheme="minorHAnsi"/>
          <w:sz w:val="24"/>
          <w:lang w:eastAsia="es-AR"/>
        </w:rPr>
        <w:t>analysis of our region of i</w:t>
      </w:r>
      <w:r w:rsidRPr="00105E42">
        <w:rPr>
          <w:rFonts w:asciiTheme="majorHAnsi" w:eastAsia="Times New Roman" w:hAnsiTheme="majorHAnsi" w:cstheme="minorHAnsi"/>
          <w:sz w:val="24"/>
          <w:lang w:eastAsia="es-AR"/>
        </w:rPr>
        <w:t>nterest, Latin America, with a model that includes other relevant variables</w:t>
      </w:r>
      <w:r w:rsidR="00A6042C" w:rsidRPr="00105E42">
        <w:rPr>
          <w:rFonts w:asciiTheme="majorHAnsi" w:eastAsia="Times New Roman" w:hAnsiTheme="majorHAnsi" w:cstheme="minorHAnsi"/>
          <w:sz w:val="24"/>
          <w:lang w:eastAsia="es-AR"/>
        </w:rPr>
        <w:t xml:space="preserve"> like life expectancy or percentage of rural population</w:t>
      </w:r>
      <w:r w:rsidR="00773D65" w:rsidRPr="00105E42">
        <w:rPr>
          <w:rFonts w:asciiTheme="majorHAnsi" w:eastAsia="Times New Roman" w:hAnsiTheme="majorHAnsi" w:cstheme="minorHAnsi"/>
          <w:sz w:val="24"/>
          <w:lang w:eastAsia="es-AR"/>
        </w:rPr>
        <w:t xml:space="preserve">.  </w:t>
      </w:r>
    </w:p>
    <w:p w14:paraId="6BCB4E30" w14:textId="4B12F742" w:rsidR="00E63D11" w:rsidRPr="00105E42" w:rsidRDefault="00E63D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For our other indepe</w:t>
      </w:r>
      <w:r w:rsidR="00213B52" w:rsidRPr="00105E42">
        <w:rPr>
          <w:rFonts w:asciiTheme="majorHAnsi" w:eastAsia="Times New Roman" w:hAnsiTheme="majorHAnsi" w:cstheme="minorHAnsi"/>
          <w:sz w:val="24"/>
          <w:lang w:eastAsia="es-AR"/>
        </w:rPr>
        <w:t>ndent variable and based on the equilibrium model, we used data from capital expenditures of Latin America</w:t>
      </w:r>
      <w:r w:rsidR="000A0006" w:rsidRPr="00105E42">
        <w:rPr>
          <w:rFonts w:asciiTheme="majorHAnsi" w:eastAsia="Times New Roman" w:hAnsiTheme="majorHAnsi" w:cstheme="minorHAnsi"/>
          <w:sz w:val="24"/>
          <w:lang w:eastAsia="es-AR"/>
        </w:rPr>
        <w:t xml:space="preserve">n countries available from the Economic Commission for Latin America and the Caribbean (ECLAC), a United Nations regional commission to encourage economic cooperation. </w:t>
      </w:r>
      <w:r w:rsidR="00B62E04" w:rsidRPr="00105E42">
        <w:rPr>
          <w:rFonts w:asciiTheme="majorHAnsi" w:eastAsia="Times New Roman" w:hAnsiTheme="majorHAnsi" w:cstheme="minorHAnsi"/>
          <w:sz w:val="24"/>
          <w:lang w:eastAsia="es-AR"/>
        </w:rPr>
        <w:t>This information is provided as a percentage of GDP</w:t>
      </w:r>
      <w:r w:rsidR="00066A05"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20</w:t>
      </w:r>
      <w:r w:rsidR="00066A05" w:rsidRPr="00105E42">
        <w:rPr>
          <w:rFonts w:asciiTheme="majorHAnsi" w:eastAsia="Times New Roman" w:hAnsiTheme="majorHAnsi" w:cstheme="minorHAnsi"/>
          <w:sz w:val="24"/>
          <w:lang w:eastAsia="es-AR"/>
        </w:rPr>
        <w:t xml:space="preserve"> countries of Latin America</w:t>
      </w:r>
      <w:r w:rsidR="00A6042C" w:rsidRPr="00105E42">
        <w:rPr>
          <w:rFonts w:asciiTheme="majorHAnsi" w:eastAsia="Times New Roman" w:hAnsiTheme="majorHAnsi" w:cstheme="minorHAnsi"/>
          <w:sz w:val="24"/>
          <w:lang w:eastAsia="es-AR"/>
        </w:rPr>
        <w:t xml:space="preserve">. The information as a percentage </w:t>
      </w:r>
      <w:r w:rsidR="00B62E04" w:rsidRPr="00105E42">
        <w:rPr>
          <w:rFonts w:asciiTheme="majorHAnsi" w:eastAsia="Times New Roman" w:hAnsiTheme="majorHAnsi" w:cstheme="minorHAnsi"/>
          <w:sz w:val="24"/>
          <w:lang w:eastAsia="es-AR"/>
        </w:rPr>
        <w:t>does not capture the increase in real terms of these kinds of expenditure</w:t>
      </w:r>
      <w:r w:rsidR="00A6042C" w:rsidRPr="00105E42">
        <w:rPr>
          <w:rFonts w:asciiTheme="majorHAnsi" w:eastAsia="Times New Roman" w:hAnsiTheme="majorHAnsi" w:cstheme="minorHAnsi"/>
          <w:sz w:val="24"/>
          <w:lang w:eastAsia="es-AR"/>
        </w:rPr>
        <w:t>s,</w:t>
      </w:r>
      <w:r w:rsidR="00066A05" w:rsidRPr="00105E42">
        <w:rPr>
          <w:rFonts w:asciiTheme="majorHAnsi" w:eastAsia="Times New Roman" w:hAnsiTheme="majorHAnsi" w:cstheme="minorHAnsi"/>
          <w:sz w:val="24"/>
          <w:lang w:eastAsia="es-AR"/>
        </w:rPr>
        <w:t xml:space="preserve"> given the economic growth of the region during this time</w:t>
      </w:r>
      <w:r w:rsidR="00631094" w:rsidRPr="00105E42">
        <w:rPr>
          <w:rFonts w:asciiTheme="majorHAnsi" w:eastAsia="Times New Roman" w:hAnsiTheme="majorHAnsi" w:cstheme="minorHAnsi"/>
          <w:sz w:val="24"/>
          <w:lang w:eastAsia="es-AR"/>
        </w:rPr>
        <w:t xml:space="preserve">. Taking </w:t>
      </w:r>
      <w:r w:rsidR="00B62E04" w:rsidRPr="00105E42">
        <w:rPr>
          <w:rFonts w:asciiTheme="majorHAnsi" w:eastAsia="Times New Roman" w:hAnsiTheme="majorHAnsi" w:cstheme="minorHAnsi"/>
          <w:sz w:val="24"/>
          <w:lang w:eastAsia="es-AR"/>
        </w:rPr>
        <w:t>this</w:t>
      </w:r>
      <w:r w:rsidR="00631094" w:rsidRPr="00105E42">
        <w:rPr>
          <w:rFonts w:asciiTheme="majorHAnsi" w:eastAsia="Times New Roman" w:hAnsiTheme="majorHAnsi" w:cstheme="minorHAnsi"/>
          <w:sz w:val="24"/>
          <w:lang w:eastAsia="es-AR"/>
        </w:rPr>
        <w:t xml:space="preserve"> into account</w:t>
      </w:r>
      <w:r w:rsidR="00B62E04" w:rsidRPr="00105E42">
        <w:rPr>
          <w:rFonts w:asciiTheme="majorHAnsi" w:eastAsia="Times New Roman" w:hAnsiTheme="majorHAnsi" w:cstheme="minorHAnsi"/>
          <w:sz w:val="24"/>
          <w:lang w:eastAsia="es-AR"/>
        </w:rPr>
        <w:t xml:space="preserve">, we multiplied it with information about GDP in US dollars provided by the World Bank. </w:t>
      </w:r>
      <w:r w:rsidR="000A0006" w:rsidRPr="00105E42">
        <w:rPr>
          <w:rFonts w:asciiTheme="majorHAnsi" w:eastAsia="Times New Roman" w:hAnsiTheme="majorHAnsi" w:cstheme="minorHAnsi"/>
          <w:sz w:val="24"/>
          <w:lang w:eastAsia="es-AR"/>
        </w:rPr>
        <w:t xml:space="preserve">The </w:t>
      </w:r>
      <w:r w:rsidR="00A70036" w:rsidRPr="00105E42">
        <w:rPr>
          <w:rFonts w:asciiTheme="majorHAnsi" w:eastAsia="Times New Roman" w:hAnsiTheme="majorHAnsi" w:cstheme="minorHAnsi"/>
          <w:sz w:val="24"/>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06C4E30D" w:rsidR="00547EA2" w:rsidRPr="00105E42" w:rsidRDefault="00A7003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this </w:t>
      </w:r>
      <w:r w:rsidR="00A6042C" w:rsidRPr="00105E42">
        <w:rPr>
          <w:rFonts w:asciiTheme="majorHAnsi" w:eastAsia="Times New Roman" w:hAnsiTheme="majorHAnsi" w:cstheme="minorHAnsi"/>
          <w:sz w:val="24"/>
          <w:lang w:eastAsia="es-AR"/>
        </w:rPr>
        <w:t>study</w:t>
      </w:r>
      <w:r w:rsidRPr="00105E42">
        <w:rPr>
          <w:rFonts w:asciiTheme="majorHAnsi" w:eastAsia="Times New Roman" w:hAnsiTheme="majorHAnsi" w:cstheme="minorHAnsi"/>
          <w:sz w:val="24"/>
          <w:lang w:eastAsia="es-AR"/>
        </w:rPr>
        <w:t xml:space="preserve">, we </w:t>
      </w:r>
      <w:r w:rsidR="00A6042C" w:rsidRPr="00105E42">
        <w:rPr>
          <w:rFonts w:asciiTheme="majorHAnsi" w:eastAsia="Times New Roman" w:hAnsiTheme="majorHAnsi" w:cstheme="minorHAnsi"/>
          <w:sz w:val="24"/>
          <w:lang w:eastAsia="es-AR"/>
        </w:rPr>
        <w:t xml:space="preserve">also </w:t>
      </w:r>
      <w:r w:rsidR="001706A1" w:rsidRPr="00105E42">
        <w:rPr>
          <w:rFonts w:asciiTheme="majorHAnsi" w:eastAsia="Times New Roman" w:hAnsiTheme="majorHAnsi" w:cstheme="minorHAnsi"/>
          <w:sz w:val="24"/>
          <w:lang w:eastAsia="es-AR"/>
        </w:rPr>
        <w:t xml:space="preserve">work </w:t>
      </w:r>
      <w:r w:rsidR="00A6042C" w:rsidRPr="00105E42">
        <w:rPr>
          <w:rFonts w:asciiTheme="majorHAnsi" w:eastAsia="Times New Roman" w:hAnsiTheme="majorHAnsi" w:cstheme="minorHAnsi"/>
          <w:sz w:val="24"/>
          <w:lang w:eastAsia="es-AR"/>
        </w:rPr>
        <w:t>with a</w:t>
      </w:r>
      <w:r w:rsidR="001706A1" w:rsidRPr="00105E42">
        <w:rPr>
          <w:rFonts w:asciiTheme="majorHAnsi" w:eastAsia="Times New Roman" w:hAnsiTheme="majorHAnsi" w:cstheme="minorHAnsi"/>
          <w:sz w:val="24"/>
          <w:lang w:eastAsia="es-AR"/>
        </w:rPr>
        <w:t xml:space="preserve"> variable developed by the World Economic </w:t>
      </w:r>
      <w:r w:rsidR="00F50600" w:rsidRPr="00105E42">
        <w:rPr>
          <w:rFonts w:asciiTheme="majorHAnsi" w:eastAsia="Times New Roman" w:hAnsiTheme="majorHAnsi" w:cstheme="minorHAnsi"/>
          <w:sz w:val="24"/>
          <w:lang w:eastAsia="es-AR"/>
        </w:rPr>
        <w:t>Forum</w:t>
      </w:r>
      <w:r w:rsidR="00631094" w:rsidRPr="00105E42">
        <w:rPr>
          <w:rFonts w:asciiTheme="majorHAnsi" w:eastAsia="Times New Roman" w:hAnsiTheme="majorHAnsi" w:cstheme="minorHAnsi"/>
          <w:sz w:val="24"/>
          <w:lang w:eastAsia="es-AR"/>
        </w:rPr>
        <w:t xml:space="preserve"> (WEF)</w:t>
      </w:r>
      <w:r w:rsidR="00F50600" w:rsidRPr="00105E42">
        <w:rPr>
          <w:rFonts w:asciiTheme="majorHAnsi" w:eastAsia="Times New Roman" w:hAnsiTheme="majorHAnsi" w:cstheme="minorHAnsi"/>
          <w:sz w:val="24"/>
          <w:lang w:eastAsia="es-AR"/>
        </w:rPr>
        <w:t>, which</w:t>
      </w:r>
      <w:r w:rsidR="001706A1" w:rsidRPr="00105E42">
        <w:rPr>
          <w:rFonts w:asciiTheme="majorHAnsi" w:eastAsia="Times New Roman" w:hAnsiTheme="majorHAnsi" w:cstheme="minorHAnsi"/>
          <w:sz w:val="24"/>
          <w:lang w:eastAsia="es-AR"/>
        </w:rPr>
        <w:t xml:space="preserve"> measures the independence of the judiciary from influences of the government, individuals, or companies. (WEF</w:t>
      </w:r>
      <w:r w:rsidR="00800968">
        <w:rPr>
          <w:rFonts w:asciiTheme="majorHAnsi" w:eastAsia="Times New Roman" w:hAnsiTheme="majorHAnsi" w:cstheme="minorHAnsi"/>
          <w:sz w:val="24"/>
          <w:lang w:eastAsia="es-AR"/>
        </w:rPr>
        <w:t>,</w:t>
      </w:r>
      <w:r w:rsidR="001706A1" w:rsidRPr="00105E42">
        <w:rPr>
          <w:rFonts w:asciiTheme="majorHAnsi" w:eastAsia="Times New Roman" w:hAnsiTheme="majorHAnsi" w:cstheme="minorHAnsi"/>
          <w:sz w:val="24"/>
          <w:lang w:eastAsia="es-AR"/>
        </w:rPr>
        <w:t xml:space="preserve"> 2016)</w:t>
      </w:r>
      <w:r w:rsidR="008D5736" w:rsidRPr="00105E42">
        <w:rPr>
          <w:rFonts w:asciiTheme="majorHAnsi" w:eastAsia="Times New Roman" w:hAnsiTheme="majorHAnsi" w:cstheme="minorHAnsi"/>
          <w:sz w:val="24"/>
          <w:lang w:eastAsia="es-AR"/>
        </w:rPr>
        <w:t xml:space="preserve"> This </w:t>
      </w:r>
      <w:r w:rsidR="00A6042C" w:rsidRPr="00105E42">
        <w:rPr>
          <w:rFonts w:asciiTheme="majorHAnsi" w:eastAsia="Times New Roman" w:hAnsiTheme="majorHAnsi" w:cstheme="minorHAnsi"/>
          <w:sz w:val="24"/>
          <w:lang w:eastAsia="es-AR"/>
        </w:rPr>
        <w:t>indicator</w:t>
      </w:r>
      <w:r w:rsidR="008D5736" w:rsidRPr="00105E42">
        <w:rPr>
          <w:rFonts w:asciiTheme="majorHAnsi" w:eastAsia="Times New Roman" w:hAnsiTheme="majorHAnsi" w:cstheme="minorHAnsi"/>
          <w:sz w:val="24"/>
          <w:lang w:eastAsia="es-AR"/>
        </w:rPr>
        <w:t xml:space="preserve"> has a scale of 0 to 7, with countries with lower scores having less judicial independence than countries with higher scores. </w:t>
      </w:r>
      <w:r w:rsidR="00A6042C" w:rsidRPr="00105E42">
        <w:rPr>
          <w:rFonts w:asciiTheme="majorHAnsi" w:eastAsia="Times New Roman" w:hAnsiTheme="majorHAnsi" w:cstheme="minorHAnsi"/>
          <w:sz w:val="24"/>
          <w:lang w:eastAsia="es-AR"/>
        </w:rPr>
        <w:t>This</w:t>
      </w:r>
      <w:r w:rsidR="008D5736" w:rsidRPr="00105E42">
        <w:rPr>
          <w:rFonts w:asciiTheme="majorHAnsi" w:eastAsia="Times New Roman" w:hAnsiTheme="majorHAnsi" w:cstheme="minorHAnsi"/>
          <w:sz w:val="24"/>
          <w:lang w:eastAsia="es-AR"/>
        </w:rPr>
        <w:t xml:space="preserve"> data </w:t>
      </w:r>
      <w:r w:rsidR="00D645FE">
        <w:rPr>
          <w:rFonts w:asciiTheme="majorHAnsi" w:eastAsia="Times New Roman" w:hAnsiTheme="majorHAnsi" w:cstheme="minorHAnsi"/>
          <w:sz w:val="24"/>
          <w:lang w:eastAsia="es-AR"/>
        </w:rPr>
        <w:t>extends between</w:t>
      </w:r>
      <w:r w:rsidR="008D5736" w:rsidRPr="00105E42">
        <w:rPr>
          <w:rFonts w:asciiTheme="majorHAnsi" w:eastAsia="Times New Roman" w:hAnsiTheme="majorHAnsi" w:cstheme="minorHAnsi"/>
          <w:sz w:val="24"/>
          <w:lang w:eastAsia="es-AR"/>
        </w:rPr>
        <w:t xml:space="preserve"> 2006 </w:t>
      </w:r>
      <w:r w:rsidR="00D645FE">
        <w:rPr>
          <w:rFonts w:asciiTheme="majorHAnsi" w:eastAsia="Times New Roman" w:hAnsiTheme="majorHAnsi" w:cstheme="minorHAnsi"/>
          <w:sz w:val="24"/>
          <w:lang w:eastAsia="es-AR"/>
        </w:rPr>
        <w:t>and</w:t>
      </w:r>
      <w:r w:rsidR="00D645FE" w:rsidRPr="00105E42">
        <w:rPr>
          <w:rFonts w:asciiTheme="majorHAnsi" w:eastAsia="Times New Roman" w:hAnsiTheme="majorHAnsi" w:cstheme="minorHAnsi"/>
          <w:sz w:val="24"/>
          <w:lang w:eastAsia="es-AR"/>
        </w:rPr>
        <w:t xml:space="preserve"> </w:t>
      </w:r>
      <w:r w:rsidR="008D5736" w:rsidRPr="00105E42">
        <w:rPr>
          <w:rFonts w:asciiTheme="majorHAnsi" w:eastAsia="Times New Roman" w:hAnsiTheme="majorHAnsi" w:cstheme="minorHAnsi"/>
          <w:sz w:val="24"/>
          <w:lang w:eastAsia="es-AR"/>
        </w:rPr>
        <w:t>2015</w:t>
      </w:r>
      <w:r w:rsidR="002E689F" w:rsidRPr="00105E42">
        <w:rPr>
          <w:rFonts w:asciiTheme="majorHAnsi" w:eastAsia="Times New Roman" w:hAnsiTheme="majorHAnsi" w:cstheme="minorHAnsi"/>
          <w:sz w:val="24"/>
          <w:lang w:eastAsia="es-AR"/>
        </w:rPr>
        <w:t>, so a panel data analysis including this variable would only account for ten yearly observations for each country</w:t>
      </w:r>
      <w:r w:rsidR="008D5736" w:rsidRPr="00105E42">
        <w:rPr>
          <w:rFonts w:asciiTheme="majorHAnsi" w:eastAsia="Times New Roman" w:hAnsiTheme="majorHAnsi" w:cstheme="minorHAnsi"/>
          <w:sz w:val="24"/>
          <w:lang w:eastAsia="es-AR"/>
        </w:rPr>
        <w:t xml:space="preserve">. It is worth mentioning that </w:t>
      </w:r>
      <w:r w:rsidR="0020478F">
        <w:rPr>
          <w:rFonts w:asciiTheme="majorHAnsi" w:eastAsia="Times New Roman" w:hAnsiTheme="majorHAnsi" w:cstheme="minorHAnsi"/>
          <w:sz w:val="24"/>
          <w:lang w:eastAsia="es-AR"/>
        </w:rPr>
        <w:t>the</w:t>
      </w:r>
      <w:r w:rsidR="002E689F" w:rsidRPr="00105E42">
        <w:rPr>
          <w:rFonts w:asciiTheme="majorHAnsi" w:eastAsia="Times New Roman" w:hAnsiTheme="majorHAnsi" w:cstheme="minorHAnsi"/>
          <w:sz w:val="24"/>
          <w:lang w:eastAsia="es-AR"/>
        </w:rPr>
        <w:t xml:space="preserve"> </w:t>
      </w:r>
      <w:r w:rsidR="00D645FE">
        <w:rPr>
          <w:rFonts w:asciiTheme="majorHAnsi" w:eastAsia="Times New Roman" w:hAnsiTheme="majorHAnsi" w:cstheme="minorHAnsi"/>
          <w:sz w:val="24"/>
          <w:lang w:eastAsia="es-AR"/>
        </w:rPr>
        <w:t xml:space="preserve">WEF </w:t>
      </w:r>
      <w:r w:rsidR="0020478F">
        <w:rPr>
          <w:rFonts w:asciiTheme="majorHAnsi" w:eastAsia="Times New Roman" w:hAnsiTheme="majorHAnsi" w:cstheme="minorHAnsi"/>
          <w:sz w:val="24"/>
          <w:lang w:eastAsia="es-AR"/>
        </w:rPr>
        <w:t>Judicial Independence I</w:t>
      </w:r>
      <w:r w:rsidR="00D645FE">
        <w:rPr>
          <w:rFonts w:asciiTheme="majorHAnsi" w:eastAsia="Times New Roman" w:hAnsiTheme="majorHAnsi" w:cstheme="minorHAnsi"/>
          <w:sz w:val="24"/>
          <w:lang w:eastAsia="es-AR"/>
        </w:rPr>
        <w:t>ndex</w:t>
      </w:r>
      <w:r w:rsidR="00D645FE" w:rsidRPr="00105E42">
        <w:rPr>
          <w:rFonts w:asciiTheme="majorHAnsi" w:eastAsia="Times New Roman" w:hAnsiTheme="majorHAnsi" w:cstheme="minorHAnsi"/>
          <w:sz w:val="24"/>
          <w:lang w:eastAsia="es-AR"/>
        </w:rPr>
        <w:t xml:space="preserve"> </w:t>
      </w:r>
      <w:r w:rsidR="002E689F" w:rsidRPr="00105E42">
        <w:rPr>
          <w:rFonts w:asciiTheme="majorHAnsi" w:eastAsia="Times New Roman" w:hAnsiTheme="majorHAnsi" w:cstheme="minorHAnsi"/>
          <w:sz w:val="24"/>
          <w:lang w:eastAsia="es-AR"/>
        </w:rPr>
        <w:t>excludes Cuba</w:t>
      </w:r>
      <w:r w:rsidR="00843E69" w:rsidRPr="00105E42">
        <w:rPr>
          <w:rFonts w:asciiTheme="majorHAnsi" w:eastAsia="Times New Roman" w:hAnsiTheme="majorHAnsi" w:cstheme="minorHAnsi"/>
          <w:sz w:val="24"/>
          <w:lang w:eastAsia="es-AR"/>
        </w:rPr>
        <w:t xml:space="preserve"> and includes only five years of observations for Haiti</w:t>
      </w:r>
      <w:r w:rsidR="002E689F" w:rsidRPr="00105E42">
        <w:rPr>
          <w:rFonts w:asciiTheme="majorHAnsi" w:eastAsia="Times New Roman" w:hAnsiTheme="majorHAnsi" w:cstheme="minorHAnsi"/>
          <w:sz w:val="24"/>
          <w:lang w:eastAsia="es-AR"/>
        </w:rPr>
        <w:t xml:space="preserve">, so our analysis for Latin America </w:t>
      </w:r>
      <w:r w:rsidR="00843E69" w:rsidRPr="00105E42">
        <w:rPr>
          <w:rFonts w:asciiTheme="majorHAnsi" w:eastAsia="Times New Roman" w:hAnsiTheme="majorHAnsi" w:cstheme="minorHAnsi"/>
          <w:sz w:val="24"/>
          <w:lang w:eastAsia="es-AR"/>
        </w:rPr>
        <w:t xml:space="preserve">excludes both countries and </w:t>
      </w:r>
      <w:r w:rsidR="002E689F" w:rsidRPr="00105E42">
        <w:rPr>
          <w:rFonts w:asciiTheme="majorHAnsi" w:eastAsia="Times New Roman" w:hAnsiTheme="majorHAnsi" w:cstheme="minorHAnsi"/>
          <w:sz w:val="24"/>
          <w:lang w:eastAsia="es-AR"/>
        </w:rPr>
        <w:t xml:space="preserve">only takes into </w:t>
      </w:r>
      <w:r w:rsidR="002E689F" w:rsidRPr="00105E42">
        <w:rPr>
          <w:rFonts w:asciiTheme="majorHAnsi" w:eastAsia="Times New Roman" w:hAnsiTheme="majorHAnsi" w:cstheme="minorHAnsi"/>
          <w:sz w:val="24"/>
          <w:lang w:eastAsia="es-AR"/>
        </w:rPr>
        <w:lastRenderedPageBreak/>
        <w:t xml:space="preserve">account the remaining members of the ECLAC. Including all of these variables </w:t>
      </w:r>
      <w:r w:rsidR="00C53425" w:rsidRPr="00105E42">
        <w:rPr>
          <w:rFonts w:asciiTheme="majorHAnsi" w:eastAsia="Times New Roman" w:hAnsiTheme="majorHAnsi" w:cstheme="minorHAnsi"/>
          <w:sz w:val="24"/>
          <w:lang w:eastAsia="es-AR"/>
        </w:rPr>
        <w:t>result</w:t>
      </w:r>
      <w:r w:rsidR="00843E69" w:rsidRPr="00105E42">
        <w:rPr>
          <w:rFonts w:asciiTheme="majorHAnsi" w:eastAsia="Times New Roman" w:hAnsiTheme="majorHAnsi" w:cstheme="minorHAnsi"/>
          <w:sz w:val="24"/>
          <w:lang w:eastAsia="es-AR"/>
        </w:rPr>
        <w:t>s</w:t>
      </w:r>
      <w:r w:rsidR="00C53425" w:rsidRPr="00105E42">
        <w:rPr>
          <w:rFonts w:asciiTheme="majorHAnsi" w:eastAsia="Times New Roman" w:hAnsiTheme="majorHAnsi" w:cstheme="minorHAnsi"/>
          <w:sz w:val="24"/>
          <w:lang w:eastAsia="es-AR"/>
        </w:rPr>
        <w:t xml:space="preserve"> in an analysis of 18</w:t>
      </w:r>
      <w:r w:rsidR="002E689F" w:rsidRPr="00105E42">
        <w:rPr>
          <w:rFonts w:asciiTheme="majorHAnsi" w:eastAsia="Times New Roman" w:hAnsiTheme="majorHAnsi" w:cstheme="minorHAnsi"/>
          <w:sz w:val="24"/>
          <w:lang w:eastAsia="es-AR"/>
        </w:rPr>
        <w:t xml:space="preserve"> countries across t</w:t>
      </w:r>
      <w:r w:rsidR="00B76BC2" w:rsidRPr="00105E42">
        <w:rPr>
          <w:rFonts w:asciiTheme="majorHAnsi" w:eastAsia="Times New Roman" w:hAnsiTheme="majorHAnsi" w:cstheme="minorHAnsi"/>
          <w:sz w:val="24"/>
          <w:lang w:eastAsia="es-AR"/>
        </w:rPr>
        <w:t>en years, or in other words, 180</w:t>
      </w:r>
      <w:r w:rsidR="002E689F" w:rsidRPr="00105E42">
        <w:rPr>
          <w:rFonts w:asciiTheme="majorHAnsi" w:eastAsia="Times New Roman" w:hAnsiTheme="majorHAnsi" w:cstheme="minorHAnsi"/>
          <w:sz w:val="24"/>
          <w:lang w:eastAsia="es-AR"/>
        </w:rPr>
        <w:t xml:space="preserve"> observations.  </w:t>
      </w:r>
    </w:p>
    <w:p w14:paraId="15E5B2B9" w14:textId="0BB7C9CB" w:rsidR="00484B9F" w:rsidRDefault="00A6042C"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gathered information </w:t>
      </w:r>
      <w:r w:rsidR="00D645FE">
        <w:rPr>
          <w:rFonts w:asciiTheme="majorHAnsi" w:eastAsia="Times New Roman" w:hAnsiTheme="majorHAnsi" w:cstheme="minorHAnsi"/>
          <w:sz w:val="24"/>
          <w:lang w:eastAsia="es-AR"/>
        </w:rPr>
        <w:t>allows</w:t>
      </w:r>
      <w:r w:rsidRPr="00105E42">
        <w:rPr>
          <w:rFonts w:asciiTheme="majorHAnsi" w:eastAsia="Times New Roman" w:hAnsiTheme="majorHAnsi" w:cstheme="minorHAnsi"/>
          <w:sz w:val="24"/>
          <w:lang w:eastAsia="es-AR"/>
        </w:rPr>
        <w:t xml:space="preserve"> </w:t>
      </w:r>
      <w:r w:rsidR="00823665" w:rsidRPr="00105E42">
        <w:rPr>
          <w:rFonts w:asciiTheme="majorHAnsi" w:eastAsia="Times New Roman" w:hAnsiTheme="majorHAnsi" w:cstheme="minorHAnsi"/>
          <w:sz w:val="24"/>
          <w:lang w:eastAsia="es-AR"/>
        </w:rPr>
        <w:t>performing</w:t>
      </w:r>
      <w:r w:rsidR="00D645FE" w:rsidRPr="00105E42">
        <w:rPr>
          <w:rFonts w:asciiTheme="majorHAnsi" w:eastAsia="Times New Roman" w:hAnsiTheme="majorHAnsi" w:cstheme="minorHAnsi"/>
          <w:sz w:val="24"/>
          <w:lang w:eastAsia="es-AR"/>
        </w:rPr>
        <w:t xml:space="preserve"> </w:t>
      </w:r>
      <w:r w:rsidR="00C53425" w:rsidRPr="00105E42">
        <w:rPr>
          <w:rFonts w:asciiTheme="majorHAnsi" w:eastAsia="Times New Roman" w:hAnsiTheme="majorHAnsi" w:cstheme="minorHAnsi"/>
          <w:sz w:val="24"/>
          <w:lang w:eastAsia="es-AR"/>
        </w:rPr>
        <w:t>a panel data analysis</w:t>
      </w:r>
      <w:r w:rsidR="00B76BC2" w:rsidRPr="00105E42">
        <w:rPr>
          <w:rFonts w:asciiTheme="majorHAnsi" w:eastAsia="Times New Roman" w:hAnsiTheme="majorHAnsi" w:cstheme="minorHAnsi"/>
          <w:sz w:val="24"/>
          <w:lang w:eastAsia="es-AR"/>
        </w:rPr>
        <w:t xml:space="preserve">, </w:t>
      </w:r>
      <w:r w:rsidR="00D645FE">
        <w:rPr>
          <w:rFonts w:asciiTheme="majorHAnsi" w:eastAsia="Times New Roman" w:hAnsiTheme="majorHAnsi" w:cstheme="minorHAnsi"/>
          <w:sz w:val="24"/>
          <w:lang w:eastAsia="es-AR"/>
        </w:rPr>
        <w:t>taking</w:t>
      </w:r>
      <w:r w:rsidR="00C53425" w:rsidRPr="00105E42">
        <w:rPr>
          <w:rFonts w:asciiTheme="majorHAnsi" w:eastAsia="Times New Roman" w:hAnsiTheme="majorHAnsi" w:cstheme="minorHAnsi"/>
          <w:sz w:val="24"/>
          <w:lang w:eastAsia="es-AR"/>
        </w:rPr>
        <w:t xml:space="preserve"> into account differences between countries </w:t>
      </w:r>
      <w:r w:rsidR="00D645FE">
        <w:rPr>
          <w:rFonts w:asciiTheme="majorHAnsi" w:eastAsia="Times New Roman" w:hAnsiTheme="majorHAnsi" w:cstheme="minorHAnsi"/>
          <w:sz w:val="24"/>
          <w:lang w:eastAsia="es-AR"/>
        </w:rPr>
        <w:t>as well as</w:t>
      </w:r>
      <w:r w:rsidR="00C53425" w:rsidRPr="00105E42">
        <w:rPr>
          <w:rFonts w:asciiTheme="majorHAnsi" w:eastAsia="Times New Roman" w:hAnsiTheme="majorHAnsi" w:cstheme="minorHAnsi"/>
          <w:sz w:val="24"/>
          <w:lang w:eastAsia="es-AR"/>
        </w:rPr>
        <w:t xml:space="preserve"> changes over time. </w:t>
      </w:r>
      <w:r w:rsidR="00B76BC2" w:rsidRPr="00105E42">
        <w:rPr>
          <w:rFonts w:asciiTheme="majorHAnsi" w:eastAsia="Times New Roman" w:hAnsiTheme="majorHAnsi" w:cstheme="minorHAnsi"/>
          <w:sz w:val="24"/>
          <w:lang w:eastAsia="es-AR"/>
        </w:rPr>
        <w:t xml:space="preserve">We chose to </w:t>
      </w:r>
      <w:r w:rsidR="00843E69" w:rsidRPr="00105E42">
        <w:rPr>
          <w:rFonts w:asciiTheme="majorHAnsi" w:eastAsia="Times New Roman" w:hAnsiTheme="majorHAnsi" w:cstheme="minorHAnsi"/>
          <w:sz w:val="24"/>
          <w:lang w:eastAsia="es-AR"/>
        </w:rPr>
        <w:t>study</w:t>
      </w:r>
      <w:r w:rsidR="00B76BC2" w:rsidRPr="00105E42">
        <w:rPr>
          <w:rFonts w:asciiTheme="majorHAnsi" w:eastAsia="Times New Roman" w:hAnsiTheme="majorHAnsi" w:cstheme="minorHAnsi"/>
          <w:sz w:val="24"/>
          <w:lang w:eastAsia="es-AR"/>
        </w:rPr>
        <w:t xml:space="preserve"> Latin America </w:t>
      </w:r>
      <w:r w:rsidR="00843E69" w:rsidRPr="00105E42">
        <w:rPr>
          <w:rFonts w:asciiTheme="majorHAnsi" w:eastAsia="Times New Roman" w:hAnsiTheme="majorHAnsi" w:cstheme="minorHAnsi"/>
          <w:sz w:val="24"/>
          <w:lang w:eastAsia="es-AR"/>
        </w:rPr>
        <w:t xml:space="preserve">because most of its countries have enacted political finance regulation in the recent years but are </w:t>
      </w:r>
      <w:r w:rsidRPr="00105E42">
        <w:rPr>
          <w:rFonts w:asciiTheme="majorHAnsi" w:eastAsia="Times New Roman" w:hAnsiTheme="majorHAnsi" w:cstheme="minorHAnsi"/>
          <w:sz w:val="24"/>
          <w:lang w:eastAsia="es-AR"/>
        </w:rPr>
        <w:t xml:space="preserve">still </w:t>
      </w:r>
      <w:r w:rsidR="00843E69" w:rsidRPr="00105E42">
        <w:rPr>
          <w:rFonts w:asciiTheme="majorHAnsi" w:eastAsia="Times New Roman" w:hAnsiTheme="majorHAnsi" w:cstheme="minorHAnsi"/>
          <w:sz w:val="24"/>
          <w:lang w:eastAsia="es-AR"/>
        </w:rPr>
        <w:t xml:space="preserve">fighting to increase its levels of </w:t>
      </w:r>
      <w:r w:rsidR="00823665">
        <w:rPr>
          <w:rFonts w:asciiTheme="majorHAnsi" w:eastAsia="Times New Roman" w:hAnsiTheme="majorHAnsi" w:cstheme="minorHAnsi"/>
          <w:sz w:val="24"/>
          <w:lang w:eastAsia="es-AR"/>
        </w:rPr>
        <w:t>control of corruption</w:t>
      </w:r>
      <w:r w:rsidR="00843E69" w:rsidRPr="00105E42">
        <w:rPr>
          <w:rFonts w:asciiTheme="majorHAnsi" w:eastAsia="Times New Roman" w:hAnsiTheme="majorHAnsi" w:cstheme="minorHAnsi"/>
          <w:sz w:val="24"/>
          <w:lang w:eastAsia="es-AR"/>
        </w:rPr>
        <w:t xml:space="preserve">. Also, all of the countries </w:t>
      </w:r>
      <w:r w:rsidRPr="00105E42">
        <w:rPr>
          <w:rFonts w:asciiTheme="majorHAnsi" w:eastAsia="Times New Roman" w:hAnsiTheme="majorHAnsi" w:cstheme="minorHAnsi"/>
          <w:sz w:val="24"/>
          <w:lang w:eastAsia="es-AR"/>
        </w:rPr>
        <w:t xml:space="preserve">in the region </w:t>
      </w:r>
      <w:r w:rsidR="00AF0960" w:rsidRPr="00105E42">
        <w:rPr>
          <w:rFonts w:asciiTheme="majorHAnsi" w:eastAsia="Times New Roman" w:hAnsiTheme="majorHAnsi" w:cstheme="minorHAnsi"/>
          <w:sz w:val="24"/>
          <w:lang w:eastAsia="es-AR"/>
        </w:rPr>
        <w:t>are</w:t>
      </w:r>
      <w:r w:rsidR="00843E69" w:rsidRPr="00105E42">
        <w:rPr>
          <w:rFonts w:asciiTheme="majorHAnsi" w:eastAsia="Times New Roman" w:hAnsiTheme="majorHAnsi" w:cstheme="minorHAnsi"/>
          <w:sz w:val="24"/>
          <w:lang w:eastAsia="es-AR"/>
        </w:rPr>
        <w:t xml:space="preserve"> constitu</w:t>
      </w:r>
      <w:r w:rsidR="00AF0960" w:rsidRPr="00105E42">
        <w:rPr>
          <w:rFonts w:asciiTheme="majorHAnsi" w:eastAsia="Times New Roman" w:hAnsiTheme="majorHAnsi" w:cstheme="minorHAnsi"/>
          <w:sz w:val="24"/>
          <w:lang w:eastAsia="es-AR"/>
        </w:rPr>
        <w:t xml:space="preserve">tional democracies and have </w:t>
      </w:r>
      <w:r w:rsidR="00843E69" w:rsidRPr="00105E42">
        <w:rPr>
          <w:rFonts w:asciiTheme="majorHAnsi" w:eastAsia="Times New Roman" w:hAnsiTheme="majorHAnsi" w:cstheme="minorHAnsi"/>
          <w:sz w:val="24"/>
          <w:lang w:eastAsia="es-AR"/>
        </w:rPr>
        <w:t>a</w:t>
      </w:r>
      <w:r w:rsidR="00AF0960" w:rsidRPr="00105E42">
        <w:rPr>
          <w:rFonts w:asciiTheme="majorHAnsi" w:eastAsia="Times New Roman" w:hAnsiTheme="majorHAnsi" w:cstheme="minorHAnsi"/>
          <w:sz w:val="24"/>
          <w:lang w:eastAsia="es-AR"/>
        </w:rPr>
        <w:t xml:space="preserve"> common</w:t>
      </w:r>
      <w:r w:rsidR="00843E69" w:rsidRPr="00105E42">
        <w:rPr>
          <w:rFonts w:asciiTheme="majorHAnsi" w:eastAsia="Times New Roman" w:hAnsiTheme="majorHAnsi" w:cstheme="minorHAnsi"/>
          <w:sz w:val="24"/>
          <w:lang w:eastAsia="es-AR"/>
        </w:rPr>
        <w:t xml:space="preserve"> colonial past. Furthermore</w:t>
      </w:r>
      <w:r w:rsidR="00B76BC2" w:rsidRPr="00105E42">
        <w:rPr>
          <w:rFonts w:asciiTheme="majorHAnsi" w:eastAsia="Times New Roman" w:hAnsiTheme="majorHAnsi" w:cstheme="minorHAnsi"/>
          <w:sz w:val="24"/>
          <w:lang w:eastAsia="es-AR"/>
        </w:rPr>
        <w:t xml:space="preserve">, after our statistical analysis we will go into deeper analysis with three cases: Argentina, Chile and Mexico. Chile is regarded as one of the main achievers of the region, while Argentina and Mexico </w:t>
      </w:r>
      <w:r w:rsidR="00843E69" w:rsidRPr="00105E42">
        <w:rPr>
          <w:rFonts w:asciiTheme="majorHAnsi" w:eastAsia="Times New Roman" w:hAnsiTheme="majorHAnsi" w:cstheme="minorHAnsi"/>
          <w:sz w:val="24"/>
          <w:lang w:eastAsia="es-AR"/>
        </w:rPr>
        <w:t>struggle</w:t>
      </w:r>
      <w:r w:rsidR="00B76BC2" w:rsidRPr="00105E42">
        <w:rPr>
          <w:rFonts w:asciiTheme="majorHAnsi" w:eastAsia="Times New Roman" w:hAnsiTheme="majorHAnsi" w:cstheme="minorHAnsi"/>
          <w:sz w:val="24"/>
          <w:lang w:eastAsia="es-AR"/>
        </w:rPr>
        <w:t xml:space="preserve"> to increase their control of corruption. It is also worth mentioning that </w:t>
      </w:r>
      <w:r w:rsidR="00843E69" w:rsidRPr="00105E42">
        <w:rPr>
          <w:rFonts w:asciiTheme="majorHAnsi" w:eastAsia="Times New Roman" w:hAnsiTheme="majorHAnsi" w:cstheme="minorHAnsi"/>
          <w:sz w:val="24"/>
          <w:lang w:eastAsia="es-AR"/>
        </w:rPr>
        <w:t>the three</w:t>
      </w:r>
      <w:r w:rsidR="00B76BC2" w:rsidRPr="00105E42">
        <w:rPr>
          <w:rFonts w:asciiTheme="majorHAnsi" w:eastAsia="Times New Roman" w:hAnsiTheme="majorHAnsi" w:cstheme="minorHAnsi"/>
          <w:sz w:val="24"/>
          <w:lang w:eastAsia="es-AR"/>
        </w:rPr>
        <w:t xml:space="preserve"> countries have dif</w:t>
      </w:r>
      <w:r w:rsidR="00843E69" w:rsidRPr="00105E42">
        <w:rPr>
          <w:rFonts w:asciiTheme="majorHAnsi" w:eastAsia="Times New Roman" w:hAnsiTheme="majorHAnsi" w:cstheme="minorHAnsi"/>
          <w:sz w:val="24"/>
          <w:lang w:eastAsia="es-AR"/>
        </w:rPr>
        <w:t>ferent contexts and</w:t>
      </w:r>
      <w:r w:rsidR="00B76BC2" w:rsidRPr="00105E42">
        <w:rPr>
          <w:rFonts w:asciiTheme="majorHAnsi" w:eastAsia="Times New Roman" w:hAnsiTheme="majorHAnsi" w:cstheme="minorHAnsi"/>
          <w:sz w:val="24"/>
          <w:lang w:eastAsia="es-AR"/>
        </w:rPr>
        <w:t xml:space="preserve"> are </w:t>
      </w:r>
      <w:r w:rsidR="00843E69" w:rsidRPr="00105E42">
        <w:rPr>
          <w:rFonts w:asciiTheme="majorHAnsi" w:eastAsia="Times New Roman" w:hAnsiTheme="majorHAnsi" w:cstheme="minorHAnsi"/>
          <w:sz w:val="24"/>
          <w:lang w:eastAsia="es-AR"/>
        </w:rPr>
        <w:t>three</w:t>
      </w:r>
      <w:r w:rsidR="00B76BC2"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most influential</w:t>
      </w:r>
      <w:r w:rsidR="00B76BC2" w:rsidRPr="00105E42">
        <w:rPr>
          <w:rFonts w:asciiTheme="majorHAnsi" w:eastAsia="Times New Roman" w:hAnsiTheme="majorHAnsi" w:cstheme="minorHAnsi"/>
          <w:sz w:val="24"/>
          <w:lang w:eastAsia="es-AR"/>
        </w:rPr>
        <w:t xml:space="preserve"> countries in the region regarding their economy, population and size. </w:t>
      </w:r>
    </w:p>
    <w:p w14:paraId="3F0CC87F" w14:textId="77777777" w:rsidR="00484B9F" w:rsidRDefault="00484B9F">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2A88F815" w14:textId="5D68DF81" w:rsidR="0069540B" w:rsidRDefault="00D80AD2" w:rsidP="0069540B">
      <w:pPr>
        <w:pStyle w:val="Ttulo1"/>
        <w:rPr>
          <w:lang w:eastAsia="es-AR"/>
        </w:rPr>
      </w:pPr>
      <w:bookmarkStart w:id="10" w:name="_Toc354842872"/>
      <w:r>
        <w:rPr>
          <w:lang w:eastAsia="es-AR"/>
        </w:rPr>
        <w:lastRenderedPageBreak/>
        <w:t xml:space="preserve">4. </w:t>
      </w:r>
      <w:r w:rsidR="0069540B">
        <w:rPr>
          <w:lang w:eastAsia="es-AR"/>
        </w:rPr>
        <w:t>Results</w:t>
      </w:r>
      <w:bookmarkEnd w:id="10"/>
    </w:p>
    <w:p w14:paraId="0414AF4C" w14:textId="24135D72" w:rsidR="00D645FE" w:rsidRDefault="00105E42" w:rsidP="00D80AD2">
      <w:p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 xml:space="preserve">This section includes </w:t>
      </w:r>
      <w:r w:rsidR="00F64859" w:rsidRPr="00105E42">
        <w:rPr>
          <w:rFonts w:asciiTheme="majorHAnsi" w:eastAsia="Times New Roman" w:hAnsiTheme="majorHAnsi" w:cstheme="minorHAnsi"/>
          <w:sz w:val="24"/>
          <w:lang w:eastAsia="es-AR"/>
        </w:rPr>
        <w:t xml:space="preserve">the results of </w:t>
      </w:r>
      <w:r>
        <w:rPr>
          <w:rFonts w:asciiTheme="majorHAnsi" w:eastAsia="Times New Roman" w:hAnsiTheme="majorHAnsi" w:cstheme="minorHAnsi"/>
          <w:sz w:val="24"/>
          <w:lang w:eastAsia="es-AR"/>
        </w:rPr>
        <w:t>a</w:t>
      </w:r>
      <w:r w:rsidR="00F64859" w:rsidRPr="00105E42">
        <w:rPr>
          <w:rFonts w:asciiTheme="majorHAnsi" w:eastAsia="Times New Roman" w:hAnsiTheme="majorHAnsi" w:cstheme="minorHAnsi"/>
          <w:sz w:val="24"/>
          <w:lang w:eastAsia="es-AR"/>
        </w:rPr>
        <w:t xml:space="preserve"> descriptive and inferential statistical analysis</w:t>
      </w:r>
      <w:r>
        <w:rPr>
          <w:rFonts w:asciiTheme="majorHAnsi" w:eastAsia="Times New Roman" w:hAnsiTheme="majorHAnsi" w:cstheme="minorHAnsi"/>
          <w:sz w:val="24"/>
          <w:lang w:eastAsia="es-AR"/>
        </w:rPr>
        <w:t xml:space="preserve"> of the variables previously mentioned</w:t>
      </w:r>
      <w:r w:rsidR="00F64859" w:rsidRPr="00105E42">
        <w:rPr>
          <w:rFonts w:asciiTheme="majorHAnsi" w:eastAsia="Times New Roman" w:hAnsiTheme="majorHAnsi" w:cstheme="minorHAnsi"/>
          <w:sz w:val="24"/>
          <w:lang w:eastAsia="es-AR"/>
        </w:rPr>
        <w:t xml:space="preserve">. </w:t>
      </w:r>
      <w:r w:rsidR="00BD2DE7">
        <w:rPr>
          <w:rFonts w:asciiTheme="majorHAnsi" w:eastAsia="Times New Roman" w:hAnsiTheme="majorHAnsi" w:cstheme="minorHAnsi"/>
          <w:sz w:val="24"/>
          <w:lang w:eastAsia="es-AR"/>
        </w:rPr>
        <w:t>All of the figures are based on our calculations and using the aforementioned databases. The section is divided as follows:</w:t>
      </w:r>
    </w:p>
    <w:p w14:paraId="250AA595" w14:textId="264ED2A8" w:rsidR="00D645FE" w:rsidRDefault="00D645FE" w:rsidP="00800968">
      <w:pPr>
        <w:pStyle w:val="Prrafodelista"/>
        <w:numPr>
          <w:ilvl w:val="0"/>
          <w:numId w:val="18"/>
        </w:num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A</w:t>
      </w:r>
      <w:r w:rsidR="00F64859" w:rsidRPr="00800968">
        <w:rPr>
          <w:rFonts w:asciiTheme="majorHAnsi" w:eastAsia="Times New Roman" w:hAnsiTheme="majorHAnsi" w:cstheme="minorHAnsi"/>
          <w:sz w:val="24"/>
          <w:lang w:eastAsia="es-AR"/>
        </w:rPr>
        <w:t xml:space="preserve"> worldwide analysis of</w:t>
      </w:r>
      <w:r w:rsidR="00AF0960" w:rsidRPr="00800968">
        <w:rPr>
          <w:rFonts w:asciiTheme="majorHAnsi" w:eastAsia="Times New Roman" w:hAnsiTheme="majorHAnsi" w:cstheme="minorHAnsi"/>
          <w:sz w:val="24"/>
          <w:lang w:eastAsia="es-AR"/>
        </w:rPr>
        <w:t xml:space="preserve"> the Political Finance Regulation </w:t>
      </w:r>
      <w:r>
        <w:rPr>
          <w:rFonts w:asciiTheme="majorHAnsi" w:eastAsia="Times New Roman" w:hAnsiTheme="majorHAnsi" w:cstheme="minorHAnsi"/>
          <w:sz w:val="24"/>
          <w:lang w:eastAsia="es-AR"/>
        </w:rPr>
        <w:t xml:space="preserve">through the </w:t>
      </w:r>
      <w:r w:rsidR="00AF0960" w:rsidRPr="00800968">
        <w:rPr>
          <w:rFonts w:asciiTheme="majorHAnsi" w:eastAsia="Times New Roman" w:hAnsiTheme="majorHAnsi" w:cstheme="minorHAnsi"/>
          <w:sz w:val="24"/>
          <w:lang w:eastAsia="es-AR"/>
        </w:rPr>
        <w:t xml:space="preserve">Index </w:t>
      </w:r>
      <w:r>
        <w:rPr>
          <w:rFonts w:asciiTheme="majorHAnsi" w:eastAsia="Times New Roman" w:hAnsiTheme="majorHAnsi" w:cstheme="minorHAnsi"/>
          <w:sz w:val="24"/>
          <w:lang w:eastAsia="es-AR"/>
        </w:rPr>
        <w:t>created for</w:t>
      </w:r>
      <w:r w:rsidR="00AF0960" w:rsidRPr="00800968">
        <w:rPr>
          <w:rFonts w:asciiTheme="majorHAnsi" w:eastAsia="Times New Roman" w:hAnsiTheme="majorHAnsi" w:cstheme="minorHAnsi"/>
          <w:sz w:val="24"/>
          <w:lang w:eastAsia="es-AR"/>
        </w:rPr>
        <w:t xml:space="preserve"> this study. </w:t>
      </w:r>
      <w:r w:rsidR="00E65E53" w:rsidRPr="00B30C05">
        <w:rPr>
          <w:rFonts w:asciiTheme="majorHAnsi" w:eastAsia="Times New Roman" w:hAnsiTheme="majorHAnsi" w:cstheme="minorHAnsi"/>
          <w:sz w:val="24"/>
          <w:lang w:eastAsia="es-AR"/>
        </w:rPr>
        <w:t>This section includes most the countries in the IDEA Political Finance Database.</w:t>
      </w:r>
    </w:p>
    <w:p w14:paraId="40F66D7F" w14:textId="4C9465E4" w:rsidR="00E65E53" w:rsidRDefault="00E65E53" w:rsidP="00800968">
      <w:pPr>
        <w:pStyle w:val="Prrafodelista"/>
        <w:numPr>
          <w:ilvl w:val="0"/>
          <w:numId w:val="18"/>
        </w:num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A regional analysis of the Political Finance Regulation</w:t>
      </w:r>
      <w:r w:rsidR="00AF0960" w:rsidRPr="00800968">
        <w:rPr>
          <w:rFonts w:asciiTheme="majorHAnsi" w:eastAsia="Times New Roman" w:hAnsiTheme="majorHAnsi" w:cstheme="minorHAnsi"/>
          <w:sz w:val="24"/>
          <w:lang w:eastAsia="es-AR"/>
        </w:rPr>
        <w:t xml:space="preserve"> </w:t>
      </w:r>
      <w:r>
        <w:rPr>
          <w:rFonts w:asciiTheme="majorHAnsi" w:eastAsia="Times New Roman" w:hAnsiTheme="majorHAnsi" w:cstheme="minorHAnsi"/>
          <w:sz w:val="24"/>
          <w:lang w:eastAsia="es-AR"/>
        </w:rPr>
        <w:t>focused on</w:t>
      </w:r>
      <w:r w:rsidRPr="00800968">
        <w:rPr>
          <w:rFonts w:asciiTheme="majorHAnsi" w:eastAsia="Times New Roman" w:hAnsiTheme="majorHAnsi" w:cstheme="minorHAnsi"/>
          <w:sz w:val="24"/>
          <w:lang w:eastAsia="es-AR"/>
        </w:rPr>
        <w:t xml:space="preserve"> </w:t>
      </w:r>
      <w:r w:rsidR="00AF0960" w:rsidRPr="00800968">
        <w:rPr>
          <w:rFonts w:asciiTheme="majorHAnsi" w:eastAsia="Times New Roman" w:hAnsiTheme="majorHAnsi" w:cstheme="minorHAnsi"/>
          <w:sz w:val="24"/>
          <w:lang w:eastAsia="es-AR"/>
        </w:rPr>
        <w:t>Latin America.</w:t>
      </w:r>
      <w:r w:rsidR="00F64859" w:rsidRPr="00800968">
        <w:rPr>
          <w:rFonts w:asciiTheme="majorHAnsi" w:eastAsia="Times New Roman" w:hAnsiTheme="majorHAnsi" w:cstheme="minorHAnsi"/>
          <w:sz w:val="24"/>
          <w:lang w:eastAsia="es-AR"/>
        </w:rPr>
        <w:t xml:space="preserve"> </w:t>
      </w:r>
    </w:p>
    <w:p w14:paraId="522A1DB0" w14:textId="00C209F2" w:rsidR="00E549CE" w:rsidRDefault="00E65E53" w:rsidP="00800968">
      <w:pPr>
        <w:pStyle w:val="Prrafodelista"/>
        <w:numPr>
          <w:ilvl w:val="0"/>
          <w:numId w:val="18"/>
        </w:num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R</w:t>
      </w:r>
      <w:r w:rsidR="00F64859" w:rsidRPr="00800968">
        <w:rPr>
          <w:rFonts w:asciiTheme="majorHAnsi" w:eastAsia="Times New Roman" w:hAnsiTheme="majorHAnsi" w:cstheme="minorHAnsi"/>
          <w:sz w:val="24"/>
          <w:lang w:eastAsia="es-AR"/>
        </w:rPr>
        <w:t xml:space="preserve">esults of the panel data regression analysis with a specific focus </w:t>
      </w:r>
      <w:r>
        <w:rPr>
          <w:rFonts w:asciiTheme="majorHAnsi" w:eastAsia="Times New Roman" w:hAnsiTheme="majorHAnsi" w:cstheme="minorHAnsi"/>
          <w:sz w:val="24"/>
          <w:lang w:eastAsia="es-AR"/>
        </w:rPr>
        <w:t>on</w:t>
      </w:r>
      <w:r w:rsidRPr="00800968">
        <w:rPr>
          <w:rFonts w:asciiTheme="majorHAnsi" w:eastAsia="Times New Roman" w:hAnsiTheme="majorHAnsi" w:cstheme="minorHAnsi"/>
          <w:sz w:val="24"/>
          <w:lang w:eastAsia="es-AR"/>
        </w:rPr>
        <w:t xml:space="preserve"> </w:t>
      </w:r>
      <w:r w:rsidR="00F64859" w:rsidRPr="00800968">
        <w:rPr>
          <w:rFonts w:asciiTheme="majorHAnsi" w:eastAsia="Times New Roman" w:hAnsiTheme="majorHAnsi" w:cstheme="minorHAnsi"/>
          <w:sz w:val="24"/>
          <w:lang w:eastAsia="es-AR"/>
        </w:rPr>
        <w:t xml:space="preserve">Latin America. </w:t>
      </w:r>
    </w:p>
    <w:p w14:paraId="56DD3EE0" w14:textId="2436C902" w:rsidR="00AF0960" w:rsidRPr="00E549CE" w:rsidRDefault="00E549CE" w:rsidP="00E549CE">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58C3765E" w14:textId="695ACB1A" w:rsidR="0069540B" w:rsidRDefault="00800968" w:rsidP="0069540B">
      <w:pPr>
        <w:pStyle w:val="Ttulo2"/>
      </w:pPr>
      <w:bookmarkStart w:id="11" w:name="_Toc354842873"/>
      <w:r>
        <w:lastRenderedPageBreak/>
        <w:t xml:space="preserve">A) </w:t>
      </w:r>
      <w:r w:rsidR="00607314">
        <w:t>The state of Political Finance Regulation in the world</w:t>
      </w:r>
      <w:bookmarkEnd w:id="11"/>
    </w:p>
    <w:p w14:paraId="02E79B58" w14:textId="09AFE7CE" w:rsidR="00AF0960" w:rsidRPr="00105E42" w:rsidRDefault="00105E42" w:rsidP="005B052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8456EF" w:rsidRPr="00105E42">
        <w:rPr>
          <w:rFonts w:asciiTheme="majorHAnsi" w:eastAsia="Times New Roman" w:hAnsiTheme="majorHAnsi" w:cstheme="minorHAnsi"/>
          <w:sz w:val="24"/>
          <w:lang w:eastAsia="es-AR"/>
        </w:rPr>
        <w:t xml:space="preserve"> results show </w:t>
      </w:r>
      <w:r w:rsidR="00EF447D" w:rsidRPr="00105E42">
        <w:rPr>
          <w:rFonts w:asciiTheme="majorHAnsi" w:eastAsia="Times New Roman" w:hAnsiTheme="majorHAnsi" w:cstheme="minorHAnsi"/>
          <w:sz w:val="24"/>
          <w:lang w:eastAsia="es-AR"/>
        </w:rPr>
        <w:t>an overall incidence of</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Political</w:t>
      </w:r>
      <w:r w:rsidR="008456EF" w:rsidRPr="00105E42">
        <w:rPr>
          <w:rFonts w:asciiTheme="majorHAnsi" w:eastAsia="Times New Roman" w:hAnsiTheme="majorHAnsi" w:cstheme="minorHAnsi"/>
          <w:sz w:val="24"/>
          <w:lang w:eastAsia="es-AR"/>
        </w:rPr>
        <w:t xml:space="preserve"> Finance Regulation in most of the countries in the world</w:t>
      </w:r>
      <w:r w:rsidR="00EF447D" w:rsidRPr="00105E42">
        <w:rPr>
          <w:rFonts w:asciiTheme="majorHAnsi" w:eastAsia="Times New Roman" w:hAnsiTheme="majorHAnsi" w:cstheme="minorHAnsi"/>
          <w:sz w:val="24"/>
          <w:lang w:eastAsia="es-AR"/>
        </w:rPr>
        <w:t xml:space="preserve"> and a growing trend of efforts in the matter over the last 20 years</w:t>
      </w:r>
      <w:r w:rsidR="008456EF" w:rsidRPr="00105E42">
        <w:rPr>
          <w:rFonts w:asciiTheme="majorHAnsi" w:eastAsia="Times New Roman" w:hAnsiTheme="majorHAnsi" w:cstheme="minorHAnsi"/>
          <w:sz w:val="24"/>
          <w:lang w:eastAsia="es-AR"/>
        </w:rPr>
        <w:t xml:space="preserve">. </w:t>
      </w:r>
      <w:r w:rsidR="00811554" w:rsidRPr="00811554">
        <w:rPr>
          <w:rFonts w:asciiTheme="majorHAnsi" w:eastAsia="Times New Roman" w:hAnsiTheme="majorHAnsi" w:cstheme="minorHAnsi"/>
          <w:sz w:val="28"/>
          <w:lang w:eastAsia="es-AR"/>
        </w:rPr>
        <w:fldChar w:fldCharType="begin"/>
      </w:r>
      <w:r w:rsidR="00811554" w:rsidRPr="00811554">
        <w:rPr>
          <w:rFonts w:asciiTheme="majorHAnsi" w:eastAsia="Times New Roman" w:hAnsiTheme="majorHAnsi" w:cstheme="minorHAnsi"/>
          <w:sz w:val="28"/>
          <w:lang w:eastAsia="es-AR"/>
        </w:rPr>
        <w:instrText xml:space="preserve"> REF _Ref354862280 </w:instrText>
      </w:r>
      <w:r w:rsidR="00811554" w:rsidRPr="00811554">
        <w:rPr>
          <w:rFonts w:asciiTheme="majorHAnsi" w:eastAsia="Times New Roman" w:hAnsiTheme="majorHAnsi" w:cstheme="minorHAnsi"/>
          <w:sz w:val="28"/>
          <w:lang w:eastAsia="es-AR"/>
        </w:rPr>
        <w:fldChar w:fldCharType="separate"/>
      </w:r>
      <w:r w:rsidR="00811554" w:rsidRPr="00811554">
        <w:rPr>
          <w:rFonts w:ascii="Cambria" w:hAnsi="Cambria"/>
          <w:sz w:val="24"/>
        </w:rPr>
        <w:t xml:space="preserve">Figure </w:t>
      </w:r>
      <w:r w:rsidR="00811554" w:rsidRPr="00811554">
        <w:rPr>
          <w:rFonts w:ascii="Cambria" w:hAnsi="Cambria"/>
          <w:noProof/>
          <w:sz w:val="24"/>
        </w:rPr>
        <w:t>II</w:t>
      </w:r>
      <w:r w:rsidR="00811554" w:rsidRPr="00811554">
        <w:rPr>
          <w:rFonts w:asciiTheme="majorHAnsi" w:eastAsia="Times New Roman" w:hAnsiTheme="majorHAnsi" w:cstheme="minorHAnsi"/>
          <w:sz w:val="28"/>
          <w:lang w:eastAsia="es-AR"/>
        </w:rPr>
        <w:fldChar w:fldCharType="end"/>
      </w:r>
      <w:r w:rsidR="00811554" w:rsidRPr="00811554">
        <w:rPr>
          <w:rFonts w:asciiTheme="majorHAnsi" w:eastAsia="Times New Roman" w:hAnsiTheme="majorHAnsi" w:cstheme="minorHAnsi"/>
          <w:sz w:val="28"/>
          <w:lang w:eastAsia="es-AR"/>
        </w:rPr>
        <w:t xml:space="preserve"> </w:t>
      </w:r>
      <w:r w:rsidR="00607314" w:rsidRPr="00105E42">
        <w:rPr>
          <w:rFonts w:asciiTheme="majorHAnsi" w:eastAsia="Times New Roman" w:hAnsiTheme="majorHAnsi" w:cstheme="minorHAnsi"/>
          <w:sz w:val="24"/>
          <w:lang w:eastAsia="es-AR"/>
        </w:rPr>
        <w:t xml:space="preserve">shows </w:t>
      </w:r>
      <w:r w:rsidR="00E30FEF" w:rsidRPr="00105E42">
        <w:rPr>
          <w:rFonts w:asciiTheme="majorHAnsi" w:eastAsia="Times New Roman" w:hAnsiTheme="majorHAnsi" w:cstheme="minorHAnsi"/>
          <w:sz w:val="24"/>
          <w:lang w:eastAsia="es-AR"/>
        </w:rPr>
        <w:t xml:space="preserve">the levels of the PFR Index in </w:t>
      </w:r>
      <w:r w:rsidR="008456EF" w:rsidRPr="00105E42">
        <w:rPr>
          <w:rFonts w:asciiTheme="majorHAnsi" w:eastAsia="Times New Roman" w:hAnsiTheme="majorHAnsi" w:cstheme="minorHAnsi"/>
          <w:sz w:val="24"/>
          <w:lang w:eastAsia="es-AR"/>
        </w:rPr>
        <w:t>201</w:t>
      </w:r>
      <w:r w:rsidR="00607314" w:rsidRPr="00105E42">
        <w:rPr>
          <w:rFonts w:asciiTheme="majorHAnsi" w:eastAsia="Times New Roman" w:hAnsiTheme="majorHAnsi" w:cstheme="minorHAnsi"/>
          <w:sz w:val="24"/>
          <w:lang w:eastAsia="es-AR"/>
        </w:rPr>
        <w:t>5. C</w:t>
      </w:r>
      <w:r w:rsidR="005054A0" w:rsidRPr="00105E42">
        <w:rPr>
          <w:rFonts w:asciiTheme="majorHAnsi" w:eastAsia="Times New Roman" w:hAnsiTheme="majorHAnsi" w:cstheme="minorHAnsi"/>
          <w:sz w:val="24"/>
          <w:lang w:eastAsia="es-AR"/>
        </w:rPr>
        <w:t xml:space="preserve">ountries </w:t>
      </w:r>
      <w:r w:rsidR="00607314" w:rsidRPr="00105E42">
        <w:rPr>
          <w:rFonts w:asciiTheme="majorHAnsi" w:eastAsia="Times New Roman" w:hAnsiTheme="majorHAnsi" w:cstheme="minorHAnsi"/>
          <w:sz w:val="24"/>
          <w:lang w:eastAsia="es-AR"/>
        </w:rPr>
        <w:t>in</w:t>
      </w:r>
      <w:r w:rsidR="005054A0" w:rsidRPr="00105E42">
        <w:rPr>
          <w:rFonts w:asciiTheme="majorHAnsi" w:eastAsia="Times New Roman" w:hAnsiTheme="majorHAnsi" w:cstheme="minorHAnsi"/>
          <w:sz w:val="24"/>
          <w:lang w:eastAsia="es-AR"/>
        </w:rPr>
        <w:t xml:space="preserve"> l</w:t>
      </w:r>
      <w:r w:rsidR="008A0C5A" w:rsidRPr="00105E42">
        <w:rPr>
          <w:rFonts w:asciiTheme="majorHAnsi" w:eastAsia="Times New Roman" w:hAnsiTheme="majorHAnsi" w:cstheme="minorHAnsi"/>
          <w:sz w:val="24"/>
          <w:lang w:eastAsia="es-AR"/>
        </w:rPr>
        <w:t xml:space="preserve">ighter shades of yellow </w:t>
      </w:r>
      <w:r w:rsidR="00607314" w:rsidRPr="00105E42">
        <w:rPr>
          <w:rFonts w:asciiTheme="majorHAnsi" w:eastAsia="Times New Roman" w:hAnsiTheme="majorHAnsi" w:cstheme="minorHAnsi"/>
          <w:sz w:val="24"/>
          <w:lang w:eastAsia="es-AR"/>
        </w:rPr>
        <w:t>have lower levels of regulation</w:t>
      </w:r>
      <w:r w:rsidR="00D645FE">
        <w:rPr>
          <w:rFonts w:asciiTheme="majorHAnsi" w:eastAsia="Times New Roman" w:hAnsiTheme="majorHAnsi" w:cstheme="minorHAnsi"/>
          <w:sz w:val="24"/>
          <w:lang w:eastAsia="es-AR"/>
        </w:rPr>
        <w:t>;</w:t>
      </w:r>
      <w:r w:rsidR="00607314" w:rsidRPr="00105E42">
        <w:rPr>
          <w:rFonts w:asciiTheme="majorHAnsi" w:eastAsia="Times New Roman" w:hAnsiTheme="majorHAnsi" w:cstheme="minorHAnsi"/>
          <w:sz w:val="24"/>
          <w:lang w:eastAsia="es-AR"/>
        </w:rPr>
        <w:t xml:space="preserve"> </w:t>
      </w:r>
      <w:r w:rsidR="00484B9F" w:rsidRPr="00105E42">
        <w:rPr>
          <w:rFonts w:asciiTheme="majorHAnsi" w:eastAsia="Times New Roman" w:hAnsiTheme="majorHAnsi" w:cstheme="minorHAnsi"/>
          <w:sz w:val="24"/>
          <w:lang w:eastAsia="es-AR"/>
        </w:rPr>
        <w:t>inversely</w:t>
      </w:r>
      <w:r w:rsidR="00D645FE">
        <w:rPr>
          <w:rFonts w:asciiTheme="majorHAnsi" w:eastAsia="Times New Roman" w:hAnsiTheme="majorHAnsi" w:cstheme="minorHAnsi"/>
          <w:sz w:val="24"/>
          <w:lang w:eastAsia="es-AR"/>
        </w:rPr>
        <w:t>,</w:t>
      </w:r>
      <w:r w:rsidR="00607314" w:rsidRPr="00105E42">
        <w:rPr>
          <w:rFonts w:asciiTheme="majorHAnsi" w:eastAsia="Times New Roman" w:hAnsiTheme="majorHAnsi" w:cstheme="minorHAnsi"/>
          <w:sz w:val="24"/>
          <w:lang w:eastAsia="es-AR"/>
        </w:rPr>
        <w:t xml:space="preserve"> </w:t>
      </w:r>
      <w:r w:rsidR="008A0C5A" w:rsidRPr="00105E42">
        <w:rPr>
          <w:rFonts w:asciiTheme="majorHAnsi" w:eastAsia="Times New Roman" w:hAnsiTheme="majorHAnsi" w:cstheme="minorHAnsi"/>
          <w:sz w:val="24"/>
          <w:lang w:eastAsia="es-AR"/>
        </w:rPr>
        <w:t xml:space="preserve">countries </w:t>
      </w:r>
      <w:r w:rsidR="005054A0" w:rsidRPr="00105E42">
        <w:rPr>
          <w:rFonts w:asciiTheme="majorHAnsi" w:eastAsia="Times New Roman" w:hAnsiTheme="majorHAnsi" w:cstheme="minorHAnsi"/>
          <w:sz w:val="24"/>
          <w:lang w:eastAsia="es-AR"/>
        </w:rPr>
        <w:t>in darker red shades have</w:t>
      </w:r>
      <w:r w:rsidR="008A0C5A" w:rsidRPr="00105E42">
        <w:rPr>
          <w:rFonts w:asciiTheme="majorHAnsi" w:eastAsia="Times New Roman" w:hAnsiTheme="majorHAnsi" w:cstheme="minorHAnsi"/>
          <w:sz w:val="24"/>
          <w:lang w:eastAsia="es-AR"/>
        </w:rPr>
        <w:t xml:space="preserve"> higher </w:t>
      </w:r>
      <w:r w:rsidR="005054A0" w:rsidRPr="00800968">
        <w:rPr>
          <w:rFonts w:asciiTheme="majorHAnsi" w:eastAsia="Times New Roman" w:hAnsiTheme="majorHAnsi" w:cstheme="minorHAnsi"/>
          <w:sz w:val="24"/>
          <w:lang w:eastAsia="es-AR"/>
        </w:rPr>
        <w:t>ones</w:t>
      </w:r>
      <w:r w:rsidR="008A0C5A" w:rsidRPr="00105E42">
        <w:rPr>
          <w:rFonts w:asciiTheme="majorHAnsi" w:eastAsia="Times New Roman" w:hAnsiTheme="majorHAnsi" w:cstheme="minorHAnsi"/>
          <w:sz w:val="24"/>
          <w:lang w:eastAsia="es-AR"/>
        </w:rPr>
        <w:t xml:space="preserve">. In the map </w:t>
      </w:r>
      <w:r w:rsidR="008456EF" w:rsidRPr="00105E42">
        <w:rPr>
          <w:rFonts w:asciiTheme="majorHAnsi" w:eastAsia="Times New Roman" w:hAnsiTheme="majorHAnsi" w:cstheme="minorHAnsi"/>
          <w:sz w:val="24"/>
          <w:lang w:eastAsia="es-AR"/>
        </w:rPr>
        <w:t xml:space="preserve">one can see </w:t>
      </w:r>
      <w:r w:rsidR="00D645FE">
        <w:rPr>
          <w:rFonts w:asciiTheme="majorHAnsi" w:eastAsia="Times New Roman" w:hAnsiTheme="majorHAnsi" w:cstheme="minorHAnsi"/>
          <w:sz w:val="24"/>
          <w:lang w:eastAsia="es-AR"/>
        </w:rPr>
        <w:t xml:space="preserve">clearly the </w:t>
      </w:r>
      <w:r w:rsidR="008456EF" w:rsidRPr="00105E42">
        <w:rPr>
          <w:rFonts w:asciiTheme="majorHAnsi" w:eastAsia="Times New Roman" w:hAnsiTheme="majorHAnsi" w:cstheme="minorHAnsi"/>
          <w:sz w:val="24"/>
          <w:lang w:eastAsia="es-AR"/>
        </w:rPr>
        <w:t>high levels of regulation in Latin America, low levels in Africa and a mi</w:t>
      </w:r>
      <w:r w:rsidR="00EF447D" w:rsidRPr="00105E42">
        <w:rPr>
          <w:rFonts w:asciiTheme="majorHAnsi" w:eastAsia="Times New Roman" w:hAnsiTheme="majorHAnsi" w:cstheme="minorHAnsi"/>
          <w:sz w:val="24"/>
          <w:lang w:eastAsia="es-AR"/>
        </w:rPr>
        <w:t xml:space="preserve">xed scenario in Europe and Asia, </w:t>
      </w:r>
      <w:r w:rsidR="009A2798" w:rsidRPr="00105E42">
        <w:rPr>
          <w:rFonts w:asciiTheme="majorHAnsi" w:eastAsia="Times New Roman" w:hAnsiTheme="majorHAnsi" w:cstheme="minorHAnsi"/>
          <w:sz w:val="24"/>
          <w:lang w:eastAsia="es-AR"/>
        </w:rPr>
        <w:t>considering</w:t>
      </w:r>
      <w:r w:rsidR="00EF447D" w:rsidRPr="00105E42">
        <w:rPr>
          <w:rFonts w:asciiTheme="majorHAnsi" w:eastAsia="Times New Roman" w:hAnsiTheme="majorHAnsi" w:cstheme="minorHAnsi"/>
          <w:sz w:val="24"/>
          <w:lang w:eastAsia="es-AR"/>
        </w:rPr>
        <w:t xml:space="preserve"> that there is no data in countries like China and Saudi Arabia. </w:t>
      </w:r>
    </w:p>
    <w:p w14:paraId="6A7FA6E3" w14:textId="77777777" w:rsidR="005C7767" w:rsidRDefault="00BF69C4" w:rsidP="005C7767">
      <w:pPr>
        <w:keepNext/>
        <w:spacing w:after="120" w:line="360" w:lineRule="auto"/>
        <w:jc w:val="both"/>
      </w:pPr>
      <w:bookmarkStart w:id="12" w:name="descriptive-statistics."/>
      <w:bookmarkEnd w:id="12"/>
      <w:r>
        <w:rPr>
          <w:rFonts w:asciiTheme="majorHAnsi" w:eastAsia="Times New Roman" w:hAnsiTheme="majorHAnsi" w:cstheme="minorHAnsi"/>
          <w:noProof/>
          <w:lang w:val="es-ES" w:eastAsia="es-ES"/>
        </w:rPr>
        <w:drawing>
          <wp:inline distT="0" distB="0" distL="0" distR="0" wp14:anchorId="50DB00FA" wp14:editId="1D72641E">
            <wp:extent cx="5383949" cy="4809406"/>
            <wp:effectExtent l="25400" t="25400" r="26670" b="1714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386476" cy="4811663"/>
                    </a:xfrm>
                    <a:prstGeom prst="rect">
                      <a:avLst/>
                    </a:prstGeom>
                    <a:noFill/>
                    <a:ln>
                      <a:solidFill>
                        <a:schemeClr val="tx1"/>
                      </a:solidFill>
                    </a:ln>
                  </pic:spPr>
                </pic:pic>
              </a:graphicData>
            </a:graphic>
          </wp:inline>
        </w:drawing>
      </w:r>
    </w:p>
    <w:p w14:paraId="5DA0D34E" w14:textId="3D5C96D6" w:rsidR="0069540B" w:rsidRPr="00DD3205" w:rsidRDefault="005C7767" w:rsidP="005C7767">
      <w:pPr>
        <w:pStyle w:val="Epgrafe"/>
        <w:jc w:val="center"/>
        <w:rPr>
          <w:rFonts w:ascii="Cambria" w:eastAsia="Times New Roman" w:hAnsi="Cambria" w:cstheme="minorHAnsi"/>
          <w:color w:val="auto"/>
          <w:lang w:eastAsia="es-AR"/>
        </w:rPr>
      </w:pPr>
      <w:bookmarkStart w:id="13" w:name="_Toc354860430"/>
      <w:bookmarkStart w:id="14" w:name="_Ref354862280"/>
      <w:r w:rsidRPr="00DD320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II</w:t>
      </w:r>
      <w:r w:rsidR="006A1227">
        <w:rPr>
          <w:rFonts w:ascii="Cambria" w:hAnsi="Cambria"/>
          <w:color w:val="auto"/>
        </w:rPr>
        <w:fldChar w:fldCharType="end"/>
      </w:r>
      <w:bookmarkEnd w:id="14"/>
      <w:r w:rsidRPr="00DD3205">
        <w:rPr>
          <w:rFonts w:ascii="Cambria" w:hAnsi="Cambria"/>
          <w:color w:val="auto"/>
        </w:rPr>
        <w:t>. Worldwide l</w:t>
      </w:r>
      <w:r w:rsidR="00F66D68">
        <w:rPr>
          <w:rFonts w:ascii="Cambria" w:hAnsi="Cambria"/>
          <w:color w:val="auto"/>
        </w:rPr>
        <w:t xml:space="preserve">evels of PFR 2015 </w:t>
      </w:r>
      <w:bookmarkEnd w:id="13"/>
    </w:p>
    <w:p w14:paraId="2D119B0C" w14:textId="77777777" w:rsidR="00811554" w:rsidRDefault="00811554">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50B568C6" w14:textId="641A2B80" w:rsidR="00800968" w:rsidRPr="00105E42" w:rsidRDefault="00800968" w:rsidP="00800968">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The yearly increase of regulation is evident in</w:t>
      </w:r>
      <w:r w:rsidR="00F36A85">
        <w:rPr>
          <w:rFonts w:asciiTheme="majorHAnsi" w:eastAsia="Times New Roman" w:hAnsiTheme="majorHAnsi" w:cstheme="minorHAnsi"/>
          <w:sz w:val="24"/>
          <w:lang w:eastAsia="es-AR"/>
        </w:rPr>
        <w:t xml:space="preserve"> </w:t>
      </w:r>
      <w:r w:rsidR="00F36A85" w:rsidRPr="00F36A85">
        <w:rPr>
          <w:rFonts w:asciiTheme="majorHAnsi" w:eastAsia="Times New Roman" w:hAnsiTheme="majorHAnsi" w:cstheme="minorHAnsi"/>
          <w:sz w:val="28"/>
          <w:lang w:eastAsia="es-AR"/>
        </w:rPr>
        <w:fldChar w:fldCharType="begin"/>
      </w:r>
      <w:r w:rsidR="00F36A85" w:rsidRPr="00F36A85">
        <w:rPr>
          <w:rFonts w:asciiTheme="majorHAnsi" w:eastAsia="Times New Roman" w:hAnsiTheme="majorHAnsi" w:cstheme="minorHAnsi"/>
          <w:sz w:val="28"/>
          <w:lang w:eastAsia="es-AR"/>
        </w:rPr>
        <w:instrText xml:space="preserve"> REF _Ref354862590 </w:instrText>
      </w:r>
      <w:r w:rsidR="00F36A85" w:rsidRPr="00F36A85">
        <w:rPr>
          <w:rFonts w:asciiTheme="majorHAnsi" w:eastAsia="Times New Roman" w:hAnsiTheme="majorHAnsi" w:cstheme="minorHAnsi"/>
          <w:sz w:val="28"/>
          <w:lang w:eastAsia="es-AR"/>
        </w:rPr>
        <w:fldChar w:fldCharType="separate"/>
      </w:r>
      <w:r w:rsidR="00F36A85" w:rsidRPr="00F36A85">
        <w:rPr>
          <w:rFonts w:ascii="Cambria" w:hAnsi="Cambria"/>
          <w:sz w:val="24"/>
        </w:rPr>
        <w:t xml:space="preserve">Figure </w:t>
      </w:r>
      <w:r w:rsidR="00F36A85" w:rsidRPr="00F36A85">
        <w:rPr>
          <w:rFonts w:ascii="Cambria" w:hAnsi="Cambria"/>
          <w:noProof/>
          <w:sz w:val="24"/>
        </w:rPr>
        <w:t>III</w:t>
      </w:r>
      <w:r w:rsidR="00F36A85" w:rsidRPr="00F36A85">
        <w:rPr>
          <w:rFonts w:asciiTheme="majorHAnsi" w:eastAsia="Times New Roman" w:hAnsiTheme="majorHAnsi" w:cstheme="minorHAnsi"/>
          <w:sz w:val="28"/>
          <w:lang w:eastAsia="es-AR"/>
        </w:rPr>
        <w:fldChar w:fldCharType="end"/>
      </w:r>
      <w:r w:rsidRPr="00F36A85">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which shows the changes over time of the PFR Index. This figure displays an increasing trend in the regulation effort in all regions. The slope remains positive for the period 1996-2005, increasing its steepness after 2006. Europe is the region that increased its party finance regulation the most, implementing 55% of regulations, with notable growth after 2010. The Americas and Asia </w:t>
      </w:r>
      <w:r>
        <w:rPr>
          <w:rFonts w:asciiTheme="majorHAnsi" w:eastAsia="Times New Roman" w:hAnsiTheme="majorHAnsi" w:cstheme="minorHAnsi"/>
          <w:sz w:val="24"/>
          <w:lang w:eastAsia="es-AR"/>
        </w:rPr>
        <w:t>occupy</w:t>
      </w:r>
      <w:r w:rsidRPr="00105E42">
        <w:rPr>
          <w:rFonts w:asciiTheme="majorHAnsi" w:eastAsia="Times New Roman" w:hAnsiTheme="majorHAnsi" w:cstheme="minorHAnsi"/>
          <w:sz w:val="24"/>
          <w:lang w:eastAsia="es-AR"/>
        </w:rPr>
        <w:t xml:space="preserve"> the second and third place</w:t>
      </w:r>
      <w:r>
        <w:rPr>
          <w:rFonts w:asciiTheme="majorHAnsi" w:eastAsia="Times New Roman" w:hAnsiTheme="majorHAnsi" w:cstheme="minorHAnsi"/>
          <w:sz w:val="24"/>
          <w:lang w:eastAsia="es-AR"/>
        </w:rPr>
        <w:t>s</w:t>
      </w:r>
      <w:r w:rsidRPr="00105E42">
        <w:rPr>
          <w:rFonts w:asciiTheme="majorHAnsi" w:eastAsia="Times New Roman" w:hAnsiTheme="majorHAnsi" w:cstheme="minorHAnsi"/>
          <w:sz w:val="24"/>
          <w:lang w:eastAsia="es-AR"/>
        </w:rPr>
        <w:t xml:space="preserve"> respectively in terms of adoption of regulations. </w:t>
      </w:r>
    </w:p>
    <w:p w14:paraId="3B5DBB29" w14:textId="77777777" w:rsidR="005054A0" w:rsidRDefault="0069540B" w:rsidP="005054A0">
      <w:pPr>
        <w:pStyle w:val="Textodecuerpo"/>
        <w:keepNext/>
        <w:jc w:val="center"/>
      </w:pPr>
      <w:r>
        <w:rPr>
          <w:noProof/>
          <w:lang w:val="es-ES" w:eastAsia="es-ES"/>
        </w:rPr>
        <w:drawing>
          <wp:inline distT="0" distB="0" distL="0" distR="0" wp14:anchorId="0F789DE4" wp14:editId="5E26E490">
            <wp:extent cx="5374206" cy="3581973"/>
            <wp:effectExtent l="0" t="0" r="36195" b="2540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A0C1D72" w14:textId="5FFF9323" w:rsidR="005054A0" w:rsidRPr="00894F44" w:rsidRDefault="005054A0" w:rsidP="005054A0">
      <w:pPr>
        <w:pStyle w:val="Epgrafe"/>
        <w:jc w:val="center"/>
        <w:rPr>
          <w:rFonts w:ascii="Cambria" w:hAnsi="Cambria"/>
          <w:color w:val="auto"/>
        </w:rPr>
      </w:pPr>
      <w:bookmarkStart w:id="15" w:name="_Toc354860431"/>
      <w:bookmarkStart w:id="16" w:name="_Ref354862590"/>
      <w:proofErr w:type="gramStart"/>
      <w:r w:rsidRPr="00894F44">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III</w:t>
      </w:r>
      <w:r w:rsidR="006A1227">
        <w:rPr>
          <w:rFonts w:ascii="Cambria" w:hAnsi="Cambria"/>
          <w:color w:val="auto"/>
        </w:rPr>
        <w:fldChar w:fldCharType="end"/>
      </w:r>
      <w:bookmarkEnd w:id="16"/>
      <w:r w:rsidRPr="00894F44">
        <w:rPr>
          <w:rFonts w:ascii="Cambria" w:hAnsi="Cambria"/>
          <w:color w:val="auto"/>
        </w:rPr>
        <w:t>.</w:t>
      </w:r>
      <w:proofErr w:type="gramEnd"/>
      <w:r w:rsidRPr="00894F44">
        <w:rPr>
          <w:rFonts w:ascii="Cambria" w:hAnsi="Cambria"/>
          <w:color w:val="auto"/>
        </w:rPr>
        <w:t xml:space="preserve"> PFR Index times series by regions, 1996-2015: America, Europa, Africa, Oceania, and Asia</w:t>
      </w:r>
      <w:r w:rsidR="00F66D68">
        <w:rPr>
          <w:rFonts w:ascii="Cambria" w:hAnsi="Cambria"/>
          <w:color w:val="auto"/>
        </w:rPr>
        <w:t xml:space="preserve"> </w:t>
      </w:r>
      <w:bookmarkEnd w:id="15"/>
    </w:p>
    <w:p w14:paraId="0B1B6D84" w14:textId="77777777" w:rsidR="00F36A85" w:rsidRDefault="00F36A85">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58F027F0" w14:textId="410F82D8" w:rsidR="0069540B" w:rsidRPr="00105E42" w:rsidRDefault="00DF3A80"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 xml:space="preserve">The increase of </w:t>
      </w:r>
      <w:r w:rsidR="00E65E53">
        <w:rPr>
          <w:rFonts w:asciiTheme="majorHAnsi" w:eastAsia="Times New Roman" w:hAnsiTheme="majorHAnsi" w:cstheme="minorHAnsi"/>
          <w:sz w:val="24"/>
          <w:lang w:eastAsia="es-AR"/>
        </w:rPr>
        <w:t>P</w:t>
      </w:r>
      <w:r w:rsidRPr="00105E42">
        <w:rPr>
          <w:rFonts w:asciiTheme="majorHAnsi" w:eastAsia="Times New Roman" w:hAnsiTheme="majorHAnsi" w:cstheme="minorHAnsi"/>
          <w:sz w:val="24"/>
          <w:lang w:eastAsia="es-AR"/>
        </w:rPr>
        <w:t xml:space="preserve">arty </w:t>
      </w:r>
      <w:r w:rsidR="00E65E53">
        <w:rPr>
          <w:rFonts w:asciiTheme="majorHAnsi" w:eastAsia="Times New Roman" w:hAnsiTheme="majorHAnsi" w:cstheme="minorHAnsi"/>
          <w:sz w:val="24"/>
          <w:lang w:eastAsia="es-AR"/>
        </w:rPr>
        <w:t>Fi</w:t>
      </w:r>
      <w:r w:rsidRPr="00105E42">
        <w:rPr>
          <w:rFonts w:asciiTheme="majorHAnsi" w:eastAsia="Times New Roman" w:hAnsiTheme="majorHAnsi" w:cstheme="minorHAnsi"/>
          <w:sz w:val="24"/>
          <w:lang w:eastAsia="es-AR"/>
        </w:rPr>
        <w:t xml:space="preserve">nance </w:t>
      </w:r>
      <w:r w:rsidR="00E65E53">
        <w:rPr>
          <w:rFonts w:asciiTheme="majorHAnsi" w:eastAsia="Times New Roman" w:hAnsiTheme="majorHAnsi" w:cstheme="minorHAnsi"/>
          <w:sz w:val="24"/>
          <w:lang w:eastAsia="es-AR"/>
        </w:rPr>
        <w:t>R</w:t>
      </w:r>
      <w:r w:rsidRPr="00105E42">
        <w:rPr>
          <w:rFonts w:asciiTheme="majorHAnsi" w:eastAsia="Times New Roman" w:hAnsiTheme="majorHAnsi" w:cstheme="minorHAnsi"/>
          <w:sz w:val="24"/>
          <w:lang w:eastAsia="es-AR"/>
        </w:rPr>
        <w:t xml:space="preserve">egulation </w:t>
      </w:r>
      <w:r w:rsidR="00EA125C" w:rsidRPr="00105E42">
        <w:rPr>
          <w:rFonts w:asciiTheme="majorHAnsi" w:eastAsia="Times New Roman" w:hAnsiTheme="majorHAnsi" w:cstheme="minorHAnsi"/>
          <w:sz w:val="24"/>
          <w:lang w:eastAsia="es-AR"/>
        </w:rPr>
        <w:t xml:space="preserve">has not been reflected in control of corruption. </w:t>
      </w:r>
      <w:r w:rsidR="00F36A85" w:rsidRPr="00F36A85">
        <w:rPr>
          <w:rFonts w:asciiTheme="majorHAnsi" w:eastAsia="Times New Roman" w:hAnsiTheme="majorHAnsi" w:cstheme="minorHAnsi"/>
          <w:sz w:val="28"/>
          <w:lang w:eastAsia="es-AR"/>
        </w:rPr>
        <w:fldChar w:fldCharType="begin"/>
      </w:r>
      <w:r w:rsidR="00F36A85" w:rsidRPr="00F36A85">
        <w:rPr>
          <w:rFonts w:asciiTheme="majorHAnsi" w:eastAsia="Times New Roman" w:hAnsiTheme="majorHAnsi" w:cstheme="minorHAnsi"/>
          <w:sz w:val="28"/>
          <w:lang w:eastAsia="es-AR"/>
        </w:rPr>
        <w:instrText xml:space="preserve"> REF _Ref354862678 </w:instrText>
      </w:r>
      <w:r w:rsidR="00F36A85" w:rsidRPr="00F36A85">
        <w:rPr>
          <w:rFonts w:asciiTheme="majorHAnsi" w:eastAsia="Times New Roman" w:hAnsiTheme="majorHAnsi" w:cstheme="minorHAnsi"/>
          <w:sz w:val="28"/>
          <w:lang w:eastAsia="es-AR"/>
        </w:rPr>
        <w:fldChar w:fldCharType="separate"/>
      </w:r>
      <w:r w:rsidR="00F36A85" w:rsidRPr="00F36A85">
        <w:rPr>
          <w:rFonts w:ascii="Cambria" w:hAnsi="Cambria"/>
          <w:sz w:val="24"/>
        </w:rPr>
        <w:t xml:space="preserve">Figure </w:t>
      </w:r>
      <w:r w:rsidR="00F36A85" w:rsidRPr="00F36A85">
        <w:rPr>
          <w:rFonts w:ascii="Cambria" w:hAnsi="Cambria"/>
          <w:noProof/>
          <w:sz w:val="24"/>
        </w:rPr>
        <w:t>IV</w:t>
      </w:r>
      <w:r w:rsidR="00F36A85" w:rsidRPr="00F36A85">
        <w:rPr>
          <w:rFonts w:asciiTheme="majorHAnsi" w:eastAsia="Times New Roman" w:hAnsiTheme="majorHAnsi" w:cstheme="minorHAnsi"/>
          <w:sz w:val="28"/>
          <w:lang w:eastAsia="es-AR"/>
        </w:rPr>
        <w:fldChar w:fldCharType="end"/>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displays the</w:t>
      </w:r>
      <w:r w:rsidR="0069540B" w:rsidRPr="00105E42">
        <w:rPr>
          <w:rFonts w:asciiTheme="majorHAnsi" w:eastAsia="Times New Roman" w:hAnsiTheme="majorHAnsi" w:cstheme="minorHAnsi"/>
          <w:sz w:val="24"/>
          <w:lang w:eastAsia="es-AR"/>
        </w:rPr>
        <w:t xml:space="preserve"> increasing trend </w:t>
      </w:r>
      <w:r w:rsidR="00C765B5" w:rsidRPr="00105E42">
        <w:rPr>
          <w:rFonts w:asciiTheme="majorHAnsi" w:eastAsia="Times New Roman" w:hAnsiTheme="majorHAnsi" w:cstheme="minorHAnsi"/>
          <w:sz w:val="24"/>
          <w:lang w:eastAsia="es-AR"/>
        </w:rPr>
        <w:t>of the</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w:t>
      </w:r>
      <w:r w:rsidR="00C765B5" w:rsidRPr="00105E42">
        <w:rPr>
          <w:rFonts w:asciiTheme="majorHAnsi" w:eastAsia="Times New Roman" w:hAnsiTheme="majorHAnsi" w:cstheme="minorHAnsi"/>
          <w:sz w:val="24"/>
          <w:lang w:eastAsia="es-AR"/>
        </w:rPr>
        <w:t xml:space="preserve">Index </w:t>
      </w:r>
      <w:r w:rsidR="00EA125C" w:rsidRPr="00105E42">
        <w:rPr>
          <w:rFonts w:asciiTheme="majorHAnsi" w:eastAsia="Times New Roman" w:hAnsiTheme="majorHAnsi" w:cstheme="minorHAnsi"/>
          <w:sz w:val="24"/>
          <w:lang w:eastAsia="es-AR"/>
        </w:rPr>
        <w:t>but also shows that</w:t>
      </w:r>
      <w:r w:rsidR="0069540B" w:rsidRPr="00105E42">
        <w:rPr>
          <w:rFonts w:asciiTheme="majorHAnsi" w:eastAsia="Times New Roman" w:hAnsiTheme="majorHAnsi" w:cstheme="minorHAnsi"/>
          <w:sz w:val="24"/>
          <w:lang w:eastAsia="es-AR"/>
        </w:rPr>
        <w:t xml:space="preserve"> the average </w:t>
      </w:r>
      <w:r w:rsidR="00EA125C" w:rsidRPr="00105E42">
        <w:rPr>
          <w:rFonts w:asciiTheme="majorHAnsi" w:eastAsia="Times New Roman" w:hAnsiTheme="majorHAnsi" w:cstheme="minorHAnsi"/>
          <w:sz w:val="24"/>
          <w:lang w:eastAsia="es-AR"/>
        </w:rPr>
        <w:t xml:space="preserve">of the </w:t>
      </w:r>
      <w:proofErr w:type="spellStart"/>
      <w:r w:rsidR="00EA125C" w:rsidRPr="00105E42">
        <w:rPr>
          <w:rFonts w:asciiTheme="majorHAnsi" w:eastAsia="Times New Roman" w:hAnsiTheme="majorHAnsi" w:cstheme="minorHAnsi"/>
          <w:sz w:val="24"/>
          <w:lang w:eastAsia="es-AR"/>
        </w:rPr>
        <w:t>CoC</w:t>
      </w:r>
      <w:proofErr w:type="spellEnd"/>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Indicator has</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 xml:space="preserve">stagnated </w:t>
      </w:r>
      <w:r w:rsidR="0069540B" w:rsidRPr="00105E42">
        <w:rPr>
          <w:rFonts w:asciiTheme="majorHAnsi" w:eastAsia="Times New Roman" w:hAnsiTheme="majorHAnsi" w:cstheme="minorHAnsi"/>
          <w:sz w:val="24"/>
          <w:lang w:eastAsia="es-AR"/>
        </w:rPr>
        <w:t>a</w:t>
      </w:r>
      <w:r w:rsidR="00EA125C" w:rsidRPr="00105E42">
        <w:rPr>
          <w:rFonts w:asciiTheme="majorHAnsi" w:eastAsia="Times New Roman" w:hAnsiTheme="majorHAnsi" w:cstheme="minorHAnsi"/>
          <w:sz w:val="24"/>
          <w:lang w:eastAsia="es-AR"/>
        </w:rPr>
        <w:t xml:space="preserve">nd even </w:t>
      </w:r>
      <w:r w:rsidR="00314293" w:rsidRPr="00105E42">
        <w:rPr>
          <w:rFonts w:asciiTheme="majorHAnsi" w:eastAsia="Times New Roman" w:hAnsiTheme="majorHAnsi" w:cstheme="minorHAnsi"/>
          <w:sz w:val="24"/>
          <w:lang w:eastAsia="es-AR"/>
        </w:rPr>
        <w:t xml:space="preserve">displays </w:t>
      </w:r>
      <w:r w:rsidR="00EA125C" w:rsidRPr="00105E42">
        <w:rPr>
          <w:rFonts w:asciiTheme="majorHAnsi" w:eastAsia="Times New Roman" w:hAnsiTheme="majorHAnsi" w:cstheme="minorHAnsi"/>
          <w:sz w:val="24"/>
          <w:lang w:eastAsia="es-AR"/>
        </w:rPr>
        <w:t>a slight</w:t>
      </w:r>
      <w:r w:rsidR="0069540B" w:rsidRPr="00105E42">
        <w:rPr>
          <w:rFonts w:asciiTheme="majorHAnsi" w:eastAsia="Times New Roman" w:hAnsiTheme="majorHAnsi" w:cstheme="minorHAnsi"/>
          <w:sz w:val="24"/>
          <w:lang w:eastAsia="es-AR"/>
        </w:rPr>
        <w:t xml:space="preserve"> downward traject</w:t>
      </w:r>
      <w:r w:rsidR="00C765B5" w:rsidRPr="00105E42">
        <w:rPr>
          <w:rFonts w:asciiTheme="majorHAnsi" w:eastAsia="Times New Roman" w:hAnsiTheme="majorHAnsi" w:cstheme="minorHAnsi"/>
          <w:sz w:val="24"/>
          <w:lang w:eastAsia="es-AR"/>
        </w:rPr>
        <w:t xml:space="preserve">ory. The evolution of both </w:t>
      </w:r>
      <w:r w:rsidR="00EA125C" w:rsidRPr="00105E42">
        <w:rPr>
          <w:rFonts w:asciiTheme="majorHAnsi" w:eastAsia="Times New Roman" w:hAnsiTheme="majorHAnsi" w:cstheme="minorHAnsi"/>
          <w:sz w:val="24"/>
          <w:lang w:eastAsia="es-AR"/>
        </w:rPr>
        <w:t xml:space="preserve">suggests that the political finance regulation </w:t>
      </w:r>
      <w:r w:rsidR="00C765B5" w:rsidRPr="00105E42">
        <w:rPr>
          <w:rFonts w:asciiTheme="majorHAnsi" w:eastAsia="Times New Roman" w:hAnsiTheme="majorHAnsi" w:cstheme="minorHAnsi"/>
          <w:sz w:val="24"/>
          <w:lang w:eastAsia="es-AR"/>
        </w:rPr>
        <w:t>efforts made by diffe</w:t>
      </w:r>
      <w:r w:rsidR="00314293" w:rsidRPr="00105E42">
        <w:rPr>
          <w:rFonts w:asciiTheme="majorHAnsi" w:eastAsia="Times New Roman" w:hAnsiTheme="majorHAnsi" w:cstheme="minorHAnsi"/>
          <w:sz w:val="24"/>
          <w:lang w:eastAsia="es-AR"/>
        </w:rPr>
        <w:t xml:space="preserve">rent countries </w:t>
      </w:r>
      <w:r w:rsidR="00C765B5" w:rsidRPr="00105E42">
        <w:rPr>
          <w:rFonts w:asciiTheme="majorHAnsi" w:eastAsia="Times New Roman" w:hAnsiTheme="majorHAnsi" w:cstheme="minorHAnsi"/>
          <w:sz w:val="24"/>
          <w:lang w:eastAsia="es-AR"/>
        </w:rPr>
        <w:t>are</w:t>
      </w:r>
      <w:r w:rsidR="0069540B" w:rsidRPr="00105E42">
        <w:rPr>
          <w:rFonts w:asciiTheme="majorHAnsi" w:eastAsia="Times New Roman" w:hAnsiTheme="majorHAnsi" w:cstheme="minorHAnsi"/>
          <w:sz w:val="24"/>
          <w:lang w:eastAsia="es-AR"/>
        </w:rPr>
        <w:t xml:space="preserve"> not associated with an overall improvement in the control of corruption.</w:t>
      </w:r>
    </w:p>
    <w:p w14:paraId="55D625B4" w14:textId="6EC3E558" w:rsidR="0064100C" w:rsidRDefault="00705059" w:rsidP="0064100C">
      <w:pPr>
        <w:pStyle w:val="Textodecuerpo"/>
        <w:keepNext/>
        <w:jc w:val="center"/>
      </w:pPr>
      <w:r>
        <w:rPr>
          <w:noProof/>
          <w:lang w:val="es-ES" w:eastAsia="es-ES"/>
        </w:rPr>
        <w:drawing>
          <wp:inline distT="0" distB="0" distL="0" distR="0" wp14:anchorId="6C424585" wp14:editId="3C4401C3">
            <wp:extent cx="5400000" cy="3600000"/>
            <wp:effectExtent l="0" t="0" r="36195" b="3238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5D30295" w14:textId="02FB30D1" w:rsidR="0069540B" w:rsidRPr="008569A4" w:rsidRDefault="0064100C" w:rsidP="0064100C">
      <w:pPr>
        <w:pStyle w:val="Epgrafe"/>
        <w:jc w:val="center"/>
        <w:rPr>
          <w:rFonts w:ascii="Cambria" w:hAnsi="Cambria"/>
          <w:color w:val="auto"/>
        </w:rPr>
      </w:pPr>
      <w:bookmarkStart w:id="17" w:name="_Toc354860432"/>
      <w:bookmarkStart w:id="18" w:name="_Ref354862678"/>
      <w:proofErr w:type="gramStart"/>
      <w:r w:rsidRPr="008569A4">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IV</w:t>
      </w:r>
      <w:r w:rsidR="006A1227">
        <w:rPr>
          <w:rFonts w:ascii="Cambria" w:hAnsi="Cambria"/>
          <w:color w:val="auto"/>
        </w:rPr>
        <w:fldChar w:fldCharType="end"/>
      </w:r>
      <w:bookmarkEnd w:id="18"/>
      <w:r w:rsidRPr="008569A4">
        <w:rPr>
          <w:rFonts w:ascii="Cambria" w:hAnsi="Cambria"/>
          <w:color w:val="auto"/>
        </w:rPr>
        <w:t>.</w:t>
      </w:r>
      <w:proofErr w:type="gramEnd"/>
      <w:r w:rsidRPr="008569A4">
        <w:rPr>
          <w:rFonts w:ascii="Cambria" w:hAnsi="Cambria"/>
          <w:color w:val="auto"/>
        </w:rPr>
        <w:t xml:space="preserve"> PFR and WB Control of Corruption Index time series, 1996-2015</w:t>
      </w:r>
      <w:bookmarkEnd w:id="17"/>
    </w:p>
    <w:p w14:paraId="1A309CBC" w14:textId="77777777" w:rsidR="00F36A85" w:rsidRDefault="00F36A85">
      <w:pPr>
        <w:rPr>
          <w:rFonts w:asciiTheme="majorHAnsi" w:eastAsia="Times New Roman" w:hAnsiTheme="majorHAnsi" w:cstheme="minorHAnsi"/>
          <w:sz w:val="24"/>
          <w:lang w:eastAsia="es-AR"/>
        </w:rPr>
      </w:pPr>
      <w:bookmarkStart w:id="19" w:name="grafico-de-barras-diferencia-pfr-1996-20"/>
      <w:bookmarkEnd w:id="19"/>
      <w:r>
        <w:rPr>
          <w:rFonts w:asciiTheme="majorHAnsi" w:eastAsia="Times New Roman" w:hAnsiTheme="majorHAnsi" w:cstheme="minorHAnsi"/>
          <w:sz w:val="24"/>
          <w:lang w:eastAsia="es-AR"/>
        </w:rPr>
        <w:br w:type="page"/>
      </w:r>
    </w:p>
    <w:p w14:paraId="0E48E614" w14:textId="158204AA" w:rsidR="005C7767" w:rsidRPr="00105E42" w:rsidRDefault="00D212A8" w:rsidP="005C7767">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 xml:space="preserve">The overall increase in </w:t>
      </w:r>
      <w:r w:rsidR="008569A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8569A4"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reflected in all of the categories of the </w:t>
      </w:r>
      <w:r w:rsidR="008569A4" w:rsidRPr="00105E42">
        <w:rPr>
          <w:rFonts w:asciiTheme="majorHAnsi" w:eastAsia="Times New Roman" w:hAnsiTheme="majorHAnsi" w:cstheme="minorHAnsi"/>
          <w:sz w:val="24"/>
          <w:lang w:eastAsia="es-AR"/>
        </w:rPr>
        <w:t>database</w:t>
      </w:r>
      <w:r w:rsidRPr="00105E42">
        <w:rPr>
          <w:rFonts w:asciiTheme="majorHAnsi" w:eastAsia="Times New Roman" w:hAnsiTheme="majorHAnsi" w:cstheme="minorHAnsi"/>
          <w:sz w:val="24"/>
          <w:lang w:eastAsia="es-AR"/>
        </w:rPr>
        <w:t>, although there are so</w:t>
      </w:r>
      <w:r w:rsidR="008569A4" w:rsidRPr="00105E42">
        <w:rPr>
          <w:rFonts w:asciiTheme="majorHAnsi" w:eastAsia="Times New Roman" w:hAnsiTheme="majorHAnsi" w:cstheme="minorHAnsi"/>
          <w:sz w:val="24"/>
          <w:lang w:eastAsia="es-AR"/>
        </w:rPr>
        <w:t xml:space="preserve">me small differences to note. </w:t>
      </w:r>
      <w:r w:rsidR="00F36A85" w:rsidRPr="00AB2717">
        <w:rPr>
          <w:rFonts w:asciiTheme="majorHAnsi" w:eastAsia="Times New Roman" w:hAnsiTheme="majorHAnsi" w:cstheme="minorHAnsi"/>
          <w:sz w:val="28"/>
          <w:lang w:eastAsia="es-AR"/>
        </w:rPr>
        <w:fldChar w:fldCharType="begin"/>
      </w:r>
      <w:r w:rsidR="00F36A85" w:rsidRPr="00AB2717">
        <w:rPr>
          <w:rFonts w:asciiTheme="majorHAnsi" w:eastAsia="Times New Roman" w:hAnsiTheme="majorHAnsi" w:cstheme="minorHAnsi"/>
          <w:sz w:val="28"/>
          <w:lang w:eastAsia="es-AR"/>
        </w:rPr>
        <w:instrText xml:space="preserve"> REF _Ref354862765 </w:instrText>
      </w:r>
      <w:r w:rsidR="00F36A85" w:rsidRPr="00AB2717">
        <w:rPr>
          <w:rFonts w:asciiTheme="majorHAnsi" w:eastAsia="Times New Roman" w:hAnsiTheme="majorHAnsi" w:cstheme="minorHAnsi"/>
          <w:sz w:val="28"/>
          <w:lang w:eastAsia="es-AR"/>
        </w:rPr>
        <w:fldChar w:fldCharType="separate"/>
      </w:r>
      <w:r w:rsidR="00F36A85" w:rsidRPr="00AB2717">
        <w:rPr>
          <w:rFonts w:asciiTheme="majorHAnsi" w:hAnsiTheme="majorHAnsi"/>
          <w:sz w:val="24"/>
        </w:rPr>
        <w:t xml:space="preserve">Figure </w:t>
      </w:r>
      <w:r w:rsidR="00F36A85" w:rsidRPr="00AB2717">
        <w:rPr>
          <w:rFonts w:asciiTheme="majorHAnsi" w:hAnsiTheme="majorHAnsi"/>
          <w:noProof/>
          <w:sz w:val="24"/>
        </w:rPr>
        <w:t>V</w:t>
      </w:r>
      <w:r w:rsidR="00F36A85" w:rsidRPr="00AB2717">
        <w:rPr>
          <w:rFonts w:asciiTheme="majorHAnsi" w:eastAsia="Times New Roman" w:hAnsiTheme="majorHAnsi" w:cstheme="minorHAnsi"/>
          <w:sz w:val="28"/>
          <w:lang w:eastAsia="es-AR"/>
        </w:rPr>
        <w:fldChar w:fldCharType="end"/>
      </w:r>
      <w:r w:rsidR="00F36A85">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shows that the regulation </w:t>
      </w:r>
      <w:r w:rsidRPr="00105E42">
        <w:rPr>
          <w:rFonts w:asciiTheme="majorHAnsi" w:eastAsia="Times New Roman" w:hAnsiTheme="majorHAnsi" w:cstheme="minorHAnsi"/>
          <w:sz w:val="24"/>
          <w:lang w:eastAsia="es-AR"/>
        </w:rPr>
        <w:t xml:space="preserve">area that </w:t>
      </w:r>
      <w:r w:rsidR="00AB4D62" w:rsidRPr="00105E42">
        <w:rPr>
          <w:rFonts w:asciiTheme="majorHAnsi" w:eastAsia="Times New Roman" w:hAnsiTheme="majorHAnsi" w:cstheme="minorHAnsi"/>
          <w:sz w:val="24"/>
          <w:lang w:eastAsia="es-AR"/>
        </w:rPr>
        <w:t>has in</w:t>
      </w:r>
      <w:r w:rsidRPr="00105E42">
        <w:rPr>
          <w:rFonts w:asciiTheme="majorHAnsi" w:eastAsia="Times New Roman" w:hAnsiTheme="majorHAnsi" w:cstheme="minorHAnsi"/>
          <w:sz w:val="24"/>
          <w:lang w:eastAsia="es-AR"/>
        </w:rPr>
        <w:t xml:space="preserve">creased the most in relative terms in all regions is </w:t>
      </w:r>
      <w:r w:rsidRPr="00105E42">
        <w:rPr>
          <w:rFonts w:asciiTheme="majorHAnsi" w:eastAsia="Times New Roman" w:hAnsiTheme="majorHAnsi" w:cstheme="minorHAnsi"/>
          <w:i/>
          <w:sz w:val="24"/>
          <w:lang w:eastAsia="es-AR"/>
        </w:rPr>
        <w:t>o</w:t>
      </w:r>
      <w:r w:rsidR="0069540B" w:rsidRPr="00105E42">
        <w:rPr>
          <w:rFonts w:asciiTheme="majorHAnsi" w:eastAsia="Times New Roman" w:hAnsiTheme="majorHAnsi" w:cstheme="minorHAnsi"/>
          <w:i/>
          <w:sz w:val="24"/>
          <w:lang w:eastAsia="es-AR"/>
        </w:rPr>
        <w:t>versight and sanctions</w:t>
      </w:r>
      <w:r w:rsidRPr="00105E42">
        <w:rPr>
          <w:rFonts w:asciiTheme="majorHAnsi" w:eastAsia="Times New Roman" w:hAnsiTheme="majorHAnsi" w:cstheme="minorHAnsi"/>
          <w:sz w:val="24"/>
          <w:lang w:eastAsia="es-AR"/>
        </w:rPr>
        <w:t xml:space="preserve">, while the </w:t>
      </w:r>
      <w:r w:rsidRPr="00105E42">
        <w:rPr>
          <w:rFonts w:asciiTheme="majorHAnsi" w:eastAsia="Times New Roman" w:hAnsiTheme="majorHAnsi" w:cstheme="minorHAnsi"/>
          <w:i/>
          <w:sz w:val="24"/>
          <w:lang w:eastAsia="es-AR"/>
        </w:rPr>
        <w:t>public funding</w:t>
      </w:r>
      <w:r w:rsidR="00E65E53">
        <w:rPr>
          <w:rFonts w:asciiTheme="majorHAnsi" w:eastAsia="Times New Roman" w:hAnsiTheme="majorHAnsi" w:cstheme="minorHAnsi"/>
          <w:i/>
          <w:sz w:val="24"/>
          <w:lang w:eastAsia="es-AR"/>
        </w:rPr>
        <w:t xml:space="preserve"> </w:t>
      </w:r>
      <w:r w:rsidR="00E65E53" w:rsidRPr="007604CB">
        <w:rPr>
          <w:rFonts w:asciiTheme="majorHAnsi" w:eastAsia="Times New Roman" w:hAnsiTheme="majorHAnsi" w:cstheme="minorHAnsi"/>
          <w:sz w:val="24"/>
          <w:lang w:eastAsia="es-AR"/>
        </w:rPr>
        <w:t>has</w:t>
      </w:r>
      <w:r w:rsidR="00E65E53">
        <w:rPr>
          <w:rFonts w:asciiTheme="majorHAnsi" w:eastAsia="Times New Roman" w:hAnsiTheme="majorHAnsi" w:cstheme="minorHAnsi"/>
          <w:sz w:val="24"/>
          <w:lang w:eastAsia="es-AR"/>
        </w:rPr>
        <w:t xml:space="preserve"> been the least regulated issue</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Nonetheless, the figure displays that all</w:t>
      </w:r>
      <w:r w:rsidR="0069540B" w:rsidRPr="00105E42">
        <w:rPr>
          <w:rFonts w:asciiTheme="majorHAnsi" w:eastAsia="Times New Roman" w:hAnsiTheme="majorHAnsi" w:cstheme="minorHAnsi"/>
          <w:sz w:val="24"/>
          <w:lang w:eastAsia="es-AR"/>
        </w:rPr>
        <w:t xml:space="preserve"> the </w:t>
      </w:r>
      <w:r w:rsidRPr="00105E42">
        <w:rPr>
          <w:rFonts w:asciiTheme="majorHAnsi" w:eastAsia="Times New Roman" w:hAnsiTheme="majorHAnsi" w:cstheme="minorHAnsi"/>
          <w:sz w:val="24"/>
          <w:lang w:eastAsia="es-AR"/>
        </w:rPr>
        <w:t>sub-indexes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have increased systematically since 1996. T</w:t>
      </w:r>
      <w:r w:rsidR="0069540B" w:rsidRPr="00105E42">
        <w:rPr>
          <w:rFonts w:asciiTheme="majorHAnsi" w:eastAsia="Times New Roman" w:hAnsiTheme="majorHAnsi" w:cstheme="minorHAnsi"/>
          <w:sz w:val="24"/>
          <w:lang w:eastAsia="es-AR"/>
        </w:rPr>
        <w:t xml:space="preserve">his reflects a widespread trend around the </w:t>
      </w:r>
      <w:r w:rsidRPr="00105E42">
        <w:rPr>
          <w:rFonts w:asciiTheme="majorHAnsi" w:eastAsia="Times New Roman" w:hAnsiTheme="majorHAnsi" w:cstheme="minorHAnsi"/>
          <w:sz w:val="24"/>
          <w:lang w:eastAsia="es-AR"/>
        </w:rPr>
        <w:t>world</w:t>
      </w:r>
      <w:r w:rsidR="0069540B" w:rsidRPr="00105E42">
        <w:rPr>
          <w:rFonts w:asciiTheme="majorHAnsi" w:eastAsia="Times New Roman" w:hAnsiTheme="majorHAnsi" w:cstheme="minorHAnsi"/>
          <w:sz w:val="24"/>
          <w:lang w:eastAsia="es-AR"/>
        </w:rPr>
        <w:t xml:space="preserve"> to increase </w:t>
      </w:r>
      <w:r w:rsidR="00E65E53">
        <w:rPr>
          <w:rFonts w:asciiTheme="majorHAnsi" w:eastAsia="Times New Roman" w:hAnsiTheme="majorHAnsi" w:cstheme="minorHAnsi"/>
          <w:sz w:val="24"/>
          <w:lang w:eastAsia="es-AR"/>
        </w:rPr>
        <w:t>P</w:t>
      </w:r>
      <w:r w:rsidR="0069540B" w:rsidRPr="00105E42">
        <w:rPr>
          <w:rFonts w:asciiTheme="majorHAnsi" w:eastAsia="Times New Roman" w:hAnsiTheme="majorHAnsi" w:cstheme="minorHAnsi"/>
          <w:sz w:val="24"/>
          <w:lang w:eastAsia="es-AR"/>
        </w:rPr>
        <w:t xml:space="preserve">arty </w:t>
      </w:r>
      <w:r w:rsidR="00E65E53">
        <w:rPr>
          <w:rFonts w:asciiTheme="majorHAnsi" w:eastAsia="Times New Roman" w:hAnsiTheme="majorHAnsi" w:cstheme="minorHAnsi"/>
          <w:sz w:val="24"/>
          <w:lang w:eastAsia="es-AR"/>
        </w:rPr>
        <w:t>F</w:t>
      </w:r>
      <w:r w:rsidR="0069540B" w:rsidRPr="00105E42">
        <w:rPr>
          <w:rFonts w:asciiTheme="majorHAnsi" w:eastAsia="Times New Roman" w:hAnsiTheme="majorHAnsi" w:cstheme="minorHAnsi"/>
          <w:sz w:val="24"/>
          <w:lang w:eastAsia="es-AR"/>
        </w:rPr>
        <w:t xml:space="preserve">inance </w:t>
      </w:r>
      <w:r w:rsidR="00E65E53">
        <w:rPr>
          <w:rFonts w:asciiTheme="majorHAnsi" w:eastAsia="Times New Roman" w:hAnsiTheme="majorHAnsi" w:cstheme="minorHAnsi"/>
          <w:sz w:val="24"/>
          <w:lang w:eastAsia="es-AR"/>
        </w:rPr>
        <w:t>R</w:t>
      </w:r>
      <w:r w:rsidR="0069540B" w:rsidRPr="00105E42">
        <w:rPr>
          <w:rFonts w:asciiTheme="majorHAnsi" w:eastAsia="Times New Roman" w:hAnsiTheme="majorHAnsi" w:cstheme="minorHAnsi"/>
          <w:sz w:val="24"/>
          <w:lang w:eastAsia="es-AR"/>
        </w:rPr>
        <w:t>egula</w:t>
      </w:r>
      <w:r w:rsidRPr="00105E42">
        <w:rPr>
          <w:rFonts w:asciiTheme="majorHAnsi" w:eastAsia="Times New Roman" w:hAnsiTheme="majorHAnsi" w:cstheme="minorHAnsi"/>
          <w:sz w:val="24"/>
          <w:lang w:eastAsia="es-AR"/>
        </w:rPr>
        <w:t>tion in a comprehensive manner, including regulations across the whole spectrum</w:t>
      </w:r>
      <w:r w:rsidR="0069540B" w:rsidRPr="00105E42">
        <w:rPr>
          <w:rFonts w:asciiTheme="majorHAnsi" w:eastAsia="Times New Roman" w:hAnsiTheme="majorHAnsi" w:cstheme="minorHAnsi"/>
          <w:sz w:val="24"/>
          <w:lang w:eastAsia="es-AR"/>
        </w:rPr>
        <w:t>.</w:t>
      </w:r>
      <w:r w:rsidR="00AB4D62" w:rsidRPr="00105E42">
        <w:rPr>
          <w:sz w:val="24"/>
        </w:rPr>
        <w:t xml:space="preserve"> </w:t>
      </w:r>
    </w:p>
    <w:p w14:paraId="2900096F" w14:textId="77777777" w:rsidR="005C7767" w:rsidRDefault="0069540B" w:rsidP="005C7767">
      <w:pPr>
        <w:keepNext/>
        <w:spacing w:after="120" w:line="360" w:lineRule="auto"/>
        <w:jc w:val="center"/>
      </w:pPr>
      <w:r>
        <w:rPr>
          <w:noProof/>
          <w:lang w:val="es-ES" w:eastAsia="es-ES"/>
        </w:rPr>
        <w:drawing>
          <wp:inline distT="0" distB="0" distL="0" distR="0" wp14:anchorId="39B020C5" wp14:editId="534C9240">
            <wp:extent cx="5400000" cy="3600000"/>
            <wp:effectExtent l="0" t="0" r="36195" b="32385"/>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8D87FDA" w14:textId="7CE32159" w:rsidR="00D212A8" w:rsidRPr="00F44AAA" w:rsidRDefault="005C7767" w:rsidP="00B84281">
      <w:pPr>
        <w:pStyle w:val="Epgrafe"/>
        <w:jc w:val="center"/>
        <w:rPr>
          <w:rFonts w:asciiTheme="majorHAnsi" w:hAnsiTheme="majorHAnsi"/>
          <w:noProof/>
          <w:color w:val="auto"/>
        </w:rPr>
      </w:pPr>
      <w:bookmarkStart w:id="20" w:name="_Toc354860433"/>
      <w:bookmarkStart w:id="21" w:name="_Ref354862765"/>
      <w:proofErr w:type="gramStart"/>
      <w:r w:rsidRPr="00F44AAA">
        <w:rPr>
          <w:rFonts w:asciiTheme="majorHAnsi" w:hAnsiTheme="majorHAnsi"/>
          <w:color w:val="auto"/>
        </w:rPr>
        <w:t xml:space="preserve">Figure </w:t>
      </w:r>
      <w:r w:rsidR="006A1227" w:rsidRPr="00F44AAA">
        <w:rPr>
          <w:rFonts w:asciiTheme="majorHAnsi" w:hAnsiTheme="majorHAnsi"/>
          <w:color w:val="auto"/>
        </w:rPr>
        <w:fldChar w:fldCharType="begin"/>
      </w:r>
      <w:r w:rsidR="006A1227" w:rsidRPr="00F44AAA">
        <w:rPr>
          <w:rFonts w:asciiTheme="majorHAnsi" w:hAnsiTheme="majorHAnsi"/>
          <w:color w:val="auto"/>
        </w:rPr>
        <w:instrText xml:space="preserve"> SEQ Figure \* ROMAN </w:instrText>
      </w:r>
      <w:r w:rsidR="006A1227" w:rsidRPr="00F44AAA">
        <w:rPr>
          <w:rFonts w:asciiTheme="majorHAnsi" w:hAnsiTheme="majorHAnsi"/>
          <w:color w:val="auto"/>
        </w:rPr>
        <w:fldChar w:fldCharType="separate"/>
      </w:r>
      <w:r w:rsidR="00CA2C86" w:rsidRPr="00F44AAA">
        <w:rPr>
          <w:rFonts w:asciiTheme="majorHAnsi" w:hAnsiTheme="majorHAnsi"/>
          <w:noProof/>
          <w:color w:val="auto"/>
        </w:rPr>
        <w:t>V</w:t>
      </w:r>
      <w:r w:rsidR="006A1227" w:rsidRPr="00F44AAA">
        <w:rPr>
          <w:rFonts w:asciiTheme="majorHAnsi" w:hAnsiTheme="majorHAnsi"/>
          <w:color w:val="auto"/>
        </w:rPr>
        <w:fldChar w:fldCharType="end"/>
      </w:r>
      <w:bookmarkEnd w:id="21"/>
      <w:r w:rsidRPr="00F44AAA">
        <w:rPr>
          <w:rFonts w:asciiTheme="majorHAnsi" w:hAnsiTheme="majorHAnsi"/>
          <w:color w:val="auto"/>
        </w:rPr>
        <w:t>.</w:t>
      </w:r>
      <w:proofErr w:type="gramEnd"/>
      <w:r w:rsidRPr="00F44AAA">
        <w:rPr>
          <w:rFonts w:asciiTheme="majorHAnsi" w:hAnsiTheme="majorHAnsi"/>
          <w:color w:val="auto"/>
        </w:rPr>
        <w:t xml:space="preserve"> PFR Sub-Index level in 1996 and 2015 by region. BLPI: Bans and limits on private income, PF: Public funding, RS: Regulation on spending, OS: Oversight and sanctions</w:t>
      </w:r>
      <w:r w:rsidRPr="00F44AAA">
        <w:rPr>
          <w:rFonts w:asciiTheme="majorHAnsi" w:hAnsiTheme="majorHAnsi"/>
          <w:noProof/>
          <w:color w:val="auto"/>
        </w:rPr>
        <w:t xml:space="preserve"> </w:t>
      </w:r>
      <w:bookmarkEnd w:id="20"/>
    </w:p>
    <w:p w14:paraId="7919536E" w14:textId="77777777" w:rsidR="007604CB" w:rsidRDefault="007604CB">
      <w:pPr>
        <w:rPr>
          <w:rFonts w:asciiTheme="majorHAnsi" w:eastAsiaTheme="majorEastAsia" w:hAnsiTheme="majorHAnsi" w:cstheme="majorBidi"/>
          <w:b/>
          <w:bCs/>
          <w:sz w:val="26"/>
          <w:szCs w:val="26"/>
        </w:rPr>
      </w:pPr>
      <w:bookmarkStart w:id="22" w:name="modelo-de-regresion-global."/>
      <w:bookmarkStart w:id="23" w:name="modelo-de-regresion-latin-america."/>
      <w:bookmarkStart w:id="24" w:name="_Toc354842874"/>
      <w:bookmarkEnd w:id="22"/>
      <w:bookmarkEnd w:id="23"/>
      <w:r>
        <w:br w:type="page"/>
      </w:r>
    </w:p>
    <w:p w14:paraId="30D34BE0" w14:textId="407C3C12" w:rsidR="00C82997" w:rsidRDefault="007604CB" w:rsidP="00BF69C4">
      <w:pPr>
        <w:pStyle w:val="Ttulo2"/>
      </w:pPr>
      <w:r>
        <w:lastRenderedPageBreak/>
        <w:t xml:space="preserve">B) </w:t>
      </w:r>
      <w:r w:rsidR="00AB4D62">
        <w:t xml:space="preserve">Political Finance Regulation and Control of Corruption in </w:t>
      </w:r>
      <w:r w:rsidR="00E65E53">
        <w:t>Latin America</w:t>
      </w:r>
      <w:bookmarkEnd w:id="24"/>
    </w:p>
    <w:p w14:paraId="61906B22" w14:textId="1A1FB83A" w:rsidR="00942D52" w:rsidRPr="00105E42" w:rsidRDefault="00942D52" w:rsidP="00B8428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worldwide increase in </w:t>
      </w:r>
      <w:r w:rsidR="00EE5353"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PFR</w:t>
      </w:r>
      <w:r w:rsidR="00EE5353"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is also reflected in the Latin American region. </w:t>
      </w:r>
      <w:r w:rsidR="007604CB" w:rsidRPr="007604CB">
        <w:rPr>
          <w:rFonts w:asciiTheme="majorHAnsi" w:eastAsia="Times New Roman" w:hAnsiTheme="majorHAnsi" w:cstheme="minorHAnsi"/>
          <w:sz w:val="24"/>
          <w:szCs w:val="24"/>
          <w:lang w:eastAsia="es-AR"/>
        </w:rPr>
        <w:fldChar w:fldCharType="begin"/>
      </w:r>
      <w:r w:rsidR="007604CB" w:rsidRPr="007604CB">
        <w:rPr>
          <w:rFonts w:asciiTheme="majorHAnsi" w:eastAsia="Times New Roman" w:hAnsiTheme="majorHAnsi" w:cstheme="minorHAnsi"/>
          <w:sz w:val="24"/>
          <w:szCs w:val="24"/>
          <w:lang w:eastAsia="es-AR"/>
        </w:rPr>
        <w:instrText xml:space="preserve"> REF _Ref354862920 </w:instrText>
      </w:r>
      <w:r w:rsidR="007604CB" w:rsidRPr="007604CB">
        <w:rPr>
          <w:rFonts w:asciiTheme="majorHAnsi" w:eastAsia="Times New Roman" w:hAnsiTheme="majorHAnsi" w:cstheme="minorHAnsi"/>
          <w:sz w:val="24"/>
          <w:szCs w:val="24"/>
          <w:lang w:eastAsia="es-AR"/>
        </w:rPr>
        <w:fldChar w:fldCharType="separate"/>
      </w:r>
      <w:r w:rsidR="007604CB" w:rsidRPr="007604CB">
        <w:rPr>
          <w:rFonts w:ascii="Cambria" w:hAnsi="Cambria"/>
          <w:sz w:val="24"/>
          <w:szCs w:val="24"/>
        </w:rPr>
        <w:t xml:space="preserve">Figure </w:t>
      </w:r>
      <w:r w:rsidR="007604CB" w:rsidRPr="007604CB">
        <w:rPr>
          <w:rFonts w:ascii="Cambria" w:hAnsi="Cambria"/>
          <w:noProof/>
          <w:sz w:val="24"/>
          <w:szCs w:val="24"/>
        </w:rPr>
        <w:t>VI</w:t>
      </w:r>
      <w:r w:rsidR="007604CB" w:rsidRPr="007604CB">
        <w:rPr>
          <w:rFonts w:asciiTheme="majorHAnsi" w:eastAsia="Times New Roman" w:hAnsiTheme="majorHAnsi" w:cstheme="minorHAnsi"/>
          <w:sz w:val="24"/>
          <w:szCs w:val="24"/>
          <w:lang w:eastAsia="es-AR"/>
        </w:rPr>
        <w:fldChar w:fldCharType="end"/>
      </w:r>
      <w:r w:rsidR="007604CB">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shows that most countries have a medium </w:t>
      </w:r>
      <w:r w:rsidR="00EE5353" w:rsidRPr="00105E42">
        <w:rPr>
          <w:rFonts w:asciiTheme="majorHAnsi" w:eastAsia="Times New Roman" w:hAnsiTheme="majorHAnsi" w:cstheme="minorHAnsi"/>
          <w:sz w:val="24"/>
          <w:lang w:eastAsia="es-AR"/>
        </w:rPr>
        <w:t>or</w:t>
      </w:r>
      <w:r w:rsidRPr="00105E42">
        <w:rPr>
          <w:rFonts w:asciiTheme="majorHAnsi" w:eastAsia="Times New Roman" w:hAnsiTheme="majorHAnsi" w:cstheme="minorHAnsi"/>
          <w:sz w:val="24"/>
          <w:lang w:eastAsia="es-AR"/>
        </w:rPr>
        <w:t xml:space="preserve"> a high degree of PFR. However</w:t>
      </w:r>
      <w:r w:rsidR="00EE5353" w:rsidRPr="00105E42">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there are exceptions like Bolivia, Venezuela and Paraguay, </w:t>
      </w:r>
      <w:r w:rsidR="00EE5353" w:rsidRPr="00105E42">
        <w:rPr>
          <w:rFonts w:asciiTheme="majorHAnsi" w:eastAsia="Times New Roman" w:hAnsiTheme="majorHAnsi" w:cstheme="minorHAnsi"/>
          <w:sz w:val="24"/>
          <w:lang w:eastAsia="es-AR"/>
        </w:rPr>
        <w:t xml:space="preserve">which </w:t>
      </w:r>
      <w:r w:rsidR="00E65E53">
        <w:rPr>
          <w:rFonts w:asciiTheme="majorHAnsi" w:eastAsia="Times New Roman" w:hAnsiTheme="majorHAnsi" w:cstheme="minorHAnsi"/>
          <w:sz w:val="24"/>
          <w:lang w:eastAsia="es-AR"/>
        </w:rPr>
        <w:t>show</w:t>
      </w:r>
      <w:r w:rsidR="00E65E53" w:rsidRPr="00105E42">
        <w:rPr>
          <w:rFonts w:asciiTheme="majorHAnsi" w:eastAsia="Times New Roman" w:hAnsiTheme="majorHAnsi" w:cstheme="minorHAnsi"/>
          <w:sz w:val="24"/>
          <w:lang w:eastAsia="es-AR"/>
        </w:rPr>
        <w:t xml:space="preserve"> </w:t>
      </w:r>
      <w:r w:rsidR="00EE5353" w:rsidRPr="00105E42">
        <w:rPr>
          <w:rFonts w:asciiTheme="majorHAnsi" w:eastAsia="Times New Roman" w:hAnsiTheme="majorHAnsi" w:cstheme="minorHAnsi"/>
          <w:sz w:val="24"/>
          <w:lang w:eastAsia="es-AR"/>
        </w:rPr>
        <w:t>low levels in the PFR Index</w:t>
      </w:r>
      <w:r w:rsidRPr="00105E42">
        <w:rPr>
          <w:rFonts w:asciiTheme="majorHAnsi" w:eastAsia="Times New Roman" w:hAnsiTheme="majorHAnsi" w:cstheme="minorHAnsi"/>
          <w:sz w:val="24"/>
          <w:lang w:eastAsia="es-AR"/>
        </w:rPr>
        <w:t xml:space="preserve">. Of our countries of interest, Mexico has a high level of regulation, while Argentina and Chile have medium levels. </w:t>
      </w:r>
      <w:r w:rsidR="00DA3662" w:rsidRPr="00105E42">
        <w:rPr>
          <w:rFonts w:asciiTheme="majorHAnsi" w:eastAsia="Times New Roman" w:hAnsiTheme="majorHAnsi" w:cstheme="minorHAnsi"/>
          <w:sz w:val="24"/>
          <w:lang w:eastAsia="es-AR"/>
        </w:rPr>
        <w:t xml:space="preserve">The following sections include different figures with different time periods, either 1996 to 2015 or 2006 to 2015. This is aimed </w:t>
      </w:r>
      <w:r w:rsidR="00E65E53">
        <w:rPr>
          <w:rFonts w:asciiTheme="majorHAnsi" w:eastAsia="Times New Roman" w:hAnsiTheme="majorHAnsi" w:cstheme="minorHAnsi"/>
          <w:sz w:val="24"/>
          <w:lang w:eastAsia="es-AR"/>
        </w:rPr>
        <w:t>to</w:t>
      </w:r>
      <w:r w:rsidR="00E65E53" w:rsidRPr="00105E42">
        <w:rPr>
          <w:rFonts w:asciiTheme="majorHAnsi" w:eastAsia="Times New Roman" w:hAnsiTheme="majorHAnsi" w:cstheme="minorHAnsi"/>
          <w:sz w:val="24"/>
          <w:lang w:eastAsia="es-AR"/>
        </w:rPr>
        <w:t xml:space="preserve"> </w:t>
      </w:r>
      <w:r w:rsidR="00DA3662" w:rsidRPr="00105E42">
        <w:rPr>
          <w:rFonts w:asciiTheme="majorHAnsi" w:eastAsia="Times New Roman" w:hAnsiTheme="majorHAnsi" w:cstheme="minorHAnsi"/>
          <w:sz w:val="24"/>
          <w:lang w:eastAsia="es-AR"/>
        </w:rPr>
        <w:t xml:space="preserve">maximize the clarity of the changes </w:t>
      </w:r>
      <w:r w:rsidR="00E65E53" w:rsidRPr="00105E42">
        <w:rPr>
          <w:rFonts w:asciiTheme="majorHAnsi" w:eastAsia="Times New Roman" w:hAnsiTheme="majorHAnsi" w:cstheme="minorHAnsi"/>
          <w:sz w:val="24"/>
          <w:lang w:eastAsia="es-AR"/>
        </w:rPr>
        <w:t xml:space="preserve">of the different variables </w:t>
      </w:r>
      <w:r w:rsidR="00DA3662" w:rsidRPr="00105E42">
        <w:rPr>
          <w:rFonts w:asciiTheme="majorHAnsi" w:eastAsia="Times New Roman" w:hAnsiTheme="majorHAnsi" w:cstheme="minorHAnsi"/>
          <w:sz w:val="24"/>
          <w:lang w:eastAsia="es-AR"/>
        </w:rPr>
        <w:t xml:space="preserve">over time. </w:t>
      </w:r>
    </w:p>
    <w:p w14:paraId="1322E7B3" w14:textId="77777777" w:rsidR="00942D52" w:rsidRDefault="00BF69C4" w:rsidP="00942D52">
      <w:pPr>
        <w:keepNext/>
        <w:jc w:val="center"/>
      </w:pPr>
      <w:r>
        <w:rPr>
          <w:noProof/>
          <w:lang w:val="es-ES" w:eastAsia="es-ES"/>
        </w:rPr>
        <w:drawing>
          <wp:inline distT="0" distB="0" distL="0" distR="0" wp14:anchorId="313B289C" wp14:editId="1B1F49C8">
            <wp:extent cx="5096276" cy="5328700"/>
            <wp:effectExtent l="25400" t="25400" r="34925" b="3111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098034" cy="5330538"/>
                    </a:xfrm>
                    <a:prstGeom prst="rect">
                      <a:avLst/>
                    </a:prstGeom>
                    <a:noFill/>
                    <a:ln>
                      <a:solidFill>
                        <a:schemeClr val="tx1"/>
                      </a:solidFill>
                    </a:ln>
                  </pic:spPr>
                </pic:pic>
              </a:graphicData>
            </a:graphic>
          </wp:inline>
        </w:drawing>
      </w:r>
    </w:p>
    <w:p w14:paraId="1714A1BA" w14:textId="3B244AA2" w:rsidR="00BF69C4" w:rsidRPr="002D0551" w:rsidRDefault="00942D52" w:rsidP="00942D52">
      <w:pPr>
        <w:pStyle w:val="Epgrafe"/>
        <w:jc w:val="center"/>
        <w:rPr>
          <w:rFonts w:ascii="Cambria" w:hAnsi="Cambria"/>
          <w:color w:val="auto"/>
        </w:rPr>
      </w:pPr>
      <w:bookmarkStart w:id="25" w:name="_Toc354860434"/>
      <w:bookmarkStart w:id="26" w:name="_Ref354862920"/>
      <w:proofErr w:type="gramStart"/>
      <w:r w:rsidRPr="002D0551">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VI</w:t>
      </w:r>
      <w:r w:rsidR="006A1227">
        <w:rPr>
          <w:rFonts w:ascii="Cambria" w:hAnsi="Cambria"/>
          <w:color w:val="auto"/>
        </w:rPr>
        <w:fldChar w:fldCharType="end"/>
      </w:r>
      <w:bookmarkEnd w:id="26"/>
      <w:r w:rsidRPr="002D0551">
        <w:rPr>
          <w:rFonts w:ascii="Cambria" w:hAnsi="Cambria"/>
          <w:color w:val="auto"/>
        </w:rPr>
        <w:t>.</w:t>
      </w:r>
      <w:proofErr w:type="gramEnd"/>
      <w:r w:rsidRPr="002D0551">
        <w:rPr>
          <w:rFonts w:ascii="Cambria" w:hAnsi="Cambria"/>
          <w:color w:val="auto"/>
        </w:rPr>
        <w:t xml:space="preserve"> PFR Index in L</w:t>
      </w:r>
      <w:r w:rsidR="00EC2150">
        <w:rPr>
          <w:rFonts w:ascii="Cambria" w:hAnsi="Cambria"/>
          <w:color w:val="auto"/>
        </w:rPr>
        <w:t xml:space="preserve">atin </w:t>
      </w:r>
      <w:r w:rsidRPr="002D0551">
        <w:rPr>
          <w:rFonts w:ascii="Cambria" w:hAnsi="Cambria"/>
          <w:color w:val="auto"/>
        </w:rPr>
        <w:t>A</w:t>
      </w:r>
      <w:r w:rsidR="00EC2150">
        <w:rPr>
          <w:rFonts w:ascii="Cambria" w:hAnsi="Cambria"/>
          <w:color w:val="auto"/>
        </w:rPr>
        <w:t>merica</w:t>
      </w:r>
      <w:r w:rsidRPr="002D0551">
        <w:rPr>
          <w:rFonts w:ascii="Cambria" w:hAnsi="Cambria"/>
          <w:color w:val="auto"/>
        </w:rPr>
        <w:t xml:space="preserve"> 2015 </w:t>
      </w:r>
      <w:bookmarkEnd w:id="25"/>
    </w:p>
    <w:p w14:paraId="645FA60A" w14:textId="5DF3FFDF" w:rsidR="009D5C06" w:rsidRPr="00105E42" w:rsidRDefault="00942D52" w:rsidP="00AB4D62">
      <w:pPr>
        <w:spacing w:after="120" w:line="360" w:lineRule="auto"/>
        <w:jc w:val="both"/>
        <w:rPr>
          <w:rFonts w:asciiTheme="majorHAnsi" w:eastAsia="Times New Roman" w:hAnsiTheme="majorHAnsi" w:cstheme="minorHAnsi"/>
          <w:sz w:val="24"/>
          <w:lang w:eastAsia="es-AR"/>
        </w:rPr>
      </w:pPr>
      <w:bookmarkStart w:id="27" w:name="descriptive-statistics.-1"/>
      <w:bookmarkStart w:id="28" w:name="grafico-de-lineas-de-evolucion-en-el-tie"/>
      <w:bookmarkEnd w:id="27"/>
      <w:bookmarkEnd w:id="28"/>
      <w:r w:rsidRPr="00105E42">
        <w:rPr>
          <w:rFonts w:asciiTheme="majorHAnsi" w:eastAsia="Times New Roman" w:hAnsiTheme="majorHAnsi" w:cstheme="minorHAnsi"/>
          <w:sz w:val="24"/>
          <w:lang w:eastAsia="es-AR"/>
        </w:rPr>
        <w:lastRenderedPageBreak/>
        <w:t xml:space="preserve">Following the worldwide trend, </w:t>
      </w:r>
      <w:r w:rsidR="007604CB" w:rsidRPr="007604CB">
        <w:rPr>
          <w:rFonts w:asciiTheme="majorHAnsi" w:eastAsia="Times New Roman" w:hAnsiTheme="majorHAnsi" w:cstheme="minorHAnsi"/>
          <w:sz w:val="24"/>
          <w:szCs w:val="24"/>
          <w:lang w:eastAsia="es-AR"/>
        </w:rPr>
        <w:fldChar w:fldCharType="begin"/>
      </w:r>
      <w:r w:rsidR="007604CB" w:rsidRPr="007604CB">
        <w:rPr>
          <w:rFonts w:asciiTheme="majorHAnsi" w:eastAsia="Times New Roman" w:hAnsiTheme="majorHAnsi" w:cstheme="minorHAnsi"/>
          <w:sz w:val="24"/>
          <w:szCs w:val="24"/>
          <w:lang w:eastAsia="es-AR"/>
        </w:rPr>
        <w:instrText xml:space="preserve"> REF _Ref354863011 </w:instrText>
      </w:r>
      <w:r w:rsidR="007604CB" w:rsidRPr="007604CB">
        <w:rPr>
          <w:rFonts w:asciiTheme="majorHAnsi" w:eastAsia="Times New Roman" w:hAnsiTheme="majorHAnsi" w:cstheme="minorHAnsi"/>
          <w:sz w:val="24"/>
          <w:szCs w:val="24"/>
          <w:lang w:eastAsia="es-AR"/>
        </w:rPr>
        <w:fldChar w:fldCharType="separate"/>
      </w:r>
      <w:r w:rsidR="007604CB" w:rsidRPr="007604CB">
        <w:rPr>
          <w:rFonts w:ascii="Cambria" w:hAnsi="Cambria"/>
          <w:sz w:val="24"/>
          <w:szCs w:val="24"/>
        </w:rPr>
        <w:t xml:space="preserve">Figure </w:t>
      </w:r>
      <w:r w:rsidR="007604CB" w:rsidRPr="007604CB">
        <w:rPr>
          <w:rFonts w:ascii="Cambria" w:hAnsi="Cambria"/>
          <w:noProof/>
          <w:sz w:val="24"/>
          <w:szCs w:val="24"/>
        </w:rPr>
        <w:t>VII</w:t>
      </w:r>
      <w:r w:rsidR="007604CB" w:rsidRPr="007604CB">
        <w:rPr>
          <w:rFonts w:asciiTheme="majorHAnsi" w:eastAsia="Times New Roman" w:hAnsiTheme="majorHAnsi" w:cstheme="minorHAnsi"/>
          <w:sz w:val="24"/>
          <w:szCs w:val="24"/>
          <w:lang w:eastAsia="es-AR"/>
        </w:rPr>
        <w:fldChar w:fldCharType="end"/>
      </w:r>
      <w:r w:rsidR="007604CB" w:rsidRPr="007604CB">
        <w:rPr>
          <w:rFonts w:asciiTheme="majorHAnsi" w:eastAsia="Times New Roman" w:hAnsiTheme="majorHAnsi" w:cstheme="minorHAnsi"/>
          <w:sz w:val="24"/>
          <w:szCs w:val="24"/>
          <w:lang w:eastAsia="es-AR"/>
        </w:rPr>
        <w:t xml:space="preserve"> </w:t>
      </w:r>
      <w:r w:rsidR="0069540B" w:rsidRPr="007604CB">
        <w:rPr>
          <w:rFonts w:asciiTheme="majorHAnsi" w:eastAsia="Times New Roman" w:hAnsiTheme="majorHAnsi" w:cstheme="minorHAnsi"/>
          <w:sz w:val="24"/>
          <w:szCs w:val="24"/>
          <w:lang w:eastAsia="es-AR"/>
        </w:rPr>
        <w:t>shows</w:t>
      </w:r>
      <w:r w:rsidR="0069540B" w:rsidRPr="00105E42">
        <w:rPr>
          <w:rFonts w:asciiTheme="majorHAnsi" w:eastAsia="Times New Roman" w:hAnsiTheme="majorHAnsi" w:cstheme="minorHAnsi"/>
          <w:sz w:val="24"/>
          <w:lang w:eastAsia="es-AR"/>
        </w:rPr>
        <w:t xml:space="preserve"> the evolution for the </w:t>
      </w:r>
      <w:r w:rsidR="000610A0"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Index and its subcomponents for Latin America. The regulation category that increased the most is </w:t>
      </w:r>
      <w:r w:rsidR="0069540B" w:rsidRPr="00105E42">
        <w:rPr>
          <w:rFonts w:asciiTheme="majorHAnsi" w:eastAsia="Times New Roman" w:hAnsiTheme="majorHAnsi" w:cstheme="minorHAnsi"/>
          <w:i/>
          <w:sz w:val="24"/>
          <w:lang w:eastAsia="es-AR"/>
        </w:rPr>
        <w:t>oversight and</w:t>
      </w:r>
      <w:r w:rsidR="00D54B91" w:rsidRPr="00105E42">
        <w:rPr>
          <w:rFonts w:asciiTheme="majorHAnsi" w:eastAsia="Times New Roman" w:hAnsiTheme="majorHAnsi" w:cstheme="minorHAnsi"/>
          <w:i/>
          <w:sz w:val="24"/>
          <w:lang w:eastAsia="es-AR"/>
        </w:rPr>
        <w:t xml:space="preserve"> sanctions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second</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place appears </w:t>
      </w:r>
      <w:r w:rsidRPr="00105E42">
        <w:rPr>
          <w:rFonts w:asciiTheme="majorHAnsi" w:eastAsia="Times New Roman" w:hAnsiTheme="majorHAnsi" w:cstheme="minorHAnsi"/>
          <w:i/>
          <w:sz w:val="24"/>
          <w:lang w:eastAsia="es-AR"/>
        </w:rPr>
        <w:t>regulation on spending</w:t>
      </w:r>
      <w:r w:rsidRPr="00105E42">
        <w:rPr>
          <w:rFonts w:asciiTheme="majorHAnsi" w:eastAsia="Times New Roman" w:hAnsiTheme="majorHAnsi" w:cstheme="minorHAnsi"/>
          <w:sz w:val="24"/>
          <w:lang w:eastAsia="es-AR"/>
        </w:rPr>
        <w:t xml:space="preserve">, followed by </w:t>
      </w:r>
      <w:r w:rsidR="0069540B" w:rsidRPr="00105E42">
        <w:rPr>
          <w:rFonts w:asciiTheme="majorHAnsi" w:eastAsia="Times New Roman" w:hAnsiTheme="majorHAnsi" w:cstheme="minorHAnsi"/>
          <w:i/>
          <w:sz w:val="24"/>
          <w:lang w:eastAsia="es-AR"/>
        </w:rPr>
        <w:t>bans and limits on private income</w:t>
      </w:r>
      <w:r w:rsidR="0069540B" w:rsidRPr="00105E42">
        <w:rPr>
          <w:rFonts w:asciiTheme="majorHAnsi" w:eastAsia="Times New Roman" w:hAnsiTheme="majorHAnsi" w:cstheme="minorHAnsi"/>
          <w:sz w:val="24"/>
          <w:lang w:eastAsia="es-AR"/>
        </w:rPr>
        <w:t xml:space="preserve"> and </w:t>
      </w:r>
      <w:r w:rsidRPr="00105E42">
        <w:rPr>
          <w:rFonts w:asciiTheme="majorHAnsi" w:eastAsia="Times New Roman" w:hAnsiTheme="majorHAnsi" w:cstheme="minorHAnsi"/>
          <w:i/>
          <w:sz w:val="24"/>
          <w:lang w:eastAsia="es-AR"/>
        </w:rPr>
        <w:t>public f</w:t>
      </w:r>
      <w:r w:rsidR="0069540B" w:rsidRPr="00105E42">
        <w:rPr>
          <w:rFonts w:asciiTheme="majorHAnsi" w:eastAsia="Times New Roman" w:hAnsiTheme="majorHAnsi" w:cstheme="minorHAnsi"/>
          <w:i/>
          <w:sz w:val="24"/>
          <w:lang w:eastAsia="es-AR"/>
        </w:rPr>
        <w:t>unding</w:t>
      </w:r>
      <w:r w:rsidR="0069540B" w:rsidRPr="00105E42">
        <w:rPr>
          <w:rFonts w:asciiTheme="majorHAnsi" w:eastAsia="Times New Roman" w:hAnsiTheme="majorHAnsi" w:cstheme="minorHAnsi"/>
          <w:sz w:val="24"/>
          <w:lang w:eastAsia="es-AR"/>
        </w:rPr>
        <w:t>.</w:t>
      </w:r>
    </w:p>
    <w:p w14:paraId="7303E575" w14:textId="77777777" w:rsidR="00D54B91" w:rsidRDefault="0069540B" w:rsidP="00D54B91">
      <w:pPr>
        <w:pStyle w:val="Textodecuerpo"/>
        <w:keepNext/>
        <w:jc w:val="center"/>
      </w:pPr>
      <w:r>
        <w:rPr>
          <w:noProof/>
          <w:lang w:val="es-ES" w:eastAsia="es-ES"/>
        </w:rPr>
        <w:drawing>
          <wp:inline distT="0" distB="0" distL="0" distR="0" wp14:anchorId="75AF5405" wp14:editId="36854310">
            <wp:extent cx="5400000" cy="3600000"/>
            <wp:effectExtent l="0" t="0" r="36195" b="32385"/>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4A947D6" w14:textId="039185FF" w:rsidR="0069540B" w:rsidRPr="00270527" w:rsidRDefault="00D54B91" w:rsidP="00D54B91">
      <w:pPr>
        <w:pStyle w:val="Epgrafe"/>
        <w:jc w:val="center"/>
        <w:rPr>
          <w:rFonts w:ascii="Cambria" w:hAnsi="Cambria"/>
          <w:color w:val="auto"/>
        </w:rPr>
      </w:pPr>
      <w:bookmarkStart w:id="29" w:name="_Toc354860435"/>
      <w:bookmarkStart w:id="30" w:name="_Ref354863011"/>
      <w:proofErr w:type="gramStart"/>
      <w:r w:rsidRPr="00270527">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VII</w:t>
      </w:r>
      <w:r w:rsidR="006A1227">
        <w:rPr>
          <w:rFonts w:ascii="Cambria" w:hAnsi="Cambria"/>
          <w:color w:val="auto"/>
        </w:rPr>
        <w:fldChar w:fldCharType="end"/>
      </w:r>
      <w:bookmarkEnd w:id="30"/>
      <w:r w:rsidRPr="00270527">
        <w:rPr>
          <w:rFonts w:ascii="Cambria" w:hAnsi="Cambria"/>
          <w:color w:val="auto"/>
        </w:rPr>
        <w:t>.</w:t>
      </w:r>
      <w:proofErr w:type="gramEnd"/>
      <w:r w:rsidRPr="00270527">
        <w:rPr>
          <w:rFonts w:ascii="Cambria" w:hAnsi="Cambria"/>
          <w:color w:val="auto"/>
        </w:rPr>
        <w:t xml:space="preserve"> PFR Sub-index time series in 1996 and 2015 for Latin America. BLPI: Bans and limits on private income, PF: Public funding, RS: Regulation on spending, OS: Oversight and sanctions</w:t>
      </w:r>
      <w:bookmarkEnd w:id="29"/>
    </w:p>
    <w:p w14:paraId="02B8D978" w14:textId="77777777" w:rsidR="007604CB" w:rsidRDefault="007604CB">
      <w:pPr>
        <w:rPr>
          <w:rFonts w:asciiTheme="majorHAnsi" w:eastAsia="Times New Roman" w:hAnsiTheme="majorHAnsi" w:cstheme="minorHAnsi"/>
          <w:sz w:val="24"/>
          <w:lang w:eastAsia="es-AR"/>
        </w:rPr>
      </w:pPr>
      <w:bookmarkStart w:id="31" w:name="grafico-de-barras-evolucin-pfr-index-96-"/>
      <w:bookmarkEnd w:id="31"/>
      <w:r>
        <w:rPr>
          <w:rFonts w:asciiTheme="majorHAnsi" w:eastAsia="Times New Roman" w:hAnsiTheme="majorHAnsi" w:cstheme="minorHAnsi"/>
          <w:sz w:val="24"/>
          <w:lang w:eastAsia="es-AR"/>
        </w:rPr>
        <w:br w:type="page"/>
      </w:r>
    </w:p>
    <w:p w14:paraId="4D35BA8D" w14:textId="3C415A18" w:rsidR="0069540B" w:rsidRPr="00105E42" w:rsidRDefault="00C44F77" w:rsidP="00AB4D6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 xml:space="preserve">Moreover, </w:t>
      </w:r>
      <w:r w:rsidR="007604CB" w:rsidRPr="007604CB">
        <w:rPr>
          <w:rFonts w:asciiTheme="majorHAnsi" w:eastAsia="Times New Roman" w:hAnsiTheme="majorHAnsi" w:cstheme="minorHAnsi"/>
          <w:sz w:val="24"/>
          <w:szCs w:val="24"/>
          <w:lang w:eastAsia="es-AR"/>
        </w:rPr>
        <w:fldChar w:fldCharType="begin"/>
      </w:r>
      <w:r w:rsidR="007604CB" w:rsidRPr="007604CB">
        <w:rPr>
          <w:rFonts w:asciiTheme="majorHAnsi" w:eastAsia="Times New Roman" w:hAnsiTheme="majorHAnsi" w:cstheme="minorHAnsi"/>
          <w:sz w:val="24"/>
          <w:szCs w:val="24"/>
          <w:lang w:eastAsia="es-AR"/>
        </w:rPr>
        <w:instrText xml:space="preserve"> REF _Ref354863074 </w:instrText>
      </w:r>
      <w:r w:rsidR="007604CB" w:rsidRPr="007604CB">
        <w:rPr>
          <w:rFonts w:asciiTheme="majorHAnsi" w:eastAsia="Times New Roman" w:hAnsiTheme="majorHAnsi" w:cstheme="minorHAnsi"/>
          <w:sz w:val="24"/>
          <w:szCs w:val="24"/>
          <w:lang w:eastAsia="es-AR"/>
        </w:rPr>
        <w:fldChar w:fldCharType="separate"/>
      </w:r>
      <w:r w:rsidR="007604CB" w:rsidRPr="007604CB">
        <w:rPr>
          <w:rFonts w:ascii="Cambria" w:hAnsi="Cambria"/>
          <w:sz w:val="24"/>
          <w:szCs w:val="24"/>
        </w:rPr>
        <w:t xml:space="preserve">Figure </w:t>
      </w:r>
      <w:r w:rsidR="007604CB" w:rsidRPr="007604CB">
        <w:rPr>
          <w:rFonts w:ascii="Cambria" w:hAnsi="Cambria"/>
          <w:noProof/>
          <w:sz w:val="24"/>
          <w:szCs w:val="24"/>
        </w:rPr>
        <w:t>VIII</w:t>
      </w:r>
      <w:r w:rsidR="007604CB" w:rsidRPr="007604CB">
        <w:rPr>
          <w:rFonts w:asciiTheme="majorHAnsi" w:eastAsia="Times New Roman" w:hAnsiTheme="majorHAnsi" w:cstheme="minorHAnsi"/>
          <w:sz w:val="24"/>
          <w:szCs w:val="24"/>
          <w:lang w:eastAsia="es-AR"/>
        </w:rPr>
        <w:fldChar w:fldCharType="end"/>
      </w:r>
      <w:r w:rsidR="007604CB">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shows the levels of</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the </w:t>
      </w:r>
      <w:r w:rsidR="0069540B" w:rsidRPr="00105E42">
        <w:rPr>
          <w:rFonts w:asciiTheme="majorHAnsi" w:eastAsia="Times New Roman" w:hAnsiTheme="majorHAnsi" w:cstheme="minorHAnsi"/>
          <w:sz w:val="24"/>
          <w:lang w:eastAsia="es-AR"/>
        </w:rPr>
        <w:t xml:space="preserve">PFR Index </w:t>
      </w:r>
      <w:r w:rsidR="00D54B91" w:rsidRPr="00105E42">
        <w:rPr>
          <w:rFonts w:asciiTheme="majorHAnsi" w:eastAsia="Times New Roman" w:hAnsiTheme="majorHAnsi" w:cstheme="minorHAnsi"/>
          <w:sz w:val="24"/>
          <w:lang w:eastAsia="es-AR"/>
        </w:rPr>
        <w:t>in 2006 and 2015</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for </w:t>
      </w:r>
      <w:r w:rsidR="0069540B" w:rsidRPr="00105E42">
        <w:rPr>
          <w:rFonts w:asciiTheme="majorHAnsi" w:eastAsia="Times New Roman" w:hAnsiTheme="majorHAnsi" w:cstheme="minorHAnsi"/>
          <w:sz w:val="24"/>
          <w:lang w:eastAsia="es-AR"/>
        </w:rPr>
        <w:t>Latin Am</w:t>
      </w:r>
      <w:r w:rsidRPr="00105E42">
        <w:rPr>
          <w:rFonts w:asciiTheme="majorHAnsi" w:eastAsia="Times New Roman" w:hAnsiTheme="majorHAnsi" w:cstheme="minorHAnsi"/>
          <w:sz w:val="24"/>
          <w:lang w:eastAsia="es-AR"/>
        </w:rPr>
        <w:t>erican countries</w:t>
      </w:r>
      <w:r w:rsidR="0069540B" w:rsidRPr="00105E42">
        <w:rPr>
          <w:rFonts w:asciiTheme="majorHAnsi" w:eastAsia="Times New Roman" w:hAnsiTheme="majorHAnsi" w:cstheme="minorHAnsi"/>
          <w:sz w:val="24"/>
          <w:lang w:eastAsia="es-AR"/>
        </w:rPr>
        <w:t xml:space="preserve">. </w:t>
      </w:r>
      <w:r w:rsidR="00925DD2" w:rsidRPr="00105E42">
        <w:rPr>
          <w:rFonts w:asciiTheme="majorHAnsi" w:eastAsia="Times New Roman" w:hAnsiTheme="majorHAnsi" w:cstheme="minorHAnsi"/>
          <w:sz w:val="24"/>
          <w:lang w:eastAsia="es-AR"/>
        </w:rPr>
        <w:t xml:space="preserve">Results indicate that </w:t>
      </w:r>
      <w:r w:rsidR="0069540B" w:rsidRPr="00105E42">
        <w:rPr>
          <w:rFonts w:asciiTheme="majorHAnsi" w:eastAsia="Times New Roman" w:hAnsiTheme="majorHAnsi" w:cstheme="minorHAnsi"/>
          <w:sz w:val="24"/>
          <w:lang w:eastAsia="es-AR"/>
        </w:rPr>
        <w:t xml:space="preserve">Ecuador is the country </w:t>
      </w:r>
      <w:r w:rsidR="00705059" w:rsidRPr="00105E42">
        <w:rPr>
          <w:rFonts w:asciiTheme="majorHAnsi" w:eastAsia="Times New Roman" w:hAnsiTheme="majorHAnsi" w:cstheme="minorHAnsi"/>
          <w:sz w:val="24"/>
          <w:lang w:eastAsia="es-AR"/>
        </w:rPr>
        <w:t>with the biggest increase</w:t>
      </w:r>
      <w:r w:rsidR="0069540B" w:rsidRPr="00105E42">
        <w:rPr>
          <w:rFonts w:asciiTheme="majorHAnsi" w:eastAsia="Times New Roman" w:hAnsiTheme="majorHAnsi" w:cstheme="minorHAnsi"/>
          <w:sz w:val="24"/>
          <w:lang w:eastAsia="es-AR"/>
        </w:rPr>
        <w:t xml:space="preserve"> </w:t>
      </w:r>
      <w:r w:rsidR="00705059"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party finance regulation, f</w:t>
      </w:r>
      <w:r w:rsidR="00D54B91" w:rsidRPr="00105E42">
        <w:rPr>
          <w:rFonts w:asciiTheme="majorHAnsi" w:eastAsia="Times New Roman" w:hAnsiTheme="majorHAnsi" w:cstheme="minorHAnsi"/>
          <w:sz w:val="24"/>
          <w:lang w:eastAsia="es-AR"/>
        </w:rPr>
        <w:t>ollowed by Mexico and Colombia.</w:t>
      </w:r>
      <w:r w:rsidR="0069540B" w:rsidRPr="00105E42">
        <w:rPr>
          <w:rFonts w:asciiTheme="majorHAnsi" w:eastAsia="Times New Roman" w:hAnsiTheme="majorHAnsi" w:cstheme="minorHAnsi"/>
          <w:sz w:val="24"/>
          <w:lang w:eastAsia="es-AR"/>
        </w:rPr>
        <w:t xml:space="preserve"> </w:t>
      </w:r>
      <w:r w:rsidR="00596ACC" w:rsidRPr="00105E42">
        <w:rPr>
          <w:rFonts w:asciiTheme="majorHAnsi" w:eastAsia="Times New Roman" w:hAnsiTheme="majorHAnsi" w:cstheme="minorHAnsi"/>
          <w:sz w:val="24"/>
          <w:lang w:eastAsia="es-AR"/>
        </w:rPr>
        <w:t>Contrarily</w:t>
      </w:r>
      <w:r w:rsidR="00D54B91"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Paraguay and Dominican Republic </w:t>
      </w:r>
      <w:r w:rsidR="00D54B91" w:rsidRPr="00105E42">
        <w:rPr>
          <w:rFonts w:asciiTheme="majorHAnsi" w:eastAsia="Times New Roman" w:hAnsiTheme="majorHAnsi" w:cstheme="minorHAnsi"/>
          <w:sz w:val="24"/>
          <w:lang w:eastAsia="es-AR"/>
        </w:rPr>
        <w:t>show</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 change</w:t>
      </w:r>
      <w:r w:rsidR="0069540B" w:rsidRPr="00105E42">
        <w:rPr>
          <w:rFonts w:asciiTheme="majorHAnsi" w:eastAsia="Times New Roman" w:hAnsiTheme="majorHAnsi" w:cstheme="minorHAnsi"/>
          <w:sz w:val="24"/>
          <w:lang w:eastAsia="es-AR"/>
        </w:rPr>
        <w:t>.</w:t>
      </w:r>
    </w:p>
    <w:p w14:paraId="078DF447" w14:textId="77777777" w:rsidR="00D54B91" w:rsidRDefault="0069540B" w:rsidP="00D54B91">
      <w:pPr>
        <w:pStyle w:val="Textodecuerpo"/>
        <w:keepNext/>
        <w:jc w:val="center"/>
      </w:pPr>
      <w:r>
        <w:rPr>
          <w:noProof/>
          <w:lang w:val="es-ES" w:eastAsia="es-ES"/>
        </w:rPr>
        <w:drawing>
          <wp:inline distT="0" distB="0" distL="0" distR="0" wp14:anchorId="7CDD49B3" wp14:editId="76230239">
            <wp:extent cx="5400000" cy="3600000"/>
            <wp:effectExtent l="0" t="0" r="36195" b="32385"/>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EBB28D3" w14:textId="34730886" w:rsidR="009D5C06" w:rsidRPr="00105E42" w:rsidRDefault="00D54B91" w:rsidP="00105E42">
      <w:pPr>
        <w:pStyle w:val="Epgrafe"/>
        <w:jc w:val="center"/>
        <w:rPr>
          <w:rFonts w:ascii="Cambria" w:hAnsi="Cambria"/>
          <w:color w:val="auto"/>
        </w:rPr>
      </w:pPr>
      <w:bookmarkStart w:id="32" w:name="_Toc354860436"/>
      <w:bookmarkStart w:id="33" w:name="_Ref354863074"/>
      <w:proofErr w:type="gramStart"/>
      <w:r w:rsidRPr="0036375A">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VIII</w:t>
      </w:r>
      <w:r w:rsidR="006A1227">
        <w:rPr>
          <w:rFonts w:ascii="Cambria" w:hAnsi="Cambria"/>
          <w:color w:val="auto"/>
        </w:rPr>
        <w:fldChar w:fldCharType="end"/>
      </w:r>
      <w:bookmarkEnd w:id="33"/>
      <w:r w:rsidRPr="0036375A">
        <w:rPr>
          <w:rFonts w:ascii="Cambria" w:hAnsi="Cambria"/>
          <w:color w:val="auto"/>
        </w:rPr>
        <w:t>.</w:t>
      </w:r>
      <w:proofErr w:type="gramEnd"/>
      <w:r w:rsidRPr="0036375A">
        <w:rPr>
          <w:rFonts w:ascii="Cambria" w:hAnsi="Cambria"/>
          <w:color w:val="auto"/>
        </w:rPr>
        <w:t xml:space="preserve"> PFR Index level in 2006 and 2015, Latin America </w:t>
      </w:r>
      <w:bookmarkEnd w:id="32"/>
    </w:p>
    <w:p w14:paraId="33B79EC1" w14:textId="77777777" w:rsidR="00113C61" w:rsidRDefault="00113C61">
      <w:pPr>
        <w:rPr>
          <w:rFonts w:asciiTheme="majorHAnsi" w:eastAsia="Times New Roman" w:hAnsiTheme="majorHAnsi" w:cstheme="minorHAnsi"/>
          <w:sz w:val="24"/>
          <w:lang w:eastAsia="es-AR"/>
        </w:rPr>
      </w:pPr>
      <w:bookmarkStart w:id="34" w:name="grafico-in-law-effort-and-coc-change-by-"/>
      <w:bookmarkEnd w:id="34"/>
      <w:r>
        <w:rPr>
          <w:rFonts w:asciiTheme="majorHAnsi" w:eastAsia="Times New Roman" w:hAnsiTheme="majorHAnsi" w:cstheme="minorHAnsi"/>
          <w:sz w:val="24"/>
          <w:lang w:eastAsia="es-AR"/>
        </w:rPr>
        <w:br w:type="page"/>
      </w:r>
    </w:p>
    <w:p w14:paraId="4BE6D041" w14:textId="37618F8A" w:rsidR="00E52D82" w:rsidRPr="00105E42" w:rsidRDefault="00E52D82" w:rsidP="00925DD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As with the rest of the world,</w:t>
      </w:r>
      <w:r w:rsidR="0036375A" w:rsidRPr="00105E42">
        <w:rPr>
          <w:rFonts w:asciiTheme="majorHAnsi" w:eastAsia="Times New Roman" w:hAnsiTheme="majorHAnsi" w:cstheme="minorHAnsi"/>
          <w:sz w:val="24"/>
          <w:lang w:eastAsia="es-AR"/>
        </w:rPr>
        <w:t xml:space="preserve"> in Latin America</w:t>
      </w:r>
      <w:r w:rsidRPr="00105E42">
        <w:rPr>
          <w:rFonts w:asciiTheme="majorHAnsi" w:eastAsia="Times New Roman" w:hAnsiTheme="majorHAnsi" w:cstheme="minorHAnsi"/>
          <w:sz w:val="24"/>
          <w:lang w:eastAsia="es-AR"/>
        </w:rPr>
        <w:t xml:space="preserve"> an increase in </w:t>
      </w:r>
      <w:r w:rsidR="0036375A"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36375A"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not reflected on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w:t>
      </w:r>
      <w:r w:rsidR="00113C61" w:rsidRPr="00113C61">
        <w:rPr>
          <w:rFonts w:asciiTheme="majorHAnsi" w:eastAsia="Times New Roman" w:hAnsiTheme="majorHAnsi" w:cstheme="minorHAnsi"/>
          <w:sz w:val="24"/>
          <w:szCs w:val="24"/>
          <w:lang w:eastAsia="es-AR"/>
        </w:rPr>
        <w:fldChar w:fldCharType="begin"/>
      </w:r>
      <w:r w:rsidR="00113C61" w:rsidRPr="00113C61">
        <w:rPr>
          <w:rFonts w:asciiTheme="majorHAnsi" w:eastAsia="Times New Roman" w:hAnsiTheme="majorHAnsi" w:cstheme="minorHAnsi"/>
          <w:sz w:val="24"/>
          <w:szCs w:val="24"/>
          <w:lang w:eastAsia="es-AR"/>
        </w:rPr>
        <w:instrText xml:space="preserve"> REF _Ref354863113 </w:instrText>
      </w:r>
      <w:r w:rsidR="00113C61" w:rsidRPr="00113C61">
        <w:rPr>
          <w:rFonts w:asciiTheme="majorHAnsi" w:eastAsia="Times New Roman" w:hAnsiTheme="majorHAnsi" w:cstheme="minorHAnsi"/>
          <w:sz w:val="24"/>
          <w:szCs w:val="24"/>
          <w:lang w:eastAsia="es-AR"/>
        </w:rPr>
        <w:fldChar w:fldCharType="separate"/>
      </w:r>
      <w:r w:rsidR="00113C61" w:rsidRPr="00113C61">
        <w:rPr>
          <w:rFonts w:ascii="Cambria" w:hAnsi="Cambria"/>
          <w:sz w:val="24"/>
          <w:szCs w:val="24"/>
        </w:rPr>
        <w:t xml:space="preserve">Figure </w:t>
      </w:r>
      <w:r w:rsidR="00113C61" w:rsidRPr="00113C61">
        <w:rPr>
          <w:rFonts w:ascii="Cambria" w:hAnsi="Cambria"/>
          <w:noProof/>
          <w:sz w:val="24"/>
          <w:szCs w:val="24"/>
        </w:rPr>
        <w:t>IX</w:t>
      </w:r>
      <w:r w:rsidR="00113C61" w:rsidRPr="00113C61">
        <w:rPr>
          <w:rFonts w:asciiTheme="majorHAnsi" w:eastAsia="Times New Roman" w:hAnsiTheme="majorHAnsi" w:cstheme="minorHAnsi"/>
          <w:sz w:val="24"/>
          <w:szCs w:val="24"/>
          <w:lang w:eastAsia="es-AR"/>
        </w:rPr>
        <w:fldChar w:fldCharType="end"/>
      </w:r>
      <w:r w:rsidR="00113C61">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shows the </w:t>
      </w:r>
      <w:r w:rsidRPr="00105E42">
        <w:rPr>
          <w:rFonts w:asciiTheme="majorHAnsi" w:eastAsia="Times New Roman" w:hAnsiTheme="majorHAnsi" w:cstheme="minorHAnsi"/>
          <w:sz w:val="24"/>
          <w:lang w:eastAsia="es-AR"/>
        </w:rPr>
        <w:t xml:space="preserve">average </w:t>
      </w:r>
      <w:r w:rsidR="0069540B" w:rsidRPr="00105E42">
        <w:rPr>
          <w:rFonts w:asciiTheme="majorHAnsi" w:eastAsia="Times New Roman" w:hAnsiTheme="majorHAnsi" w:cstheme="minorHAnsi"/>
          <w:sz w:val="24"/>
          <w:lang w:eastAsia="es-AR"/>
        </w:rPr>
        <w:t xml:space="preserve">change in the level of </w:t>
      </w:r>
      <w:r w:rsidRPr="00105E42">
        <w:rPr>
          <w:rFonts w:asciiTheme="majorHAnsi" w:eastAsia="Times New Roman" w:hAnsiTheme="majorHAnsi" w:cstheme="minorHAnsi"/>
          <w:sz w:val="24"/>
          <w:lang w:eastAsia="es-AR"/>
        </w:rPr>
        <w:t>political</w:t>
      </w:r>
      <w:r w:rsidR="0036375A" w:rsidRPr="00105E42">
        <w:rPr>
          <w:rFonts w:asciiTheme="majorHAnsi" w:eastAsia="Times New Roman" w:hAnsiTheme="majorHAnsi" w:cstheme="minorHAnsi"/>
          <w:sz w:val="24"/>
          <w:lang w:eastAsia="es-AR"/>
        </w:rPr>
        <w:t xml:space="preserve"> finance regulation for the region </w:t>
      </w:r>
      <w:r w:rsidRPr="00105E42">
        <w:rPr>
          <w:rFonts w:asciiTheme="majorHAnsi" w:eastAsia="Times New Roman" w:hAnsiTheme="majorHAnsi" w:cstheme="minorHAnsi"/>
          <w:sz w:val="24"/>
          <w:lang w:eastAsia="es-AR"/>
        </w:rPr>
        <w:t xml:space="preserve">and the average change of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from 1996 to 2015</w:t>
      </w:r>
      <w:r w:rsidR="0069540B" w:rsidRPr="00105E42">
        <w:rPr>
          <w:rFonts w:asciiTheme="majorHAnsi" w:eastAsia="Times New Roman" w:hAnsiTheme="majorHAnsi" w:cstheme="minorHAnsi"/>
          <w:sz w:val="24"/>
          <w:lang w:eastAsia="es-AR"/>
        </w:rPr>
        <w:t xml:space="preserve">. </w:t>
      </w:r>
      <w:r w:rsidR="009758E5" w:rsidRPr="00105E42">
        <w:rPr>
          <w:rFonts w:asciiTheme="majorHAnsi" w:eastAsia="Times New Roman" w:hAnsiTheme="majorHAnsi" w:cstheme="minorHAnsi"/>
          <w:sz w:val="24"/>
          <w:lang w:eastAsia="es-AR"/>
        </w:rPr>
        <w:t xml:space="preserve">The Figure also shows that while the </w:t>
      </w:r>
      <w:proofErr w:type="spellStart"/>
      <w:r w:rsidR="009758E5" w:rsidRPr="00105E42">
        <w:rPr>
          <w:rFonts w:asciiTheme="majorHAnsi" w:eastAsia="Times New Roman" w:hAnsiTheme="majorHAnsi" w:cstheme="minorHAnsi"/>
          <w:sz w:val="24"/>
          <w:lang w:eastAsia="es-AR"/>
        </w:rPr>
        <w:t>CoC</w:t>
      </w:r>
      <w:proofErr w:type="spellEnd"/>
      <w:r w:rsidR="009758E5" w:rsidRPr="00105E42">
        <w:rPr>
          <w:rFonts w:asciiTheme="majorHAnsi" w:eastAsia="Times New Roman" w:hAnsiTheme="majorHAnsi" w:cstheme="minorHAnsi"/>
          <w:sz w:val="24"/>
          <w:lang w:eastAsia="es-AR"/>
        </w:rPr>
        <w:t xml:space="preserve"> Indicator slightly improves for the period 1996-2010 in Latin America, this is reversed after year 2011 with a strong deterioration of the levels of corruption.</w:t>
      </w:r>
    </w:p>
    <w:p w14:paraId="0847454F" w14:textId="6E2D2BF4" w:rsidR="00E52D82" w:rsidRDefault="00384AB1" w:rsidP="00E52D82">
      <w:pPr>
        <w:pStyle w:val="Textodecuerpo"/>
        <w:keepNext/>
        <w:jc w:val="center"/>
      </w:pPr>
      <w:r>
        <w:rPr>
          <w:noProof/>
          <w:lang w:val="es-ES" w:eastAsia="es-ES"/>
        </w:rPr>
        <w:drawing>
          <wp:inline distT="0" distB="0" distL="0" distR="0" wp14:anchorId="55FC1B9C" wp14:editId="14AAF4A3">
            <wp:extent cx="5396230" cy="3600000"/>
            <wp:effectExtent l="0" t="0" r="13970" b="3238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13AAD4F" w14:textId="2A99B943" w:rsidR="00E52D82" w:rsidRPr="00577FF3" w:rsidRDefault="00E52D82" w:rsidP="00E52D82">
      <w:pPr>
        <w:pStyle w:val="Epgrafe"/>
        <w:jc w:val="center"/>
        <w:rPr>
          <w:rFonts w:ascii="Cambria" w:hAnsi="Cambria"/>
          <w:noProof/>
          <w:color w:val="auto"/>
        </w:rPr>
      </w:pPr>
      <w:bookmarkStart w:id="35" w:name="_Toc354860437"/>
      <w:bookmarkStart w:id="36" w:name="_Ref354863113"/>
      <w:proofErr w:type="gramStart"/>
      <w:r w:rsidRPr="00577FF3">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IX</w:t>
      </w:r>
      <w:r w:rsidR="006A1227">
        <w:rPr>
          <w:rFonts w:ascii="Cambria" w:hAnsi="Cambria"/>
          <w:color w:val="auto"/>
        </w:rPr>
        <w:fldChar w:fldCharType="end"/>
      </w:r>
      <w:bookmarkEnd w:id="36"/>
      <w:r w:rsidRPr="00577FF3">
        <w:rPr>
          <w:rFonts w:ascii="Cambria" w:hAnsi="Cambria"/>
          <w:color w:val="auto"/>
        </w:rPr>
        <w:t>.</w:t>
      </w:r>
      <w:proofErr w:type="gramEnd"/>
      <w:r w:rsidRPr="00577FF3">
        <w:rPr>
          <w:rFonts w:ascii="Cambria" w:hAnsi="Cambria"/>
          <w:color w:val="auto"/>
        </w:rPr>
        <w:t xml:space="preserve"> Mean PFR Index and World Bank Control of Corruption time series in 2006-2015, Latin America </w:t>
      </w:r>
      <w:bookmarkEnd w:id="35"/>
    </w:p>
    <w:p w14:paraId="251D628B" w14:textId="77777777" w:rsidR="00113C61" w:rsidRDefault="00113C61">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546A4F77" w14:textId="6B8E7E15" w:rsidR="00F338F5" w:rsidRPr="004E5C6F" w:rsidRDefault="0069540B" w:rsidP="00925DD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The</w:t>
      </w:r>
      <w:r w:rsidR="00384AB1" w:rsidRPr="00105E42">
        <w:rPr>
          <w:rFonts w:asciiTheme="majorHAnsi" w:eastAsia="Times New Roman" w:hAnsiTheme="majorHAnsi" w:cstheme="minorHAnsi"/>
          <w:sz w:val="24"/>
          <w:lang w:eastAsia="es-AR"/>
        </w:rPr>
        <w:t xml:space="preserve"> data shows</w:t>
      </w:r>
      <w:r w:rsidR="00E52D82" w:rsidRPr="00105E42">
        <w:rPr>
          <w:rFonts w:asciiTheme="majorHAnsi" w:eastAsia="Times New Roman" w:hAnsiTheme="majorHAnsi" w:cstheme="minorHAnsi"/>
          <w:sz w:val="24"/>
          <w:lang w:eastAsia="es-AR"/>
        </w:rPr>
        <w:t xml:space="preserve"> that</w:t>
      </w:r>
      <w:r w:rsidRPr="00105E42">
        <w:rPr>
          <w:rFonts w:asciiTheme="majorHAnsi" w:eastAsia="Times New Roman" w:hAnsiTheme="majorHAnsi" w:cstheme="minorHAnsi"/>
          <w:sz w:val="24"/>
          <w:lang w:eastAsia="es-AR"/>
        </w:rPr>
        <w:t xml:space="preserve"> countries that increased their regulation </w:t>
      </w:r>
      <w:r w:rsidR="0068155E" w:rsidRPr="00105E42">
        <w:rPr>
          <w:rFonts w:asciiTheme="majorHAnsi" w:eastAsia="Times New Roman" w:hAnsiTheme="majorHAnsi" w:cstheme="minorHAnsi"/>
          <w:sz w:val="24"/>
          <w:lang w:eastAsia="es-AR"/>
        </w:rPr>
        <w:t xml:space="preserve">the most </w:t>
      </w:r>
      <w:r w:rsidRPr="00105E42">
        <w:rPr>
          <w:rFonts w:asciiTheme="majorHAnsi" w:eastAsia="Times New Roman" w:hAnsiTheme="majorHAnsi" w:cstheme="minorHAnsi"/>
          <w:sz w:val="24"/>
          <w:lang w:eastAsia="es-AR"/>
        </w:rPr>
        <w:t>between 2006 and 2015 are Ecuador, Mexico an</w:t>
      </w:r>
      <w:r w:rsidR="00384AB1" w:rsidRPr="00105E42">
        <w:rPr>
          <w:rFonts w:asciiTheme="majorHAnsi" w:eastAsia="Times New Roman" w:hAnsiTheme="majorHAnsi" w:cstheme="minorHAnsi"/>
          <w:sz w:val="24"/>
          <w:lang w:eastAsia="es-AR"/>
        </w:rPr>
        <w:t xml:space="preserve">d Colombia, which </w:t>
      </w:r>
      <w:proofErr w:type="gramStart"/>
      <w:r w:rsidR="004E5C6F">
        <w:rPr>
          <w:rFonts w:asciiTheme="majorHAnsi" w:eastAsia="Times New Roman" w:hAnsiTheme="majorHAnsi" w:cstheme="minorHAnsi"/>
          <w:sz w:val="24"/>
          <w:lang w:eastAsia="es-AR"/>
        </w:rPr>
        <w:t>is</w:t>
      </w:r>
      <w:proofErr w:type="gramEnd"/>
      <w:r w:rsidR="004E5C6F">
        <w:rPr>
          <w:rFonts w:asciiTheme="majorHAnsi" w:eastAsia="Times New Roman" w:hAnsiTheme="majorHAnsi" w:cstheme="minorHAnsi"/>
          <w:sz w:val="24"/>
          <w:lang w:eastAsia="es-AR"/>
        </w:rPr>
        <w:t xml:space="preserve"> </w:t>
      </w:r>
      <w:r w:rsidR="00384AB1" w:rsidRPr="00105E42">
        <w:rPr>
          <w:rFonts w:asciiTheme="majorHAnsi" w:eastAsia="Times New Roman" w:hAnsiTheme="majorHAnsi" w:cstheme="minorHAnsi"/>
          <w:sz w:val="24"/>
          <w:lang w:eastAsia="es-AR"/>
        </w:rPr>
        <w:t xml:space="preserve">represented </w:t>
      </w:r>
      <w:r w:rsidR="00384AB1" w:rsidRPr="004E5C6F">
        <w:rPr>
          <w:rFonts w:asciiTheme="majorHAnsi" w:eastAsia="Times New Roman" w:hAnsiTheme="majorHAnsi" w:cstheme="minorHAnsi"/>
          <w:sz w:val="24"/>
          <w:szCs w:val="24"/>
          <w:lang w:eastAsia="es-AR"/>
        </w:rPr>
        <w:t>in</w:t>
      </w:r>
      <w:r w:rsidR="004E5C6F" w:rsidRPr="004E5C6F">
        <w:rPr>
          <w:rFonts w:asciiTheme="majorHAnsi" w:eastAsia="Times New Roman" w:hAnsiTheme="majorHAnsi" w:cstheme="minorHAnsi"/>
          <w:sz w:val="24"/>
          <w:szCs w:val="24"/>
          <w:lang w:eastAsia="es-AR"/>
        </w:rPr>
        <w:t xml:space="preserve"> </w:t>
      </w:r>
      <w:r w:rsidR="004E5C6F" w:rsidRPr="004E5C6F">
        <w:rPr>
          <w:rFonts w:asciiTheme="majorHAnsi" w:eastAsia="Times New Roman" w:hAnsiTheme="majorHAnsi" w:cstheme="minorHAnsi"/>
          <w:sz w:val="24"/>
          <w:szCs w:val="24"/>
          <w:lang w:eastAsia="es-AR"/>
        </w:rPr>
        <w:fldChar w:fldCharType="begin"/>
      </w:r>
      <w:r w:rsidR="004E5C6F" w:rsidRPr="004E5C6F">
        <w:rPr>
          <w:rFonts w:asciiTheme="majorHAnsi" w:eastAsia="Times New Roman" w:hAnsiTheme="majorHAnsi" w:cstheme="minorHAnsi"/>
          <w:sz w:val="24"/>
          <w:szCs w:val="24"/>
          <w:lang w:eastAsia="es-AR"/>
        </w:rPr>
        <w:instrText xml:space="preserve"> REF _Ref354863225 </w:instrText>
      </w:r>
      <w:r w:rsidR="004E5C6F" w:rsidRPr="004E5C6F">
        <w:rPr>
          <w:rFonts w:asciiTheme="majorHAnsi" w:eastAsia="Times New Roman" w:hAnsiTheme="majorHAnsi" w:cstheme="minorHAnsi"/>
          <w:sz w:val="24"/>
          <w:szCs w:val="24"/>
          <w:lang w:eastAsia="es-AR"/>
        </w:rPr>
        <w:fldChar w:fldCharType="separate"/>
      </w:r>
      <w:r w:rsidR="004E5C6F" w:rsidRPr="004E5C6F">
        <w:rPr>
          <w:rFonts w:ascii="Cambria" w:hAnsi="Cambria"/>
          <w:sz w:val="24"/>
          <w:szCs w:val="24"/>
        </w:rPr>
        <w:t xml:space="preserve">Figure </w:t>
      </w:r>
      <w:r w:rsidR="004E5C6F" w:rsidRPr="004E5C6F">
        <w:rPr>
          <w:rFonts w:ascii="Cambria" w:hAnsi="Cambria"/>
          <w:noProof/>
          <w:sz w:val="24"/>
          <w:szCs w:val="24"/>
        </w:rPr>
        <w:t>X</w:t>
      </w:r>
      <w:r w:rsidR="004E5C6F" w:rsidRPr="004E5C6F">
        <w:rPr>
          <w:rFonts w:asciiTheme="majorHAnsi" w:eastAsia="Times New Roman" w:hAnsiTheme="majorHAnsi" w:cstheme="minorHAnsi"/>
          <w:sz w:val="24"/>
          <w:szCs w:val="24"/>
          <w:lang w:eastAsia="es-AR"/>
        </w:rPr>
        <w:fldChar w:fldCharType="end"/>
      </w:r>
      <w:r w:rsidR="00384AB1" w:rsidRPr="004E5C6F">
        <w:rPr>
          <w:rFonts w:asciiTheme="majorHAnsi" w:eastAsia="Times New Roman" w:hAnsiTheme="majorHAnsi" w:cstheme="minorHAnsi"/>
          <w:sz w:val="24"/>
          <w:szCs w:val="24"/>
          <w:lang w:eastAsia="es-AR"/>
        </w:rPr>
        <w:t>. T</w:t>
      </w:r>
      <w:r w:rsidR="00384AB1" w:rsidRPr="00105E42">
        <w:rPr>
          <w:rFonts w:asciiTheme="majorHAnsi" w:eastAsia="Times New Roman" w:hAnsiTheme="majorHAnsi" w:cstheme="minorHAnsi"/>
          <w:sz w:val="24"/>
          <w:lang w:eastAsia="es-AR"/>
        </w:rPr>
        <w:t xml:space="preserve">his suggests that </w:t>
      </w:r>
      <w:r w:rsidRPr="00105E42">
        <w:rPr>
          <w:rFonts w:asciiTheme="majorHAnsi" w:eastAsia="Times New Roman" w:hAnsiTheme="majorHAnsi" w:cstheme="minorHAnsi"/>
          <w:sz w:val="24"/>
          <w:lang w:eastAsia="es-AR"/>
        </w:rPr>
        <w:t>increases in legislation are not always correlated with a reducti</w:t>
      </w:r>
      <w:r w:rsidR="00E52D82" w:rsidRPr="00105E42">
        <w:rPr>
          <w:rFonts w:asciiTheme="majorHAnsi" w:eastAsia="Times New Roman" w:hAnsiTheme="majorHAnsi" w:cstheme="minorHAnsi"/>
          <w:sz w:val="24"/>
          <w:lang w:eastAsia="es-AR"/>
        </w:rPr>
        <w:t xml:space="preserve">on in the control of corruption. </w:t>
      </w:r>
      <w:r w:rsidRPr="00105E42">
        <w:rPr>
          <w:rFonts w:asciiTheme="majorHAnsi" w:eastAsia="Times New Roman" w:hAnsiTheme="majorHAnsi" w:cstheme="minorHAnsi"/>
          <w:sz w:val="24"/>
          <w:lang w:eastAsia="es-AR"/>
        </w:rPr>
        <w:t xml:space="preserve">Ecuador </w:t>
      </w:r>
      <w:r w:rsidR="00384AB1" w:rsidRPr="00105E42">
        <w:rPr>
          <w:rFonts w:asciiTheme="majorHAnsi" w:eastAsia="Times New Roman" w:hAnsiTheme="majorHAnsi" w:cstheme="minorHAnsi"/>
          <w:sz w:val="24"/>
          <w:lang w:eastAsia="es-AR"/>
        </w:rPr>
        <w:t xml:space="preserve">seems to be the exception by </w:t>
      </w:r>
      <w:r w:rsidRPr="00105E42">
        <w:rPr>
          <w:rFonts w:asciiTheme="majorHAnsi" w:eastAsia="Times New Roman" w:hAnsiTheme="majorHAnsi" w:cstheme="minorHAnsi"/>
          <w:sz w:val="24"/>
          <w:lang w:eastAsia="es-AR"/>
        </w:rPr>
        <w:t>show</w:t>
      </w:r>
      <w:r w:rsidR="00384AB1" w:rsidRPr="00105E42">
        <w:rPr>
          <w:rFonts w:asciiTheme="majorHAnsi" w:eastAsia="Times New Roman" w:hAnsiTheme="majorHAnsi" w:cstheme="minorHAnsi"/>
          <w:sz w:val="24"/>
          <w:lang w:eastAsia="es-AR"/>
        </w:rPr>
        <w:t>i</w:t>
      </w:r>
      <w:r w:rsidRPr="00105E42">
        <w:rPr>
          <w:rFonts w:asciiTheme="majorHAnsi" w:eastAsia="Times New Roman" w:hAnsiTheme="majorHAnsi" w:cstheme="minorHAnsi"/>
          <w:sz w:val="24"/>
          <w:lang w:eastAsia="es-AR"/>
        </w:rPr>
        <w:t>n</w:t>
      </w:r>
      <w:r w:rsidR="00384AB1" w:rsidRPr="00105E42">
        <w:rPr>
          <w:rFonts w:asciiTheme="majorHAnsi" w:eastAsia="Times New Roman" w:hAnsiTheme="majorHAnsi" w:cstheme="minorHAnsi"/>
          <w:sz w:val="24"/>
          <w:lang w:eastAsia="es-AR"/>
        </w:rPr>
        <w:t>g</w:t>
      </w:r>
      <w:r w:rsidRPr="00105E42">
        <w:rPr>
          <w:rFonts w:asciiTheme="majorHAnsi" w:eastAsia="Times New Roman" w:hAnsiTheme="majorHAnsi" w:cstheme="minorHAnsi"/>
          <w:sz w:val="24"/>
          <w:lang w:eastAsia="es-AR"/>
        </w:rPr>
        <w:t xml:space="preserve"> an improvement in its </w:t>
      </w:r>
      <w:r w:rsidR="00384AB1" w:rsidRPr="00105E42">
        <w:rPr>
          <w:rFonts w:asciiTheme="majorHAnsi" w:eastAsia="Times New Roman" w:hAnsiTheme="majorHAnsi" w:cstheme="minorHAnsi"/>
          <w:sz w:val="24"/>
          <w:lang w:eastAsia="es-AR"/>
        </w:rPr>
        <w:t>control of corruption</w:t>
      </w:r>
      <w:r w:rsidRPr="00105E42">
        <w:rPr>
          <w:rFonts w:asciiTheme="majorHAnsi" w:eastAsia="Times New Roman" w:hAnsiTheme="majorHAnsi" w:cstheme="minorHAnsi"/>
          <w:sz w:val="24"/>
          <w:lang w:eastAsia="es-AR"/>
        </w:rPr>
        <w:t xml:space="preserve">. In addition, Guatemala, Honduras and Uruguay have </w:t>
      </w:r>
      <w:r w:rsidR="00E52D82" w:rsidRPr="00105E42">
        <w:rPr>
          <w:rFonts w:asciiTheme="majorHAnsi" w:eastAsia="Times New Roman" w:hAnsiTheme="majorHAnsi" w:cstheme="minorHAnsi"/>
          <w:sz w:val="24"/>
          <w:lang w:eastAsia="es-AR"/>
        </w:rPr>
        <w:t xml:space="preserve">also </w:t>
      </w:r>
      <w:r w:rsidRPr="00105E42">
        <w:rPr>
          <w:rFonts w:asciiTheme="majorHAnsi" w:eastAsia="Times New Roman" w:hAnsiTheme="majorHAnsi" w:cstheme="minorHAnsi"/>
          <w:sz w:val="24"/>
          <w:lang w:eastAsia="es-AR"/>
        </w:rPr>
        <w:t xml:space="preserve">shown improvements </w:t>
      </w:r>
      <w:r w:rsidR="00384AB1" w:rsidRPr="00105E42">
        <w:rPr>
          <w:rFonts w:asciiTheme="majorHAnsi" w:eastAsia="Times New Roman" w:hAnsiTheme="majorHAnsi" w:cstheme="minorHAnsi"/>
          <w:sz w:val="24"/>
          <w:lang w:eastAsia="es-AR"/>
        </w:rPr>
        <w:t xml:space="preserve">in the last decade. </w:t>
      </w:r>
    </w:p>
    <w:p w14:paraId="5DC4499F" w14:textId="77777777" w:rsidR="00384AB1" w:rsidRDefault="00384AB1" w:rsidP="00384AB1">
      <w:pPr>
        <w:pStyle w:val="Textodecuerpo"/>
        <w:keepNext/>
        <w:jc w:val="center"/>
      </w:pPr>
      <w:r>
        <w:rPr>
          <w:noProof/>
          <w:lang w:val="es-ES" w:eastAsia="es-ES"/>
        </w:rPr>
        <w:drawing>
          <wp:inline distT="0" distB="0" distL="0" distR="0" wp14:anchorId="6E00D7BF" wp14:editId="666D4C75">
            <wp:extent cx="5400000" cy="3600000"/>
            <wp:effectExtent l="0" t="0" r="36195" b="32385"/>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84DDA80" w14:textId="2EC1AEC0" w:rsidR="00384AB1" w:rsidRPr="00FA2C67" w:rsidRDefault="00384AB1" w:rsidP="009758E5">
      <w:pPr>
        <w:pStyle w:val="Epgrafe"/>
        <w:jc w:val="center"/>
        <w:rPr>
          <w:rFonts w:ascii="Cambria" w:hAnsi="Cambria"/>
          <w:noProof/>
          <w:color w:val="auto"/>
        </w:rPr>
      </w:pPr>
      <w:bookmarkStart w:id="37" w:name="_Toc354860438"/>
      <w:bookmarkStart w:id="38" w:name="_Ref354863225"/>
      <w:proofErr w:type="gramStart"/>
      <w:r w:rsidRPr="00FA2C67">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X</w:t>
      </w:r>
      <w:r w:rsidR="006A1227">
        <w:rPr>
          <w:rFonts w:ascii="Cambria" w:hAnsi="Cambria"/>
          <w:color w:val="auto"/>
        </w:rPr>
        <w:fldChar w:fldCharType="end"/>
      </w:r>
      <w:bookmarkEnd w:id="38"/>
      <w:r w:rsidRPr="00FA2C67">
        <w:rPr>
          <w:rFonts w:ascii="Cambria" w:hAnsi="Cambria"/>
          <w:color w:val="auto"/>
        </w:rPr>
        <w:t>.</w:t>
      </w:r>
      <w:proofErr w:type="gramEnd"/>
      <w:r w:rsidRPr="00FA2C67">
        <w:rPr>
          <w:rFonts w:ascii="Cambria" w:hAnsi="Cambria"/>
          <w:color w:val="auto"/>
        </w:rPr>
        <w:t xml:space="preserve"> PFR Index and World Bank Control of Corruption change in 2006-2015, Latin America </w:t>
      </w:r>
      <w:bookmarkEnd w:id="37"/>
    </w:p>
    <w:p w14:paraId="6E8C827D" w14:textId="51EB07AD" w:rsidR="00044E48" w:rsidRDefault="00044E48" w:rsidP="004E5C6F">
      <w:pPr>
        <w:spacing w:after="120" w:line="360" w:lineRule="auto"/>
        <w:jc w:val="both"/>
      </w:pPr>
      <w:r w:rsidRPr="00105E42">
        <w:rPr>
          <w:rFonts w:asciiTheme="majorHAnsi" w:eastAsia="Times New Roman" w:hAnsiTheme="majorHAnsi" w:cstheme="minorHAnsi"/>
          <w:sz w:val="24"/>
          <w:lang w:eastAsia="es-AR"/>
        </w:rPr>
        <w:t xml:space="preserve">The </w:t>
      </w:r>
      <w:r w:rsidR="00AC5377" w:rsidRPr="00105E42">
        <w:rPr>
          <w:rFonts w:asciiTheme="majorHAnsi" w:eastAsia="Times New Roman" w:hAnsiTheme="majorHAnsi" w:cstheme="minorHAnsi"/>
          <w:sz w:val="24"/>
          <w:lang w:eastAsia="es-AR"/>
        </w:rPr>
        <w:t>WEF Judicial Independence Indicator, as illustrated in Figure X, complements the relation between control of corruption and political finance regulation</w:t>
      </w:r>
      <w:r w:rsidRPr="00105E42">
        <w:rPr>
          <w:rFonts w:asciiTheme="majorHAnsi" w:eastAsia="Times New Roman" w:hAnsiTheme="majorHAnsi" w:cstheme="minorHAnsi"/>
          <w:sz w:val="24"/>
          <w:lang w:eastAsia="es-AR"/>
        </w:rPr>
        <w:t xml:space="preserve">. </w:t>
      </w:r>
      <w:r w:rsidR="001065BC" w:rsidRPr="00105E42">
        <w:rPr>
          <w:rFonts w:asciiTheme="majorHAnsi" w:eastAsia="Times New Roman" w:hAnsiTheme="majorHAnsi" w:cstheme="minorHAnsi"/>
          <w:sz w:val="24"/>
          <w:lang w:eastAsia="es-AR"/>
        </w:rPr>
        <w:t>A</w:t>
      </w:r>
      <w:r w:rsidR="009758E5" w:rsidRPr="00105E42">
        <w:rPr>
          <w:rFonts w:asciiTheme="majorHAnsi" w:eastAsia="Times New Roman" w:hAnsiTheme="majorHAnsi" w:cstheme="minorHAnsi"/>
          <w:sz w:val="24"/>
          <w:lang w:eastAsia="es-AR"/>
        </w:rPr>
        <w:t xml:space="preserve">mong all Latin American </w:t>
      </w:r>
      <w:r w:rsidR="008918F0" w:rsidRPr="00105E42">
        <w:rPr>
          <w:rFonts w:asciiTheme="majorHAnsi" w:eastAsia="Times New Roman" w:hAnsiTheme="majorHAnsi" w:cstheme="minorHAnsi"/>
          <w:sz w:val="24"/>
          <w:lang w:eastAsia="es-AR"/>
        </w:rPr>
        <w:t xml:space="preserve">countries, there are three achievers in </w:t>
      </w:r>
      <w:r w:rsidR="00AC5377" w:rsidRPr="00105E42">
        <w:rPr>
          <w:rFonts w:asciiTheme="majorHAnsi" w:eastAsia="Times New Roman" w:hAnsiTheme="majorHAnsi" w:cstheme="minorHAnsi"/>
          <w:sz w:val="24"/>
          <w:lang w:eastAsia="es-AR"/>
        </w:rPr>
        <w:t>terms of control of corruption</w:t>
      </w:r>
      <w:r w:rsidR="009758E5" w:rsidRPr="00105E42">
        <w:rPr>
          <w:rFonts w:asciiTheme="majorHAnsi" w:eastAsia="Times New Roman" w:hAnsiTheme="majorHAnsi" w:cstheme="minorHAnsi"/>
          <w:sz w:val="24"/>
          <w:lang w:eastAsia="es-AR"/>
        </w:rPr>
        <w:t xml:space="preserve">: Chile, Uruguay and Costa Rica. </w:t>
      </w:r>
      <w:r w:rsidR="00B85C4D">
        <w:rPr>
          <w:rFonts w:asciiTheme="majorHAnsi" w:eastAsia="Times New Roman" w:hAnsiTheme="majorHAnsi" w:cstheme="minorHAnsi"/>
          <w:sz w:val="24"/>
          <w:lang w:eastAsia="es-AR"/>
        </w:rPr>
        <w:t xml:space="preserve">As seen </w:t>
      </w:r>
      <w:r w:rsidR="00B85C4D" w:rsidRPr="004E5C6F">
        <w:rPr>
          <w:rFonts w:asciiTheme="majorHAnsi" w:eastAsia="Times New Roman" w:hAnsiTheme="majorHAnsi" w:cstheme="minorHAnsi"/>
          <w:sz w:val="24"/>
          <w:szCs w:val="24"/>
          <w:lang w:eastAsia="es-AR"/>
        </w:rPr>
        <w:t xml:space="preserve">in </w:t>
      </w:r>
      <w:r w:rsidR="004E5C6F" w:rsidRPr="004E5C6F">
        <w:rPr>
          <w:rFonts w:asciiTheme="majorHAnsi" w:eastAsia="Times New Roman" w:hAnsiTheme="majorHAnsi" w:cstheme="minorHAnsi"/>
          <w:sz w:val="24"/>
          <w:szCs w:val="24"/>
          <w:lang w:eastAsia="es-AR"/>
        </w:rPr>
        <w:fldChar w:fldCharType="begin"/>
      </w:r>
      <w:r w:rsidR="004E5C6F" w:rsidRPr="004E5C6F">
        <w:rPr>
          <w:rFonts w:asciiTheme="majorHAnsi" w:eastAsia="Times New Roman" w:hAnsiTheme="majorHAnsi" w:cstheme="minorHAnsi"/>
          <w:sz w:val="24"/>
          <w:szCs w:val="24"/>
          <w:lang w:eastAsia="es-AR"/>
        </w:rPr>
        <w:instrText xml:space="preserve"> REF _Ref354863352 </w:instrText>
      </w:r>
      <w:r w:rsidR="004E5C6F" w:rsidRPr="004E5C6F">
        <w:rPr>
          <w:rFonts w:asciiTheme="majorHAnsi" w:eastAsia="Times New Roman" w:hAnsiTheme="majorHAnsi" w:cstheme="minorHAnsi"/>
          <w:sz w:val="24"/>
          <w:szCs w:val="24"/>
          <w:lang w:eastAsia="es-AR"/>
        </w:rPr>
        <w:fldChar w:fldCharType="separate"/>
      </w:r>
      <w:r w:rsidR="004E5C6F" w:rsidRPr="004E5C6F">
        <w:rPr>
          <w:rFonts w:ascii="Cambria" w:hAnsi="Cambria"/>
          <w:sz w:val="24"/>
          <w:szCs w:val="24"/>
        </w:rPr>
        <w:t xml:space="preserve">Figure </w:t>
      </w:r>
      <w:r w:rsidR="004E5C6F" w:rsidRPr="004E5C6F">
        <w:rPr>
          <w:rFonts w:ascii="Cambria" w:hAnsi="Cambria"/>
          <w:noProof/>
          <w:sz w:val="24"/>
          <w:szCs w:val="24"/>
        </w:rPr>
        <w:t>XI</w:t>
      </w:r>
      <w:r w:rsidR="004E5C6F" w:rsidRPr="004E5C6F">
        <w:rPr>
          <w:rFonts w:asciiTheme="majorHAnsi" w:eastAsia="Times New Roman" w:hAnsiTheme="majorHAnsi" w:cstheme="minorHAnsi"/>
          <w:sz w:val="24"/>
          <w:szCs w:val="24"/>
          <w:lang w:eastAsia="es-AR"/>
        </w:rPr>
        <w:fldChar w:fldCharType="end"/>
      </w:r>
      <w:r w:rsidR="00B85C4D" w:rsidRPr="004E5C6F">
        <w:rPr>
          <w:rFonts w:asciiTheme="majorHAnsi" w:eastAsia="Times New Roman" w:hAnsiTheme="majorHAnsi" w:cstheme="minorHAnsi"/>
          <w:sz w:val="24"/>
          <w:szCs w:val="24"/>
          <w:lang w:eastAsia="es-AR"/>
        </w:rPr>
        <w:t>, t</w:t>
      </w:r>
      <w:r w:rsidR="009758E5" w:rsidRPr="004E5C6F">
        <w:rPr>
          <w:rFonts w:asciiTheme="majorHAnsi" w:eastAsia="Times New Roman" w:hAnsiTheme="majorHAnsi" w:cstheme="minorHAnsi"/>
          <w:sz w:val="24"/>
          <w:szCs w:val="24"/>
          <w:lang w:eastAsia="es-AR"/>
        </w:rPr>
        <w:t>hese</w:t>
      </w:r>
      <w:r w:rsidR="009758E5" w:rsidRPr="00105E42">
        <w:rPr>
          <w:rFonts w:asciiTheme="majorHAnsi" w:eastAsia="Times New Roman" w:hAnsiTheme="majorHAnsi" w:cstheme="minorHAnsi"/>
          <w:sz w:val="24"/>
          <w:lang w:eastAsia="es-AR"/>
        </w:rPr>
        <w:t xml:space="preserve"> countries </w:t>
      </w:r>
      <w:r w:rsidR="008918F0" w:rsidRPr="00105E42">
        <w:rPr>
          <w:rFonts w:asciiTheme="majorHAnsi" w:eastAsia="Times New Roman" w:hAnsiTheme="majorHAnsi" w:cstheme="minorHAnsi"/>
          <w:sz w:val="24"/>
          <w:lang w:eastAsia="es-AR"/>
        </w:rPr>
        <w:t>also have</w:t>
      </w:r>
      <w:r w:rsidR="009758E5" w:rsidRPr="00105E42">
        <w:rPr>
          <w:rFonts w:asciiTheme="majorHAnsi" w:eastAsia="Times New Roman" w:hAnsiTheme="majorHAnsi" w:cstheme="minorHAnsi"/>
          <w:sz w:val="24"/>
          <w:lang w:eastAsia="es-AR"/>
        </w:rPr>
        <w:t xml:space="preserve"> the highest score of judicial independence. Within this group, Uruguay and Costa Rica made a significant amount </w:t>
      </w:r>
      <w:r w:rsidR="00AC5377" w:rsidRPr="00105E42">
        <w:rPr>
          <w:rFonts w:asciiTheme="majorHAnsi" w:eastAsia="Times New Roman" w:hAnsiTheme="majorHAnsi" w:cstheme="minorHAnsi"/>
          <w:sz w:val="24"/>
          <w:lang w:eastAsia="es-AR"/>
        </w:rPr>
        <w:t xml:space="preserve">of </w:t>
      </w:r>
      <w:r w:rsidR="009758E5" w:rsidRPr="00105E42">
        <w:rPr>
          <w:rFonts w:asciiTheme="majorHAnsi" w:eastAsia="Times New Roman" w:hAnsiTheme="majorHAnsi" w:cstheme="minorHAnsi"/>
          <w:sz w:val="24"/>
          <w:lang w:eastAsia="es-AR"/>
        </w:rPr>
        <w:t>effort</w:t>
      </w:r>
      <w:r w:rsidR="00AC5377" w:rsidRPr="00105E42">
        <w:rPr>
          <w:rFonts w:asciiTheme="majorHAnsi" w:eastAsia="Times New Roman" w:hAnsiTheme="majorHAnsi" w:cstheme="minorHAnsi"/>
          <w:sz w:val="24"/>
          <w:lang w:eastAsia="es-AR"/>
        </w:rPr>
        <w:t>s</w:t>
      </w:r>
      <w:r w:rsidR="009758E5" w:rsidRPr="00105E42">
        <w:rPr>
          <w:rFonts w:asciiTheme="majorHAnsi" w:eastAsia="Times New Roman" w:hAnsiTheme="majorHAnsi" w:cstheme="minorHAnsi"/>
          <w:sz w:val="24"/>
          <w:lang w:eastAsia="es-AR"/>
        </w:rPr>
        <w:t xml:space="preserve"> regarding political finance regulation </w:t>
      </w:r>
      <w:r w:rsidRPr="00105E42">
        <w:rPr>
          <w:rFonts w:asciiTheme="majorHAnsi" w:eastAsia="Times New Roman" w:hAnsiTheme="majorHAnsi" w:cstheme="minorHAnsi"/>
          <w:sz w:val="24"/>
          <w:lang w:eastAsia="es-AR"/>
        </w:rPr>
        <w:t xml:space="preserve">from 2006 to 2015, </w:t>
      </w:r>
      <w:r w:rsidR="00AC5377" w:rsidRPr="00105E42">
        <w:rPr>
          <w:rFonts w:asciiTheme="majorHAnsi" w:eastAsia="Times New Roman" w:hAnsiTheme="majorHAnsi" w:cstheme="minorHAnsi"/>
          <w:sz w:val="24"/>
          <w:lang w:eastAsia="es-AR"/>
        </w:rPr>
        <w:t xml:space="preserve">while </w:t>
      </w:r>
      <w:r w:rsidRPr="00105E42">
        <w:rPr>
          <w:rFonts w:asciiTheme="majorHAnsi" w:eastAsia="Times New Roman" w:hAnsiTheme="majorHAnsi" w:cstheme="minorHAnsi"/>
          <w:sz w:val="24"/>
          <w:lang w:eastAsia="es-AR"/>
        </w:rPr>
        <w:t>Chile</w:t>
      </w:r>
      <w:r w:rsidR="00AC5377" w:rsidRPr="00105E42">
        <w:rPr>
          <w:rFonts w:asciiTheme="majorHAnsi" w:eastAsia="Times New Roman" w:hAnsiTheme="majorHAnsi" w:cstheme="minorHAnsi"/>
          <w:sz w:val="24"/>
          <w:lang w:eastAsia="es-AR"/>
        </w:rPr>
        <w:t>’s Index</w:t>
      </w:r>
      <w:r w:rsidRPr="00105E42">
        <w:rPr>
          <w:rFonts w:asciiTheme="majorHAnsi" w:eastAsia="Times New Roman" w:hAnsiTheme="majorHAnsi" w:cstheme="minorHAnsi"/>
          <w:sz w:val="24"/>
          <w:lang w:eastAsia="es-AR"/>
        </w:rPr>
        <w:t xml:space="preserve"> did not </w:t>
      </w:r>
      <w:r w:rsidR="00AC5377" w:rsidRPr="00105E42">
        <w:rPr>
          <w:rFonts w:asciiTheme="majorHAnsi" w:eastAsia="Times New Roman" w:hAnsiTheme="majorHAnsi" w:cstheme="minorHAnsi"/>
          <w:sz w:val="24"/>
          <w:lang w:eastAsia="es-AR"/>
        </w:rPr>
        <w:t>rise</w:t>
      </w:r>
      <w:r w:rsidRPr="00105E42">
        <w:rPr>
          <w:rFonts w:asciiTheme="majorHAnsi" w:eastAsia="Times New Roman" w:hAnsiTheme="majorHAnsi" w:cstheme="minorHAnsi"/>
          <w:sz w:val="24"/>
          <w:lang w:eastAsia="es-AR"/>
        </w:rPr>
        <w:t xml:space="preserve"> at </w:t>
      </w:r>
      <w:r w:rsidR="008918F0" w:rsidRPr="00105E42">
        <w:rPr>
          <w:rFonts w:asciiTheme="majorHAnsi" w:eastAsia="Times New Roman" w:hAnsiTheme="majorHAnsi" w:cstheme="minorHAnsi"/>
          <w:sz w:val="24"/>
          <w:lang w:eastAsia="es-AR"/>
        </w:rPr>
        <w:t>their pace</w:t>
      </w:r>
      <w:r w:rsidR="009758E5" w:rsidRPr="00105E42">
        <w:rPr>
          <w:rFonts w:asciiTheme="majorHAnsi" w:eastAsia="Times New Roman" w:hAnsiTheme="majorHAnsi" w:cstheme="minorHAnsi"/>
          <w:sz w:val="24"/>
          <w:lang w:eastAsia="es-AR"/>
        </w:rPr>
        <w:t xml:space="preserve">. </w:t>
      </w:r>
      <w:r w:rsidR="008918F0" w:rsidRPr="00105E42">
        <w:rPr>
          <w:rFonts w:asciiTheme="majorHAnsi" w:eastAsia="Times New Roman" w:hAnsiTheme="majorHAnsi" w:cstheme="minorHAnsi"/>
          <w:sz w:val="24"/>
          <w:lang w:eastAsia="es-AR"/>
        </w:rPr>
        <w:t xml:space="preserve">Also, </w:t>
      </w:r>
      <w:r w:rsidR="009758E5" w:rsidRPr="00105E42">
        <w:rPr>
          <w:rFonts w:asciiTheme="majorHAnsi" w:eastAsia="Times New Roman" w:hAnsiTheme="majorHAnsi" w:cstheme="minorHAnsi"/>
          <w:sz w:val="24"/>
          <w:lang w:eastAsia="es-AR"/>
        </w:rPr>
        <w:t>Urugua</w:t>
      </w:r>
      <w:r w:rsidR="001065BC" w:rsidRPr="00105E42">
        <w:rPr>
          <w:rFonts w:asciiTheme="majorHAnsi" w:eastAsia="Times New Roman" w:hAnsiTheme="majorHAnsi" w:cstheme="minorHAnsi"/>
          <w:sz w:val="24"/>
          <w:lang w:eastAsia="es-AR"/>
        </w:rPr>
        <w:t xml:space="preserve">y and Costa Rica improved their </w:t>
      </w:r>
      <w:proofErr w:type="spellStart"/>
      <w:r w:rsidR="008918F0" w:rsidRPr="00105E42">
        <w:rPr>
          <w:rFonts w:asciiTheme="majorHAnsi" w:eastAsia="Times New Roman" w:hAnsiTheme="majorHAnsi" w:cstheme="minorHAnsi"/>
          <w:sz w:val="24"/>
          <w:lang w:eastAsia="es-AR"/>
        </w:rPr>
        <w:t>CoC</w:t>
      </w:r>
      <w:proofErr w:type="spellEnd"/>
      <w:r w:rsidR="001065BC" w:rsidRPr="00105E42">
        <w:rPr>
          <w:rFonts w:asciiTheme="majorHAnsi" w:eastAsia="Times New Roman" w:hAnsiTheme="majorHAnsi" w:cstheme="minorHAnsi"/>
          <w:sz w:val="24"/>
          <w:lang w:eastAsia="es-AR"/>
        </w:rPr>
        <w:t xml:space="preserve"> Indicator</w:t>
      </w:r>
      <w:r w:rsidR="009758E5" w:rsidRPr="00105E42">
        <w:rPr>
          <w:rFonts w:asciiTheme="majorHAnsi" w:eastAsia="Times New Roman" w:hAnsiTheme="majorHAnsi" w:cstheme="minorHAnsi"/>
          <w:sz w:val="24"/>
          <w:lang w:eastAsia="es-AR"/>
        </w:rPr>
        <w:t xml:space="preserve">, while Chile´s </w:t>
      </w:r>
      <w:r w:rsidR="008918F0" w:rsidRPr="00105E42">
        <w:rPr>
          <w:rFonts w:asciiTheme="majorHAnsi" w:eastAsia="Times New Roman" w:hAnsiTheme="majorHAnsi" w:cstheme="minorHAnsi"/>
          <w:sz w:val="24"/>
          <w:lang w:eastAsia="es-AR"/>
        </w:rPr>
        <w:t>worsened.</w:t>
      </w:r>
      <w:r w:rsidR="009758E5" w:rsidRPr="00105E42">
        <w:rPr>
          <w:rFonts w:asciiTheme="majorHAnsi" w:eastAsia="Times New Roman" w:hAnsiTheme="majorHAnsi" w:cstheme="minorHAnsi"/>
          <w:sz w:val="24"/>
          <w:lang w:eastAsia="es-AR"/>
        </w:rPr>
        <w:t xml:space="preserve"> This </w:t>
      </w:r>
      <w:r w:rsidR="008918F0" w:rsidRPr="00105E42">
        <w:rPr>
          <w:rFonts w:asciiTheme="majorHAnsi" w:eastAsia="Times New Roman" w:hAnsiTheme="majorHAnsi" w:cstheme="minorHAnsi"/>
          <w:sz w:val="24"/>
          <w:lang w:eastAsia="es-AR"/>
        </w:rPr>
        <w:t>suggests that</w:t>
      </w:r>
      <w:r w:rsidR="009758E5" w:rsidRPr="00105E42">
        <w:rPr>
          <w:rFonts w:asciiTheme="majorHAnsi" w:eastAsia="Times New Roman" w:hAnsiTheme="majorHAnsi" w:cstheme="minorHAnsi"/>
          <w:sz w:val="24"/>
          <w:lang w:eastAsia="es-AR"/>
        </w:rPr>
        <w:t xml:space="preserve"> </w:t>
      </w:r>
      <w:r w:rsidR="00AC5377" w:rsidRPr="00105E42">
        <w:rPr>
          <w:rFonts w:asciiTheme="majorHAnsi" w:eastAsia="Times New Roman" w:hAnsiTheme="majorHAnsi" w:cstheme="minorHAnsi"/>
          <w:sz w:val="24"/>
          <w:lang w:eastAsia="es-AR"/>
        </w:rPr>
        <w:t xml:space="preserve">in </w:t>
      </w:r>
      <w:r w:rsidR="009758E5" w:rsidRPr="00105E42">
        <w:rPr>
          <w:rFonts w:asciiTheme="majorHAnsi" w:eastAsia="Times New Roman" w:hAnsiTheme="majorHAnsi" w:cstheme="minorHAnsi"/>
          <w:sz w:val="24"/>
          <w:lang w:eastAsia="es-AR"/>
        </w:rPr>
        <w:t xml:space="preserve">countries with high levels of judicial independence, </w:t>
      </w:r>
      <w:r w:rsidR="008918F0" w:rsidRPr="00105E42">
        <w:rPr>
          <w:rFonts w:asciiTheme="majorHAnsi" w:eastAsia="Times New Roman" w:hAnsiTheme="majorHAnsi" w:cstheme="minorHAnsi"/>
          <w:sz w:val="24"/>
          <w:lang w:eastAsia="es-AR"/>
        </w:rPr>
        <w:t>higher political finance regulation leads to an increase of control of corruption.</w:t>
      </w:r>
      <w:r w:rsidR="009758E5" w:rsidRPr="00105E42">
        <w:rPr>
          <w:rFonts w:asciiTheme="majorHAnsi" w:eastAsia="Times New Roman" w:hAnsiTheme="majorHAnsi" w:cstheme="minorHAnsi"/>
          <w:sz w:val="24"/>
          <w:lang w:eastAsia="es-AR"/>
        </w:rPr>
        <w:t>    </w:t>
      </w:r>
      <w:r w:rsidR="004E5C6F">
        <w:t xml:space="preserve"> </w:t>
      </w:r>
    </w:p>
    <w:p w14:paraId="76502ECA" w14:textId="77777777" w:rsidR="00130401" w:rsidRDefault="00D80AD2" w:rsidP="00130401">
      <w:pPr>
        <w:keepNext/>
        <w:jc w:val="center"/>
      </w:pPr>
      <w:r>
        <w:rPr>
          <w:noProof/>
          <w:lang w:val="es-ES" w:eastAsia="es-ES"/>
        </w:rPr>
        <w:lastRenderedPageBreak/>
        <w:drawing>
          <wp:inline distT="0" distB="0" distL="0" distR="0" wp14:anchorId="1B8C4A3E" wp14:editId="00650624">
            <wp:extent cx="5390515" cy="3636645"/>
            <wp:effectExtent l="25400" t="25400" r="19685" b="20955"/>
            <wp:docPr id="2" name="Imagen 2" descr="Macintosh HD:Users:mariorodriguez:Desktop:Thesis:ScatterWhite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orodriguez:Desktop:Thesis:ScatterWhite2006.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r w:rsidR="00B575D4">
        <w:rPr>
          <w:noProof/>
          <w:lang w:val="es-ES" w:eastAsia="es-ES"/>
        </w:rPr>
        <w:drawing>
          <wp:inline distT="0" distB="0" distL="0" distR="0" wp14:anchorId="37261E33" wp14:editId="2744CB31">
            <wp:extent cx="5390515" cy="3636645"/>
            <wp:effectExtent l="25400" t="25400" r="19685" b="20955"/>
            <wp:docPr id="3" name="Imagen 3" descr="Macintosh HD:Users:mariorodriguez:Desktop:Thesis:ScatterWhit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orodriguez:Desktop:Thesis:ScatterWhite2015.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p>
    <w:p w14:paraId="40107A60" w14:textId="6B3D6E69" w:rsidR="00BF69C4" w:rsidRPr="00F850A9" w:rsidRDefault="00130401" w:rsidP="00130401">
      <w:pPr>
        <w:pStyle w:val="Epgrafe"/>
        <w:jc w:val="center"/>
        <w:rPr>
          <w:rFonts w:ascii="Cambria" w:hAnsi="Cambria"/>
          <w:color w:val="auto"/>
        </w:rPr>
      </w:pPr>
      <w:bookmarkStart w:id="39" w:name="_Toc354860439"/>
      <w:bookmarkStart w:id="40" w:name="_Ref354863352"/>
      <w:proofErr w:type="gramStart"/>
      <w:r w:rsidRPr="00F850A9">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XI</w:t>
      </w:r>
      <w:r w:rsidR="006A1227">
        <w:rPr>
          <w:rFonts w:ascii="Cambria" w:hAnsi="Cambria"/>
          <w:color w:val="auto"/>
        </w:rPr>
        <w:fldChar w:fldCharType="end"/>
      </w:r>
      <w:bookmarkEnd w:id="40"/>
      <w:r w:rsidRPr="00F850A9">
        <w:rPr>
          <w:rFonts w:ascii="Cambria" w:hAnsi="Cambria"/>
          <w:color w:val="auto"/>
        </w:rPr>
        <w:t>.</w:t>
      </w:r>
      <w:proofErr w:type="gramEnd"/>
      <w:r w:rsidRPr="00F850A9">
        <w:rPr>
          <w:rFonts w:ascii="Cambria" w:hAnsi="Cambria"/>
          <w:color w:val="auto"/>
        </w:rPr>
        <w:t xml:space="preserve"> </w:t>
      </w:r>
      <w:proofErr w:type="spellStart"/>
      <w:r w:rsidRPr="00F850A9">
        <w:rPr>
          <w:rFonts w:ascii="Cambria" w:hAnsi="Cambria"/>
          <w:color w:val="auto"/>
        </w:rPr>
        <w:t>CoC</w:t>
      </w:r>
      <w:proofErr w:type="spellEnd"/>
      <w:r w:rsidRPr="00F850A9">
        <w:rPr>
          <w:rFonts w:ascii="Cambria" w:hAnsi="Cambria"/>
          <w:color w:val="auto"/>
        </w:rPr>
        <w:t>, PFR and WEF Judicial Independence</w:t>
      </w:r>
      <w:r w:rsidR="00105E42">
        <w:rPr>
          <w:rFonts w:ascii="Cambria" w:hAnsi="Cambria"/>
          <w:color w:val="auto"/>
        </w:rPr>
        <w:t xml:space="preserve"> 2006 and 2015</w:t>
      </w:r>
      <w:r w:rsidRPr="00F850A9">
        <w:rPr>
          <w:rFonts w:ascii="Cambria" w:hAnsi="Cambria"/>
          <w:color w:val="auto"/>
        </w:rPr>
        <w:t xml:space="preserve"> </w:t>
      </w:r>
      <w:bookmarkEnd w:id="39"/>
    </w:p>
    <w:p w14:paraId="2CFFB2A7" w14:textId="77777777" w:rsidR="004E5C6F" w:rsidRDefault="004E5C6F">
      <w:pPr>
        <w:rPr>
          <w:rFonts w:asciiTheme="majorHAnsi" w:eastAsiaTheme="majorEastAsia" w:hAnsiTheme="majorHAnsi" w:cstheme="majorBidi"/>
          <w:b/>
          <w:bCs/>
          <w:sz w:val="26"/>
          <w:szCs w:val="26"/>
        </w:rPr>
      </w:pPr>
      <w:bookmarkStart w:id="41" w:name="regression-model-latin-america."/>
      <w:bookmarkStart w:id="42" w:name="_Toc354842875"/>
      <w:bookmarkEnd w:id="41"/>
      <w:r>
        <w:br w:type="page"/>
      </w:r>
    </w:p>
    <w:p w14:paraId="26EF1F41" w14:textId="2B6DC3DD" w:rsidR="0069540B" w:rsidRDefault="00AB4D62" w:rsidP="00AB4D62">
      <w:pPr>
        <w:pStyle w:val="Ttulo2"/>
      </w:pPr>
      <w:r>
        <w:lastRenderedPageBreak/>
        <w:t>Panel regression</w:t>
      </w:r>
      <w:r w:rsidR="0069540B" w:rsidRPr="00A14CFC">
        <w:t xml:space="preserve"> model </w:t>
      </w:r>
      <w:r>
        <w:t>of Latin America</w:t>
      </w:r>
      <w:bookmarkEnd w:id="42"/>
    </w:p>
    <w:p w14:paraId="13A4E503" w14:textId="67778D9F" w:rsidR="008918F0" w:rsidRPr="00105E42" w:rsidRDefault="008918F0" w:rsidP="008918F0">
      <w:pPr>
        <w:spacing w:after="120" w:line="360" w:lineRule="auto"/>
        <w:jc w:val="both"/>
        <w:rPr>
          <w:rFonts w:asciiTheme="majorHAnsi" w:hAnsiTheme="majorHAnsi"/>
          <w:sz w:val="24"/>
          <w:szCs w:val="24"/>
        </w:rPr>
      </w:pPr>
      <w:r w:rsidRPr="00105E42">
        <w:rPr>
          <w:rFonts w:asciiTheme="majorHAnsi" w:hAnsiTheme="majorHAnsi"/>
          <w:sz w:val="24"/>
          <w:szCs w:val="24"/>
        </w:rPr>
        <w:t xml:space="preserve">To further explore the relationship between </w:t>
      </w:r>
      <w:proofErr w:type="gramStart"/>
      <w:r w:rsidRPr="00105E42">
        <w:rPr>
          <w:rFonts w:asciiTheme="majorHAnsi" w:hAnsiTheme="majorHAnsi"/>
          <w:sz w:val="24"/>
          <w:szCs w:val="24"/>
        </w:rPr>
        <w:t>control</w:t>
      </w:r>
      <w:proofErr w:type="gramEnd"/>
      <w:r w:rsidRPr="00105E42">
        <w:rPr>
          <w:rFonts w:asciiTheme="majorHAnsi" w:hAnsiTheme="majorHAnsi"/>
          <w:sz w:val="24"/>
          <w:szCs w:val="24"/>
        </w:rPr>
        <w:t xml:space="preserve"> of corruption, political finance regulation and judicial independence, inferential statistics</w:t>
      </w:r>
      <w:r w:rsidR="00524A21" w:rsidRPr="00105E42">
        <w:rPr>
          <w:rFonts w:asciiTheme="majorHAnsi" w:hAnsiTheme="majorHAnsi"/>
          <w:sz w:val="24"/>
          <w:szCs w:val="24"/>
        </w:rPr>
        <w:t xml:space="preserve"> are necessary</w:t>
      </w:r>
      <w:r w:rsidR="00105E42" w:rsidRPr="00105E42">
        <w:rPr>
          <w:rFonts w:asciiTheme="majorHAnsi" w:hAnsiTheme="majorHAnsi"/>
          <w:sz w:val="24"/>
          <w:szCs w:val="24"/>
        </w:rPr>
        <w:t>, allowing</w:t>
      </w:r>
      <w:r w:rsidRPr="00105E42">
        <w:rPr>
          <w:rFonts w:asciiTheme="majorHAnsi" w:hAnsiTheme="majorHAnsi"/>
          <w:sz w:val="24"/>
          <w:szCs w:val="24"/>
        </w:rPr>
        <w:t xml:space="preserve"> to further include other variables lik</w:t>
      </w:r>
      <w:r w:rsidR="00A035FF" w:rsidRPr="00105E42">
        <w:rPr>
          <w:rFonts w:asciiTheme="majorHAnsi" w:hAnsiTheme="majorHAnsi"/>
          <w:sz w:val="24"/>
          <w:szCs w:val="24"/>
        </w:rPr>
        <w:t>e public investment</w:t>
      </w:r>
      <w:r w:rsidRPr="00105E42">
        <w:rPr>
          <w:rFonts w:asciiTheme="majorHAnsi" w:hAnsiTheme="majorHAnsi"/>
          <w:sz w:val="24"/>
          <w:szCs w:val="24"/>
        </w:rPr>
        <w:t xml:space="preserve">, as well as control for level of development. </w:t>
      </w:r>
      <w:r w:rsidR="00524A21" w:rsidRPr="00854ECF">
        <w:rPr>
          <w:rFonts w:asciiTheme="majorHAnsi" w:hAnsiTheme="majorHAnsi"/>
          <w:sz w:val="24"/>
          <w:szCs w:val="24"/>
        </w:rPr>
        <w:t>T</w:t>
      </w:r>
      <w:r w:rsidR="00105E42" w:rsidRPr="00854ECF">
        <w:rPr>
          <w:rFonts w:asciiTheme="majorHAnsi" w:hAnsiTheme="majorHAnsi"/>
          <w:sz w:val="24"/>
          <w:szCs w:val="24"/>
        </w:rPr>
        <w:t xml:space="preserve">his </w:t>
      </w:r>
      <w:r w:rsidR="00854ECF">
        <w:rPr>
          <w:rFonts w:asciiTheme="majorHAnsi" w:hAnsiTheme="majorHAnsi"/>
          <w:sz w:val="24"/>
          <w:szCs w:val="24"/>
        </w:rPr>
        <w:t xml:space="preserve">model </w:t>
      </w:r>
      <w:r w:rsidR="00B575D4" w:rsidRPr="00854ECF">
        <w:rPr>
          <w:rFonts w:asciiTheme="majorHAnsi" w:hAnsiTheme="majorHAnsi"/>
          <w:sz w:val="24"/>
          <w:szCs w:val="24"/>
        </w:rPr>
        <w:t>includes</w:t>
      </w:r>
      <w:r w:rsidR="00320665" w:rsidRPr="00854ECF">
        <w:rPr>
          <w:rFonts w:asciiTheme="majorHAnsi" w:hAnsiTheme="majorHAnsi"/>
          <w:sz w:val="24"/>
          <w:szCs w:val="24"/>
        </w:rPr>
        <w:t xml:space="preserve"> 18</w:t>
      </w:r>
      <w:r w:rsidR="00524A21" w:rsidRPr="00854ECF">
        <w:rPr>
          <w:rFonts w:asciiTheme="majorHAnsi" w:hAnsiTheme="majorHAnsi"/>
          <w:sz w:val="24"/>
          <w:szCs w:val="24"/>
        </w:rPr>
        <w:t xml:space="preserve"> countries of Latin America</w:t>
      </w:r>
      <w:r w:rsidR="00105E42" w:rsidRPr="00854ECF">
        <w:rPr>
          <w:rFonts w:asciiTheme="majorHAnsi" w:hAnsiTheme="majorHAnsi"/>
          <w:sz w:val="24"/>
          <w:szCs w:val="24"/>
        </w:rPr>
        <w:t xml:space="preserve"> </w:t>
      </w:r>
      <w:r w:rsidR="00320665" w:rsidRPr="00854ECF">
        <w:rPr>
          <w:rFonts w:asciiTheme="majorHAnsi" w:hAnsiTheme="majorHAnsi"/>
          <w:sz w:val="24"/>
          <w:szCs w:val="24"/>
        </w:rPr>
        <w:t>from 2006 to 2015.</w:t>
      </w:r>
      <w:r w:rsidR="00320665" w:rsidRPr="00105E42">
        <w:rPr>
          <w:rFonts w:asciiTheme="majorHAnsi" w:hAnsiTheme="majorHAnsi"/>
          <w:sz w:val="24"/>
          <w:szCs w:val="24"/>
        </w:rPr>
        <w:t xml:space="preserve"> </w:t>
      </w:r>
    </w:p>
    <w:p w14:paraId="3E8EBBF5" w14:textId="0719491F" w:rsidR="0069540B" w:rsidRPr="0033583B" w:rsidRDefault="00AB4D62" w:rsidP="00AB4D62">
      <w:pPr>
        <w:pStyle w:val="Ttulo3"/>
      </w:pPr>
      <w:bookmarkStart w:id="43" w:name="variable-description."/>
      <w:bookmarkStart w:id="44" w:name="_Toc354842876"/>
      <w:bookmarkEnd w:id="43"/>
      <w:r w:rsidRPr="0033583B">
        <w:t>Variable description</w:t>
      </w:r>
      <w:bookmarkEnd w:id="44"/>
    </w:p>
    <w:p w14:paraId="03D36ABC" w14:textId="44F392D3" w:rsidR="008918F0" w:rsidRPr="00105E42" w:rsidRDefault="008B2E07" w:rsidP="008B2E07">
      <w:pPr>
        <w:spacing w:after="120" w:line="360" w:lineRule="auto"/>
        <w:jc w:val="both"/>
        <w:rPr>
          <w:rFonts w:asciiTheme="majorHAnsi" w:hAnsiTheme="majorHAnsi"/>
          <w:sz w:val="24"/>
        </w:rPr>
      </w:pPr>
      <w:r w:rsidRPr="00105E42">
        <w:rPr>
          <w:rFonts w:asciiTheme="majorHAnsi" w:hAnsiTheme="majorHAnsi"/>
          <w:sz w:val="24"/>
        </w:rPr>
        <w:t xml:space="preserve">As explained in the methodology chapter, </w:t>
      </w:r>
      <w:r w:rsidR="00A035FF" w:rsidRPr="00105E42">
        <w:rPr>
          <w:rFonts w:asciiTheme="majorHAnsi" w:hAnsiTheme="majorHAnsi"/>
          <w:sz w:val="24"/>
        </w:rPr>
        <w:t>the</w:t>
      </w:r>
      <w:r w:rsidRPr="00105E42">
        <w:rPr>
          <w:rFonts w:asciiTheme="majorHAnsi" w:hAnsiTheme="majorHAnsi"/>
          <w:sz w:val="24"/>
        </w:rPr>
        <w:t xml:space="preserve"> dependent variable </w:t>
      </w:r>
      <w:r w:rsidR="00A035FF" w:rsidRPr="00105E42">
        <w:rPr>
          <w:rFonts w:asciiTheme="majorHAnsi" w:hAnsiTheme="majorHAnsi"/>
          <w:sz w:val="24"/>
        </w:rPr>
        <w:t>is</w:t>
      </w:r>
      <w:r w:rsidRPr="00105E42">
        <w:rPr>
          <w:rFonts w:asciiTheme="majorHAnsi" w:hAnsiTheme="majorHAnsi"/>
          <w:sz w:val="24"/>
        </w:rPr>
        <w:t xml:space="preserve"> control of corruption, while </w:t>
      </w:r>
      <w:r w:rsidR="00A035FF" w:rsidRPr="00105E42">
        <w:rPr>
          <w:rFonts w:asciiTheme="majorHAnsi" w:hAnsiTheme="majorHAnsi"/>
          <w:sz w:val="24"/>
        </w:rPr>
        <w:t>the</w:t>
      </w:r>
      <w:r w:rsidRPr="00105E42">
        <w:rPr>
          <w:rFonts w:asciiTheme="majorHAnsi" w:hAnsiTheme="majorHAnsi"/>
          <w:sz w:val="24"/>
        </w:rPr>
        <w:t xml:space="preserve"> independent variables </w:t>
      </w:r>
      <w:r w:rsidR="00A035FF" w:rsidRPr="00105E42">
        <w:rPr>
          <w:rFonts w:asciiTheme="majorHAnsi" w:hAnsiTheme="majorHAnsi"/>
          <w:sz w:val="24"/>
        </w:rPr>
        <w:t xml:space="preserve">are </w:t>
      </w:r>
      <w:r w:rsidRPr="00105E42">
        <w:rPr>
          <w:rFonts w:asciiTheme="majorHAnsi" w:hAnsiTheme="majorHAnsi"/>
          <w:sz w:val="24"/>
        </w:rPr>
        <w:t>political finance regulation, public investment and judicial independ</w:t>
      </w:r>
      <w:r w:rsidR="00767120" w:rsidRPr="00105E42">
        <w:rPr>
          <w:rFonts w:asciiTheme="majorHAnsi" w:hAnsiTheme="majorHAnsi"/>
          <w:sz w:val="24"/>
        </w:rPr>
        <w:t>ence, using the previously mentioned indicators</w:t>
      </w:r>
      <w:r w:rsidRPr="00105E42">
        <w:rPr>
          <w:rFonts w:asciiTheme="majorHAnsi" w:hAnsiTheme="majorHAnsi"/>
          <w:sz w:val="24"/>
        </w:rPr>
        <w:t xml:space="preserve">. The regression model will intentionally resemble the equilibrium model described in the theoretical section </w:t>
      </w:r>
      <w:r w:rsidR="00073B15" w:rsidRPr="00105E42">
        <w:rPr>
          <w:rFonts w:asciiTheme="majorHAnsi" w:hAnsiTheme="majorHAnsi"/>
          <w:sz w:val="24"/>
        </w:rPr>
        <w:t xml:space="preserve">of this study. </w:t>
      </w:r>
      <w:r w:rsidRPr="00105E42">
        <w:rPr>
          <w:rFonts w:asciiTheme="majorHAnsi" w:hAnsiTheme="majorHAnsi"/>
          <w:sz w:val="24"/>
        </w:rPr>
        <w:t xml:space="preserve"> </w:t>
      </w:r>
      <w:r w:rsidR="00524A21" w:rsidRPr="00105E42">
        <w:rPr>
          <w:rFonts w:asciiTheme="majorHAnsi" w:hAnsiTheme="majorHAnsi"/>
          <w:sz w:val="24"/>
        </w:rPr>
        <w:t xml:space="preserve">In addition, life expectancy and the </w:t>
      </w:r>
      <w:r w:rsidR="00073B15" w:rsidRPr="00105E42">
        <w:rPr>
          <w:rFonts w:asciiTheme="majorHAnsi" w:hAnsiTheme="majorHAnsi"/>
          <w:sz w:val="24"/>
        </w:rPr>
        <w:t>percenta</w:t>
      </w:r>
      <w:r w:rsidR="00524A21" w:rsidRPr="00105E42">
        <w:rPr>
          <w:rFonts w:asciiTheme="majorHAnsi" w:hAnsiTheme="majorHAnsi"/>
          <w:sz w:val="24"/>
        </w:rPr>
        <w:t xml:space="preserve">ge of rural population and are included </w:t>
      </w:r>
      <w:r w:rsidR="00073B15" w:rsidRPr="00105E42">
        <w:rPr>
          <w:rFonts w:asciiTheme="majorHAnsi" w:hAnsiTheme="majorHAnsi"/>
          <w:sz w:val="24"/>
        </w:rPr>
        <w:t>as control variables for</w:t>
      </w:r>
      <w:r w:rsidR="00524A21" w:rsidRPr="00105E42">
        <w:rPr>
          <w:rFonts w:asciiTheme="majorHAnsi" w:hAnsiTheme="majorHAnsi"/>
          <w:sz w:val="24"/>
        </w:rPr>
        <w:t xml:space="preserve"> level of development</w:t>
      </w:r>
      <w:r w:rsidR="00073B15" w:rsidRPr="00105E42">
        <w:rPr>
          <w:rFonts w:asciiTheme="majorHAnsi" w:hAnsiTheme="majorHAnsi"/>
          <w:sz w:val="24"/>
        </w:rPr>
        <w:t>.</w:t>
      </w:r>
    </w:p>
    <w:p w14:paraId="0BA2EC39" w14:textId="0BC00C5E" w:rsidR="0069540B" w:rsidRPr="0033583B" w:rsidRDefault="0069540B" w:rsidP="00AB4D62">
      <w:pPr>
        <w:pStyle w:val="Ttulo3"/>
      </w:pPr>
      <w:bookmarkStart w:id="45" w:name="_Toc354842877"/>
      <w:r w:rsidRPr="0033583B">
        <w:t>Simple regression model</w:t>
      </w:r>
      <w:bookmarkEnd w:id="45"/>
      <w:r w:rsidRPr="0033583B">
        <w:t xml:space="preserve"> </w:t>
      </w:r>
    </w:p>
    <w:p w14:paraId="5DEE5415" w14:textId="596AF25D" w:rsidR="001A441D" w:rsidRPr="00105E42" w:rsidRDefault="0069540B" w:rsidP="001A441D">
      <w:pPr>
        <w:spacing w:after="120" w:line="360" w:lineRule="auto"/>
        <w:jc w:val="both"/>
        <w:rPr>
          <w:rFonts w:asciiTheme="majorHAnsi" w:eastAsia="Times New Roman" w:hAnsiTheme="majorHAnsi" w:cstheme="minorHAnsi"/>
          <w:sz w:val="24"/>
          <w:szCs w:val="24"/>
          <w:lang w:eastAsia="es-AR"/>
        </w:rPr>
      </w:pPr>
      <w:r w:rsidRPr="00105E42">
        <w:rPr>
          <w:rFonts w:asciiTheme="majorHAnsi" w:eastAsia="Times New Roman" w:hAnsiTheme="majorHAnsi" w:cstheme="minorHAnsi"/>
          <w:sz w:val="24"/>
          <w:szCs w:val="24"/>
          <w:lang w:eastAsia="es-AR"/>
        </w:rPr>
        <w:t xml:space="preserve">Table </w:t>
      </w:r>
      <w:r w:rsidR="001A441D" w:rsidRPr="00105E42">
        <w:rPr>
          <w:rFonts w:asciiTheme="majorHAnsi" w:eastAsia="Times New Roman" w:hAnsiTheme="majorHAnsi" w:cstheme="minorHAnsi"/>
          <w:sz w:val="24"/>
          <w:szCs w:val="24"/>
          <w:lang w:eastAsia="es-AR"/>
        </w:rPr>
        <w:t>I</w:t>
      </w:r>
      <w:r w:rsidRPr="00105E42">
        <w:rPr>
          <w:rFonts w:asciiTheme="majorHAnsi" w:eastAsia="Times New Roman" w:hAnsiTheme="majorHAnsi" w:cstheme="minorHAnsi"/>
          <w:sz w:val="24"/>
          <w:szCs w:val="24"/>
          <w:lang w:eastAsia="es-AR"/>
        </w:rPr>
        <w:t xml:space="preserve"> shows the simple regression model,</w:t>
      </w:r>
      <w:r w:rsidR="001A441D" w:rsidRPr="00105E42">
        <w:rPr>
          <w:rFonts w:asciiTheme="majorHAnsi" w:eastAsia="Times New Roman" w:hAnsiTheme="majorHAnsi" w:cstheme="minorHAnsi"/>
          <w:sz w:val="24"/>
          <w:szCs w:val="24"/>
          <w:lang w:eastAsia="es-AR"/>
        </w:rPr>
        <w:t xml:space="preserve"> where</w:t>
      </w:r>
      <w:r w:rsidRPr="00105E42">
        <w:rPr>
          <w:rFonts w:asciiTheme="majorHAnsi" w:eastAsia="Times New Roman" w:hAnsiTheme="majorHAnsi" w:cstheme="minorHAnsi"/>
          <w:sz w:val="24"/>
          <w:szCs w:val="24"/>
          <w:lang w:eastAsia="es-AR"/>
        </w:rPr>
        <w:t xml:space="preserve"> </w:t>
      </w:r>
      <w:r w:rsidR="00320665" w:rsidRPr="00105E42">
        <w:rPr>
          <w:rFonts w:asciiTheme="majorHAnsi" w:eastAsia="Times New Roman" w:hAnsiTheme="majorHAnsi" w:cstheme="minorHAnsi"/>
          <w:sz w:val="24"/>
          <w:szCs w:val="24"/>
          <w:lang w:eastAsia="es-AR"/>
        </w:rPr>
        <w:t>results</w:t>
      </w:r>
      <w:r w:rsidR="00A85369">
        <w:rPr>
          <w:rFonts w:asciiTheme="majorHAnsi" w:eastAsia="Times New Roman" w:hAnsiTheme="majorHAnsi" w:cstheme="minorHAnsi"/>
          <w:sz w:val="24"/>
          <w:szCs w:val="24"/>
          <w:lang w:eastAsia="es-AR"/>
        </w:rPr>
        <w:t xml:space="preserve"> 1 to 9</w:t>
      </w:r>
      <w:r w:rsidRPr="00105E42">
        <w:rPr>
          <w:rFonts w:asciiTheme="majorHAnsi" w:eastAsia="Times New Roman" w:hAnsiTheme="majorHAnsi" w:cstheme="minorHAnsi"/>
          <w:sz w:val="24"/>
          <w:szCs w:val="24"/>
          <w:lang w:eastAsia="es-AR"/>
        </w:rPr>
        <w:t xml:space="preserve"> are estimated using </w:t>
      </w:r>
      <w:r w:rsidR="00320665" w:rsidRPr="00105E42">
        <w:rPr>
          <w:rFonts w:asciiTheme="majorHAnsi" w:eastAsia="Times New Roman" w:hAnsiTheme="majorHAnsi" w:cstheme="minorHAnsi"/>
          <w:sz w:val="24"/>
          <w:szCs w:val="24"/>
          <w:lang w:eastAsia="es-AR"/>
        </w:rPr>
        <w:t xml:space="preserve">pooled </w:t>
      </w:r>
      <w:r w:rsidR="00A85369">
        <w:rPr>
          <w:rFonts w:asciiTheme="majorHAnsi" w:eastAsia="Times New Roman" w:hAnsiTheme="majorHAnsi" w:cstheme="minorHAnsi"/>
          <w:sz w:val="24"/>
          <w:szCs w:val="24"/>
          <w:lang w:eastAsia="es-AR"/>
        </w:rPr>
        <w:t>OLS, fixed effects (FE) and r</w:t>
      </w:r>
      <w:r w:rsidRPr="00105E42">
        <w:rPr>
          <w:rFonts w:asciiTheme="majorHAnsi" w:eastAsia="Times New Roman" w:hAnsiTheme="majorHAnsi" w:cstheme="minorHAnsi"/>
          <w:sz w:val="24"/>
          <w:szCs w:val="24"/>
          <w:lang w:eastAsia="es-AR"/>
        </w:rPr>
        <w:t xml:space="preserve">andom effects (RE). </w:t>
      </w:r>
      <w:r w:rsidR="00524A21" w:rsidRPr="00105E42">
        <w:rPr>
          <w:rFonts w:asciiTheme="majorHAnsi" w:eastAsia="Times New Roman" w:hAnsiTheme="majorHAnsi" w:cstheme="minorHAnsi"/>
          <w:sz w:val="24"/>
          <w:szCs w:val="24"/>
          <w:lang w:eastAsia="es-AR"/>
        </w:rPr>
        <w:t>The first of the following</w:t>
      </w:r>
      <w:r w:rsidR="00A85369">
        <w:rPr>
          <w:rFonts w:asciiTheme="majorHAnsi" w:eastAsia="Times New Roman" w:hAnsiTheme="majorHAnsi" w:cstheme="minorHAnsi"/>
          <w:sz w:val="24"/>
          <w:szCs w:val="24"/>
          <w:lang w:eastAsia="es-AR"/>
        </w:rPr>
        <w:t xml:space="preserve"> equations represents 1 to 3, the second 4 to 6 and the third 7 to </w:t>
      </w:r>
      <w:r w:rsidR="00524A21" w:rsidRPr="00105E42">
        <w:rPr>
          <w:rFonts w:asciiTheme="majorHAnsi" w:eastAsia="Times New Roman" w:hAnsiTheme="majorHAnsi" w:cstheme="minorHAnsi"/>
          <w:sz w:val="24"/>
          <w:szCs w:val="24"/>
          <w:lang w:eastAsia="es-AR"/>
        </w:rPr>
        <w:t>9</w:t>
      </w:r>
      <w:r w:rsidR="00350B6D" w:rsidRPr="00105E42">
        <w:rPr>
          <w:rFonts w:asciiTheme="majorHAnsi" w:eastAsia="Times New Roman" w:hAnsiTheme="majorHAnsi" w:cstheme="minorHAnsi"/>
          <w:sz w:val="24"/>
          <w:szCs w:val="24"/>
          <w:lang w:eastAsia="es-AR"/>
        </w:rPr>
        <w:t>:</w:t>
      </w:r>
    </w:p>
    <w:p w14:paraId="1B1CA4BD"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34E8AAD9"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PI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44A05CA9" w14:textId="0196491A" w:rsidR="00320665" w:rsidRPr="00A85369" w:rsidRDefault="001A441D" w:rsidP="00835315">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IJ</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26072AE9" w14:textId="384C70C1" w:rsidR="00073B15" w:rsidRPr="00A85369" w:rsidRDefault="00320665" w:rsidP="00A85369">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With respect to the results, p</w:t>
      </w:r>
      <w:r w:rsidR="0069540B" w:rsidRPr="00A85369">
        <w:rPr>
          <w:rFonts w:asciiTheme="majorHAnsi" w:eastAsia="Times New Roman" w:hAnsiTheme="majorHAnsi" w:cstheme="minorHAnsi"/>
          <w:sz w:val="24"/>
          <w:lang w:eastAsia="es-AR"/>
        </w:rPr>
        <w:t xml:space="preserve">arty finance regulation </w:t>
      </w:r>
      <w:r w:rsidR="001A441D" w:rsidRPr="00A85369">
        <w:rPr>
          <w:rFonts w:asciiTheme="majorHAnsi" w:eastAsia="Times New Roman" w:hAnsiTheme="majorHAnsi" w:cstheme="minorHAnsi"/>
          <w:sz w:val="24"/>
          <w:lang w:eastAsia="es-AR"/>
        </w:rPr>
        <w:t xml:space="preserve">has a </w:t>
      </w:r>
      <w:r w:rsidR="0069540B" w:rsidRPr="00A85369">
        <w:rPr>
          <w:rFonts w:asciiTheme="majorHAnsi" w:eastAsia="Times New Roman" w:hAnsiTheme="majorHAnsi" w:cstheme="minorHAnsi"/>
          <w:sz w:val="24"/>
          <w:lang w:eastAsia="es-AR"/>
        </w:rPr>
        <w:t xml:space="preserve">significant </w:t>
      </w:r>
      <w:r w:rsidR="00B85C4D" w:rsidRPr="00A85369">
        <w:rPr>
          <w:rFonts w:asciiTheme="majorHAnsi" w:eastAsia="Times New Roman" w:hAnsiTheme="majorHAnsi" w:cstheme="minorHAnsi"/>
          <w:sz w:val="24"/>
          <w:lang w:eastAsia="es-AR"/>
        </w:rPr>
        <w:t xml:space="preserve">positive </w:t>
      </w:r>
      <w:r w:rsidR="0069540B" w:rsidRPr="00A85369">
        <w:rPr>
          <w:rFonts w:asciiTheme="majorHAnsi" w:eastAsia="Times New Roman" w:hAnsiTheme="majorHAnsi" w:cstheme="minorHAnsi"/>
          <w:sz w:val="24"/>
          <w:lang w:eastAsia="es-AR"/>
        </w:rPr>
        <w:t>effect on control of corruption in a pooled OLS model.</w:t>
      </w:r>
      <w:r w:rsidR="00350B6D" w:rsidRPr="00A85369">
        <w:rPr>
          <w:rFonts w:asciiTheme="majorHAnsi" w:eastAsia="Times New Roman" w:hAnsiTheme="majorHAnsi" w:cstheme="minorHAnsi"/>
          <w:sz w:val="24"/>
          <w:lang w:eastAsia="es-AR"/>
        </w:rPr>
        <w:t xml:space="preserve"> T</w:t>
      </w:r>
      <w:r w:rsidR="0069540B" w:rsidRPr="00A85369">
        <w:rPr>
          <w:rFonts w:asciiTheme="majorHAnsi" w:eastAsia="Times New Roman" w:hAnsiTheme="majorHAnsi" w:cstheme="minorHAnsi"/>
          <w:sz w:val="24"/>
          <w:lang w:eastAsia="es-AR"/>
        </w:rPr>
        <w:t xml:space="preserve">his result is reversed when accounting for idiosyncratic characteristics of each country in panel estimations. Public investment and </w:t>
      </w:r>
      <w:r w:rsidR="001A441D"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 have the expected signs</w:t>
      </w:r>
      <w:r w:rsidRPr="00A85369">
        <w:rPr>
          <w:rFonts w:asciiTheme="majorHAnsi" w:eastAsia="Times New Roman" w:hAnsiTheme="majorHAnsi" w:cstheme="minorHAnsi"/>
          <w:sz w:val="24"/>
          <w:lang w:eastAsia="es-AR"/>
        </w:rPr>
        <w:t>, negative and positive, respectively</w:t>
      </w:r>
      <w:r w:rsidR="00350B6D" w:rsidRPr="00A85369">
        <w:rPr>
          <w:rFonts w:asciiTheme="majorHAnsi" w:eastAsia="Times New Roman" w:hAnsiTheme="majorHAnsi" w:cstheme="minorHAnsi"/>
          <w:sz w:val="24"/>
          <w:lang w:eastAsia="es-AR"/>
        </w:rPr>
        <w:t xml:space="preserve">. Thus, an increase in </w:t>
      </w:r>
      <w:r w:rsidR="0069540B" w:rsidRPr="00A85369">
        <w:rPr>
          <w:rFonts w:asciiTheme="majorHAnsi" w:eastAsia="Times New Roman" w:hAnsiTheme="majorHAnsi" w:cstheme="minorHAnsi"/>
          <w:sz w:val="24"/>
          <w:lang w:eastAsia="es-AR"/>
        </w:rPr>
        <w:t xml:space="preserve">public investment is associated with </w:t>
      </w:r>
      <w:r w:rsidR="00F25920" w:rsidRPr="00A85369">
        <w:rPr>
          <w:rFonts w:asciiTheme="majorHAnsi" w:eastAsia="Times New Roman" w:hAnsiTheme="majorHAnsi" w:cstheme="minorHAnsi"/>
          <w:sz w:val="24"/>
          <w:lang w:eastAsia="es-AR"/>
        </w:rPr>
        <w:t>deterioration</w:t>
      </w:r>
      <w:r w:rsidR="0069540B" w:rsidRPr="00A85369">
        <w:rPr>
          <w:rFonts w:asciiTheme="majorHAnsi" w:eastAsia="Times New Roman" w:hAnsiTheme="majorHAnsi" w:cstheme="minorHAnsi"/>
          <w:sz w:val="24"/>
          <w:lang w:eastAsia="es-AR"/>
        </w:rPr>
        <w:t xml:space="preserve"> in </w:t>
      </w:r>
      <w:r w:rsidR="00350B6D" w:rsidRPr="00A85369">
        <w:rPr>
          <w:rFonts w:asciiTheme="majorHAnsi" w:eastAsia="Times New Roman" w:hAnsiTheme="majorHAnsi" w:cstheme="minorHAnsi"/>
          <w:sz w:val="24"/>
          <w:lang w:eastAsia="es-AR"/>
        </w:rPr>
        <w:t>control of corruption.</w:t>
      </w:r>
      <w:r w:rsidR="0069540B" w:rsidRPr="00A85369">
        <w:rPr>
          <w:rFonts w:asciiTheme="majorHAnsi" w:eastAsia="Times New Roman" w:hAnsiTheme="majorHAnsi" w:cstheme="minorHAnsi"/>
          <w:sz w:val="24"/>
          <w:lang w:eastAsia="es-AR"/>
        </w:rPr>
        <w:t xml:space="preserve"> </w:t>
      </w:r>
      <w:r w:rsidR="00350B6D" w:rsidRPr="00A85369">
        <w:rPr>
          <w:rFonts w:asciiTheme="majorHAnsi" w:eastAsia="Times New Roman" w:hAnsiTheme="majorHAnsi" w:cstheme="minorHAnsi"/>
          <w:sz w:val="24"/>
          <w:lang w:eastAsia="es-AR"/>
        </w:rPr>
        <w:t>Inversely</w:t>
      </w:r>
      <w:r w:rsidR="0069540B" w:rsidRPr="00A85369">
        <w:rPr>
          <w:rFonts w:asciiTheme="majorHAnsi" w:eastAsia="Times New Roman" w:hAnsiTheme="majorHAnsi" w:cstheme="minorHAnsi"/>
          <w:sz w:val="24"/>
          <w:lang w:eastAsia="es-AR"/>
        </w:rPr>
        <w:t xml:space="preserve">, </w:t>
      </w:r>
      <w:r w:rsidR="00F25920" w:rsidRPr="00A85369">
        <w:rPr>
          <w:rFonts w:asciiTheme="majorHAnsi" w:eastAsia="Times New Roman" w:hAnsiTheme="majorHAnsi" w:cstheme="minorHAnsi"/>
          <w:sz w:val="24"/>
          <w:lang w:eastAsia="es-AR"/>
        </w:rPr>
        <w:t>increases in judicial independence are</w:t>
      </w:r>
      <w:r w:rsidR="0069540B" w:rsidRPr="00A85369">
        <w:rPr>
          <w:rFonts w:asciiTheme="majorHAnsi" w:eastAsia="Times New Roman" w:hAnsiTheme="majorHAnsi" w:cstheme="minorHAnsi"/>
          <w:sz w:val="24"/>
          <w:lang w:eastAsia="es-AR"/>
        </w:rPr>
        <w:t xml:space="preserve"> correlated with improvements in the </w:t>
      </w:r>
      <w:r w:rsidR="00843E69" w:rsidRPr="00A85369">
        <w:rPr>
          <w:rFonts w:asciiTheme="majorHAnsi" w:eastAsia="Times New Roman" w:hAnsiTheme="majorHAnsi" w:cstheme="minorHAnsi"/>
          <w:sz w:val="24"/>
          <w:lang w:eastAsia="es-AR"/>
        </w:rPr>
        <w:t xml:space="preserve">dependent variable. Both </w:t>
      </w:r>
      <w:proofErr w:type="spellStart"/>
      <w:r w:rsidR="00843E69" w:rsidRPr="00A85369">
        <w:rPr>
          <w:rFonts w:asciiTheme="majorHAnsi" w:eastAsia="Times New Roman" w:hAnsiTheme="majorHAnsi" w:cstheme="minorHAnsi"/>
          <w:sz w:val="24"/>
          <w:lang w:eastAsia="es-AR"/>
        </w:rPr>
        <w:t>regre</w:t>
      </w:r>
      <w:r w:rsidR="001A441D" w:rsidRPr="00A85369">
        <w:rPr>
          <w:rFonts w:asciiTheme="majorHAnsi" w:eastAsia="Times New Roman" w:hAnsiTheme="majorHAnsi" w:cstheme="minorHAnsi"/>
          <w:sz w:val="24"/>
          <w:lang w:eastAsia="es-AR"/>
        </w:rPr>
        <w:t>s</w:t>
      </w:r>
      <w:r w:rsidR="00843E69" w:rsidRPr="00A85369">
        <w:rPr>
          <w:rFonts w:asciiTheme="majorHAnsi" w:eastAsia="Times New Roman" w:hAnsiTheme="majorHAnsi" w:cstheme="minorHAnsi"/>
          <w:sz w:val="24"/>
          <w:lang w:eastAsia="es-AR"/>
        </w:rPr>
        <w:t>s</w:t>
      </w:r>
      <w:r w:rsidR="0069540B" w:rsidRPr="00A85369">
        <w:rPr>
          <w:rFonts w:asciiTheme="majorHAnsi" w:eastAsia="Times New Roman" w:hAnsiTheme="majorHAnsi" w:cstheme="minorHAnsi"/>
          <w:sz w:val="24"/>
          <w:lang w:eastAsia="es-AR"/>
        </w:rPr>
        <w:t>ors</w:t>
      </w:r>
      <w:proofErr w:type="spellEnd"/>
      <w:r w:rsidR="0069540B" w:rsidRPr="00A85369">
        <w:rPr>
          <w:rFonts w:asciiTheme="majorHAnsi" w:eastAsia="Times New Roman" w:hAnsiTheme="majorHAnsi" w:cstheme="minorHAnsi"/>
          <w:sz w:val="24"/>
          <w:lang w:eastAsia="es-AR"/>
        </w:rPr>
        <w:t xml:space="preserve"> are statistical</w:t>
      </w:r>
      <w:r w:rsidR="00B85C4D">
        <w:rPr>
          <w:rFonts w:asciiTheme="majorHAnsi" w:eastAsia="Times New Roman" w:hAnsiTheme="majorHAnsi" w:cstheme="minorHAnsi"/>
          <w:sz w:val="24"/>
          <w:lang w:eastAsia="es-AR"/>
        </w:rPr>
        <w:t>ly</w:t>
      </w:r>
      <w:r w:rsidR="0069540B" w:rsidRPr="00A85369">
        <w:rPr>
          <w:rFonts w:asciiTheme="majorHAnsi" w:eastAsia="Times New Roman" w:hAnsiTheme="majorHAnsi" w:cstheme="minorHAnsi"/>
          <w:sz w:val="24"/>
          <w:lang w:eastAsia="es-AR"/>
        </w:rPr>
        <w:t xml:space="preserve"> significant at </w:t>
      </w:r>
      <w:r w:rsidRPr="00A85369">
        <w:rPr>
          <w:rFonts w:asciiTheme="majorHAnsi" w:eastAsia="Times New Roman" w:hAnsiTheme="majorHAnsi" w:cstheme="minorHAnsi"/>
          <w:sz w:val="24"/>
          <w:lang w:eastAsia="es-AR"/>
        </w:rPr>
        <w:t>usual</w:t>
      </w:r>
      <w:r w:rsidR="0069540B" w:rsidRPr="00A85369">
        <w:rPr>
          <w:rFonts w:asciiTheme="majorHAnsi" w:eastAsia="Times New Roman" w:hAnsiTheme="majorHAnsi" w:cstheme="minorHAnsi"/>
          <w:sz w:val="24"/>
          <w:lang w:eastAsia="es-AR"/>
        </w:rPr>
        <w:t xml:space="preserve"> levels of confidence</w:t>
      </w:r>
      <w:bookmarkStart w:id="46" w:name="regression-model."/>
      <w:bookmarkEnd w:id="46"/>
      <w:r w:rsidR="00350B6D" w:rsidRPr="00A85369">
        <w:rPr>
          <w:rFonts w:asciiTheme="majorHAnsi" w:eastAsia="Times New Roman" w:hAnsiTheme="majorHAnsi" w:cstheme="minorHAnsi"/>
          <w:sz w:val="24"/>
          <w:lang w:eastAsia="es-AR"/>
        </w:rPr>
        <w:t>.</w:t>
      </w:r>
      <w:r w:rsidR="00A85369">
        <w:rPr>
          <w:rFonts w:asciiTheme="majorHAnsi" w:eastAsia="Times New Roman" w:hAnsiTheme="majorHAnsi" w:cstheme="minorHAnsi"/>
          <w:sz w:val="24"/>
          <w:lang w:eastAsia="es-AR"/>
        </w:rPr>
        <w:br w:type="page"/>
      </w:r>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D656B1"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eastAsia="es-ES"/>
              </w:rPr>
            </w:pPr>
          </w:p>
        </w:tc>
        <w:tc>
          <w:tcPr>
            <w:tcW w:w="1007" w:type="dxa"/>
            <w:tcBorders>
              <w:top w:val="single" w:sz="6" w:space="0" w:color="auto"/>
              <w:left w:val="single" w:sz="4" w:space="0" w:color="auto"/>
              <w:bottom w:val="nil"/>
              <w:right w:val="nil"/>
            </w:tcBorders>
          </w:tcPr>
          <w:p w14:paraId="6F8CF6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0DE4F2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1" w:type="dxa"/>
            <w:tcBorders>
              <w:top w:val="single" w:sz="6" w:space="0" w:color="auto"/>
              <w:left w:val="nil"/>
              <w:bottom w:val="nil"/>
              <w:right w:val="nil"/>
            </w:tcBorders>
          </w:tcPr>
          <w:p w14:paraId="2342DA7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948" w:type="dxa"/>
            <w:tcBorders>
              <w:top w:val="single" w:sz="6" w:space="0" w:color="auto"/>
              <w:left w:val="nil"/>
              <w:bottom w:val="nil"/>
              <w:right w:val="nil"/>
            </w:tcBorders>
          </w:tcPr>
          <w:p w14:paraId="56C3F21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362AC3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6" w:type="dxa"/>
            <w:tcBorders>
              <w:top w:val="single" w:sz="6" w:space="0" w:color="auto"/>
              <w:left w:val="nil"/>
              <w:bottom w:val="nil"/>
              <w:right w:val="nil"/>
            </w:tcBorders>
          </w:tcPr>
          <w:p w14:paraId="21A8733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1007" w:type="dxa"/>
            <w:tcBorders>
              <w:top w:val="single" w:sz="6" w:space="0" w:color="auto"/>
              <w:left w:val="nil"/>
              <w:bottom w:val="nil"/>
              <w:right w:val="nil"/>
            </w:tcBorders>
          </w:tcPr>
          <w:p w14:paraId="5657CEF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1007" w:type="dxa"/>
            <w:tcBorders>
              <w:top w:val="single" w:sz="6" w:space="0" w:color="auto"/>
              <w:left w:val="nil"/>
              <w:bottom w:val="nil"/>
              <w:right w:val="nil"/>
            </w:tcBorders>
          </w:tcPr>
          <w:p w14:paraId="01AC452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1007" w:type="dxa"/>
            <w:tcBorders>
              <w:top w:val="single" w:sz="6" w:space="0" w:color="auto"/>
              <w:left w:val="nil"/>
              <w:bottom w:val="nil"/>
              <w:right w:val="nil"/>
            </w:tcBorders>
          </w:tcPr>
          <w:p w14:paraId="48E5DE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r>
      <w:tr w:rsidR="0069540B" w:rsidRPr="00D656B1"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w:t>
            </w:r>
          </w:p>
        </w:tc>
        <w:tc>
          <w:tcPr>
            <w:tcW w:w="948" w:type="dxa"/>
            <w:tcBorders>
              <w:top w:val="nil"/>
              <w:left w:val="nil"/>
              <w:bottom w:val="single" w:sz="6" w:space="0" w:color="auto"/>
              <w:right w:val="nil"/>
            </w:tcBorders>
          </w:tcPr>
          <w:p w14:paraId="5F0336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(2)</w:t>
            </w:r>
          </w:p>
        </w:tc>
        <w:tc>
          <w:tcPr>
            <w:tcW w:w="931" w:type="dxa"/>
            <w:tcBorders>
              <w:top w:val="nil"/>
              <w:left w:val="nil"/>
              <w:bottom w:val="single" w:sz="6" w:space="0" w:color="auto"/>
              <w:right w:val="nil"/>
            </w:tcBorders>
          </w:tcPr>
          <w:p w14:paraId="195ACB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(3)</w:t>
            </w:r>
          </w:p>
        </w:tc>
        <w:tc>
          <w:tcPr>
            <w:tcW w:w="948" w:type="dxa"/>
            <w:tcBorders>
              <w:top w:val="nil"/>
              <w:left w:val="nil"/>
              <w:bottom w:val="single" w:sz="6" w:space="0" w:color="auto"/>
              <w:right w:val="nil"/>
            </w:tcBorders>
          </w:tcPr>
          <w:p w14:paraId="4B4BB2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(4)</w:t>
            </w:r>
          </w:p>
        </w:tc>
        <w:tc>
          <w:tcPr>
            <w:tcW w:w="948" w:type="dxa"/>
            <w:tcBorders>
              <w:top w:val="nil"/>
              <w:left w:val="nil"/>
              <w:bottom w:val="single" w:sz="6" w:space="0" w:color="auto"/>
              <w:right w:val="nil"/>
            </w:tcBorders>
          </w:tcPr>
          <w:p w14:paraId="320240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(5)</w:t>
            </w:r>
          </w:p>
        </w:tc>
        <w:tc>
          <w:tcPr>
            <w:tcW w:w="936" w:type="dxa"/>
            <w:tcBorders>
              <w:top w:val="nil"/>
              <w:left w:val="nil"/>
              <w:bottom w:val="single" w:sz="6" w:space="0" w:color="auto"/>
              <w:right w:val="nil"/>
            </w:tcBorders>
          </w:tcPr>
          <w:p w14:paraId="1B79121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(6)</w:t>
            </w:r>
          </w:p>
        </w:tc>
        <w:tc>
          <w:tcPr>
            <w:tcW w:w="1007" w:type="dxa"/>
            <w:tcBorders>
              <w:top w:val="nil"/>
              <w:left w:val="nil"/>
              <w:bottom w:val="single" w:sz="6" w:space="0" w:color="auto"/>
              <w:right w:val="nil"/>
            </w:tcBorders>
          </w:tcPr>
          <w:p w14:paraId="0EB8720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(7)</w:t>
            </w:r>
          </w:p>
        </w:tc>
        <w:tc>
          <w:tcPr>
            <w:tcW w:w="1007" w:type="dxa"/>
            <w:tcBorders>
              <w:top w:val="nil"/>
              <w:left w:val="nil"/>
              <w:bottom w:val="single" w:sz="6" w:space="0" w:color="auto"/>
              <w:right w:val="nil"/>
            </w:tcBorders>
          </w:tcPr>
          <w:p w14:paraId="54FC00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(8)</w:t>
            </w:r>
          </w:p>
        </w:tc>
        <w:tc>
          <w:tcPr>
            <w:tcW w:w="1007" w:type="dxa"/>
            <w:tcBorders>
              <w:top w:val="nil"/>
              <w:left w:val="nil"/>
              <w:bottom w:val="single" w:sz="6" w:space="0" w:color="auto"/>
              <w:right w:val="nil"/>
            </w:tcBorders>
          </w:tcPr>
          <w:p w14:paraId="62B900B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(9)</w:t>
            </w:r>
          </w:p>
        </w:tc>
      </w:tr>
      <w:tr w:rsidR="0069540B" w:rsidRPr="00D656B1"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tcPr>
          <w:p w14:paraId="05B596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2265B44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tcPr>
          <w:p w14:paraId="32C197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47DC15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6133CF5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tcPr>
          <w:p w14:paraId="1BA50B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25A4D2A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F32129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7F0098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0.750***</w:t>
            </w:r>
          </w:p>
        </w:tc>
        <w:tc>
          <w:tcPr>
            <w:tcW w:w="948" w:type="dxa"/>
            <w:tcBorders>
              <w:top w:val="nil"/>
              <w:left w:val="nil"/>
              <w:bottom w:val="nil"/>
              <w:right w:val="nil"/>
            </w:tcBorders>
            <w:vAlign w:val="center"/>
          </w:tcPr>
          <w:p w14:paraId="41803B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-0.0649</w:t>
            </w:r>
          </w:p>
        </w:tc>
        <w:tc>
          <w:tcPr>
            <w:tcW w:w="931" w:type="dxa"/>
            <w:tcBorders>
              <w:top w:val="nil"/>
              <w:left w:val="nil"/>
              <w:bottom w:val="nil"/>
              <w:right w:val="nil"/>
            </w:tcBorders>
            <w:vAlign w:val="center"/>
          </w:tcPr>
          <w:p w14:paraId="6F89FE1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-0.0601</w:t>
            </w:r>
          </w:p>
        </w:tc>
        <w:tc>
          <w:tcPr>
            <w:tcW w:w="948" w:type="dxa"/>
            <w:tcBorders>
              <w:top w:val="nil"/>
              <w:left w:val="nil"/>
              <w:bottom w:val="nil"/>
              <w:right w:val="nil"/>
            </w:tcBorders>
            <w:vAlign w:val="center"/>
          </w:tcPr>
          <w:p w14:paraId="1BE4FC5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B15C9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138DAA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D29FAE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E8C85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FF327C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(0.205)</w:t>
            </w:r>
          </w:p>
        </w:tc>
        <w:tc>
          <w:tcPr>
            <w:tcW w:w="948" w:type="dxa"/>
            <w:tcBorders>
              <w:top w:val="nil"/>
              <w:left w:val="nil"/>
              <w:bottom w:val="nil"/>
              <w:right w:val="nil"/>
            </w:tcBorders>
            <w:vAlign w:val="center"/>
          </w:tcPr>
          <w:p w14:paraId="1EDCB5F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(0.0491)</w:t>
            </w:r>
          </w:p>
        </w:tc>
        <w:tc>
          <w:tcPr>
            <w:tcW w:w="931" w:type="dxa"/>
            <w:tcBorders>
              <w:top w:val="nil"/>
              <w:left w:val="nil"/>
              <w:bottom w:val="nil"/>
              <w:right w:val="nil"/>
            </w:tcBorders>
            <w:vAlign w:val="center"/>
          </w:tcPr>
          <w:p w14:paraId="143C91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(0.0494)</w:t>
            </w:r>
          </w:p>
        </w:tc>
        <w:tc>
          <w:tcPr>
            <w:tcW w:w="948" w:type="dxa"/>
            <w:tcBorders>
              <w:top w:val="nil"/>
              <w:left w:val="nil"/>
              <w:bottom w:val="nil"/>
              <w:right w:val="nil"/>
            </w:tcBorders>
            <w:vAlign w:val="center"/>
          </w:tcPr>
          <w:p w14:paraId="72A3E9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3810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2D40C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BE47C5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47829C2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8AC49E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CFB237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298CAED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1BB4A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-0.265</w:t>
            </w:r>
          </w:p>
        </w:tc>
        <w:tc>
          <w:tcPr>
            <w:tcW w:w="948" w:type="dxa"/>
            <w:tcBorders>
              <w:top w:val="nil"/>
              <w:left w:val="nil"/>
              <w:bottom w:val="nil"/>
              <w:right w:val="nil"/>
            </w:tcBorders>
            <w:vAlign w:val="center"/>
          </w:tcPr>
          <w:p w14:paraId="62ED9ED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-0.496**</w:t>
            </w:r>
          </w:p>
        </w:tc>
        <w:tc>
          <w:tcPr>
            <w:tcW w:w="936" w:type="dxa"/>
            <w:tcBorders>
              <w:top w:val="nil"/>
              <w:left w:val="nil"/>
              <w:bottom w:val="nil"/>
              <w:right w:val="nil"/>
            </w:tcBorders>
            <w:vAlign w:val="center"/>
          </w:tcPr>
          <w:p w14:paraId="50F37E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w:t>
            </w:r>
          </w:p>
        </w:tc>
        <w:tc>
          <w:tcPr>
            <w:tcW w:w="1007" w:type="dxa"/>
            <w:tcBorders>
              <w:top w:val="nil"/>
              <w:left w:val="nil"/>
              <w:bottom w:val="nil"/>
              <w:right w:val="nil"/>
            </w:tcBorders>
            <w:vAlign w:val="center"/>
          </w:tcPr>
          <w:p w14:paraId="2855C4B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D6771D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48675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48ED72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06E1F9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61B11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(0.503)</w:t>
            </w:r>
          </w:p>
        </w:tc>
        <w:tc>
          <w:tcPr>
            <w:tcW w:w="948" w:type="dxa"/>
            <w:tcBorders>
              <w:top w:val="nil"/>
              <w:left w:val="nil"/>
              <w:bottom w:val="nil"/>
              <w:right w:val="nil"/>
            </w:tcBorders>
            <w:vAlign w:val="center"/>
          </w:tcPr>
          <w:p w14:paraId="777E2FA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(0.230)</w:t>
            </w:r>
          </w:p>
        </w:tc>
        <w:tc>
          <w:tcPr>
            <w:tcW w:w="936" w:type="dxa"/>
            <w:tcBorders>
              <w:top w:val="nil"/>
              <w:left w:val="nil"/>
              <w:bottom w:val="nil"/>
              <w:right w:val="nil"/>
            </w:tcBorders>
            <w:vAlign w:val="center"/>
          </w:tcPr>
          <w:p w14:paraId="3EF7388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(0.228)</w:t>
            </w:r>
          </w:p>
        </w:tc>
        <w:tc>
          <w:tcPr>
            <w:tcW w:w="1007" w:type="dxa"/>
            <w:tcBorders>
              <w:top w:val="nil"/>
              <w:left w:val="nil"/>
              <w:bottom w:val="nil"/>
              <w:right w:val="nil"/>
            </w:tcBorders>
            <w:vAlign w:val="center"/>
          </w:tcPr>
          <w:p w14:paraId="2D3FFC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AD1AD4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8F017E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7BC636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713E14B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5ADE0C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A95684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0CEE7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5C81D2F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0.546***</w:t>
            </w:r>
          </w:p>
        </w:tc>
        <w:tc>
          <w:tcPr>
            <w:tcW w:w="1007" w:type="dxa"/>
            <w:tcBorders>
              <w:top w:val="nil"/>
              <w:left w:val="nil"/>
              <w:bottom w:val="nil"/>
              <w:right w:val="nil"/>
            </w:tcBorders>
            <w:vAlign w:val="center"/>
          </w:tcPr>
          <w:p w14:paraId="7B86CB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0.0608**</w:t>
            </w:r>
          </w:p>
        </w:tc>
        <w:tc>
          <w:tcPr>
            <w:tcW w:w="1007" w:type="dxa"/>
            <w:tcBorders>
              <w:top w:val="nil"/>
              <w:left w:val="nil"/>
              <w:bottom w:val="nil"/>
              <w:right w:val="nil"/>
            </w:tcBorders>
            <w:vAlign w:val="center"/>
          </w:tcPr>
          <w:p w14:paraId="7D3BFC8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0.151***</w:t>
            </w:r>
          </w:p>
        </w:tc>
      </w:tr>
      <w:tr w:rsidR="0069540B" w:rsidRPr="00D656B1"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C1CF3E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1DC572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D40D2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40989F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CFE27F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D50E0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(0.0229)</w:t>
            </w:r>
          </w:p>
        </w:tc>
        <w:tc>
          <w:tcPr>
            <w:tcW w:w="1007" w:type="dxa"/>
            <w:tcBorders>
              <w:top w:val="nil"/>
              <w:left w:val="nil"/>
              <w:bottom w:val="nil"/>
              <w:right w:val="nil"/>
            </w:tcBorders>
            <w:vAlign w:val="center"/>
          </w:tcPr>
          <w:p w14:paraId="12BC26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(0.0300)</w:t>
            </w:r>
          </w:p>
        </w:tc>
        <w:tc>
          <w:tcPr>
            <w:tcW w:w="1007" w:type="dxa"/>
            <w:tcBorders>
              <w:top w:val="nil"/>
              <w:left w:val="nil"/>
              <w:bottom w:val="nil"/>
              <w:right w:val="nil"/>
            </w:tcBorders>
            <w:vAlign w:val="center"/>
          </w:tcPr>
          <w:p w14:paraId="5714569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(0.0310)</w:t>
            </w:r>
          </w:p>
        </w:tc>
      </w:tr>
      <w:tr w:rsidR="0069540B" w:rsidRPr="00D656B1"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Cons</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-0.63***</w:t>
            </w:r>
          </w:p>
        </w:tc>
        <w:tc>
          <w:tcPr>
            <w:tcW w:w="948" w:type="dxa"/>
            <w:tcBorders>
              <w:top w:val="nil"/>
              <w:left w:val="nil"/>
              <w:bottom w:val="nil"/>
              <w:right w:val="nil"/>
            </w:tcBorders>
            <w:vAlign w:val="center"/>
          </w:tcPr>
          <w:p w14:paraId="14E63B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31" w:type="dxa"/>
            <w:tcBorders>
              <w:top w:val="nil"/>
              <w:left w:val="nil"/>
              <w:bottom w:val="nil"/>
              <w:right w:val="nil"/>
            </w:tcBorders>
            <w:vAlign w:val="center"/>
          </w:tcPr>
          <w:p w14:paraId="5F8511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-0.277*</w:t>
            </w:r>
          </w:p>
        </w:tc>
        <w:tc>
          <w:tcPr>
            <w:tcW w:w="948" w:type="dxa"/>
            <w:tcBorders>
              <w:top w:val="nil"/>
              <w:left w:val="nil"/>
              <w:bottom w:val="nil"/>
              <w:right w:val="nil"/>
            </w:tcBorders>
            <w:vAlign w:val="center"/>
          </w:tcPr>
          <w:p w14:paraId="0F0645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48" w:type="dxa"/>
            <w:tcBorders>
              <w:top w:val="nil"/>
              <w:left w:val="nil"/>
              <w:bottom w:val="nil"/>
              <w:right w:val="nil"/>
            </w:tcBorders>
            <w:vAlign w:val="center"/>
          </w:tcPr>
          <w:p w14:paraId="7EAA977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-0.25***</w:t>
            </w:r>
          </w:p>
        </w:tc>
        <w:tc>
          <w:tcPr>
            <w:tcW w:w="936" w:type="dxa"/>
            <w:tcBorders>
              <w:top w:val="nil"/>
              <w:left w:val="nil"/>
              <w:bottom w:val="nil"/>
              <w:right w:val="nil"/>
            </w:tcBorders>
            <w:vAlign w:val="center"/>
          </w:tcPr>
          <w:p w14:paraId="7180B55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-0.264</w:t>
            </w:r>
          </w:p>
        </w:tc>
        <w:tc>
          <w:tcPr>
            <w:tcW w:w="1007" w:type="dxa"/>
            <w:tcBorders>
              <w:top w:val="nil"/>
              <w:left w:val="nil"/>
              <w:bottom w:val="nil"/>
              <w:right w:val="nil"/>
            </w:tcBorders>
            <w:vAlign w:val="center"/>
          </w:tcPr>
          <w:p w14:paraId="71B9F5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-1.96***</w:t>
            </w:r>
          </w:p>
        </w:tc>
        <w:tc>
          <w:tcPr>
            <w:tcW w:w="1007" w:type="dxa"/>
            <w:tcBorders>
              <w:top w:val="nil"/>
              <w:left w:val="nil"/>
              <w:bottom w:val="nil"/>
              <w:right w:val="nil"/>
            </w:tcBorders>
            <w:vAlign w:val="center"/>
          </w:tcPr>
          <w:p w14:paraId="0606EF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-0.48***</w:t>
            </w:r>
          </w:p>
        </w:tc>
        <w:tc>
          <w:tcPr>
            <w:tcW w:w="1007" w:type="dxa"/>
            <w:tcBorders>
              <w:top w:val="nil"/>
              <w:left w:val="nil"/>
              <w:bottom w:val="nil"/>
              <w:right w:val="nil"/>
            </w:tcBorders>
            <w:vAlign w:val="center"/>
          </w:tcPr>
          <w:p w14:paraId="531E6E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w:t>
            </w:r>
          </w:p>
        </w:tc>
      </w:tr>
      <w:tr w:rsidR="0069540B" w:rsidRPr="00D656B1"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right w:val="nil"/>
            </w:tcBorders>
            <w:vAlign w:val="center"/>
          </w:tcPr>
          <w:p w14:paraId="2BD055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(0.103)</w:t>
            </w:r>
          </w:p>
        </w:tc>
        <w:tc>
          <w:tcPr>
            <w:tcW w:w="948" w:type="dxa"/>
            <w:tcBorders>
              <w:top w:val="nil"/>
              <w:left w:val="nil"/>
              <w:right w:val="nil"/>
            </w:tcBorders>
            <w:vAlign w:val="center"/>
          </w:tcPr>
          <w:p w14:paraId="725C787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(0.0232)</w:t>
            </w:r>
          </w:p>
        </w:tc>
        <w:tc>
          <w:tcPr>
            <w:tcW w:w="931" w:type="dxa"/>
            <w:tcBorders>
              <w:top w:val="nil"/>
              <w:left w:val="nil"/>
              <w:right w:val="nil"/>
            </w:tcBorders>
            <w:vAlign w:val="center"/>
          </w:tcPr>
          <w:p w14:paraId="608660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(0.158)</w:t>
            </w:r>
          </w:p>
        </w:tc>
        <w:tc>
          <w:tcPr>
            <w:tcW w:w="948" w:type="dxa"/>
            <w:tcBorders>
              <w:top w:val="nil"/>
              <w:left w:val="nil"/>
              <w:right w:val="nil"/>
            </w:tcBorders>
            <w:vAlign w:val="center"/>
          </w:tcPr>
          <w:p w14:paraId="1E3B430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(0.0637)</w:t>
            </w:r>
          </w:p>
        </w:tc>
        <w:tc>
          <w:tcPr>
            <w:tcW w:w="948" w:type="dxa"/>
            <w:tcBorders>
              <w:top w:val="nil"/>
              <w:left w:val="nil"/>
              <w:right w:val="nil"/>
            </w:tcBorders>
            <w:vAlign w:val="center"/>
          </w:tcPr>
          <w:p w14:paraId="628644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(0.0190)</w:t>
            </w:r>
          </w:p>
        </w:tc>
        <w:tc>
          <w:tcPr>
            <w:tcW w:w="936" w:type="dxa"/>
            <w:tcBorders>
              <w:top w:val="nil"/>
              <w:left w:val="nil"/>
              <w:right w:val="nil"/>
            </w:tcBorders>
            <w:vAlign w:val="center"/>
          </w:tcPr>
          <w:p w14:paraId="53F4F8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(0.171)</w:t>
            </w:r>
          </w:p>
        </w:tc>
        <w:tc>
          <w:tcPr>
            <w:tcW w:w="1007" w:type="dxa"/>
            <w:tcBorders>
              <w:top w:val="nil"/>
              <w:left w:val="nil"/>
              <w:right w:val="nil"/>
            </w:tcBorders>
            <w:vAlign w:val="center"/>
          </w:tcPr>
          <w:p w14:paraId="77E5C25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(0.0741)</w:t>
            </w:r>
          </w:p>
        </w:tc>
        <w:tc>
          <w:tcPr>
            <w:tcW w:w="1007" w:type="dxa"/>
            <w:tcBorders>
              <w:top w:val="nil"/>
              <w:left w:val="nil"/>
              <w:right w:val="nil"/>
            </w:tcBorders>
            <w:vAlign w:val="center"/>
          </w:tcPr>
          <w:p w14:paraId="445E4C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(0.0918)</w:t>
            </w:r>
          </w:p>
        </w:tc>
        <w:tc>
          <w:tcPr>
            <w:tcW w:w="1007" w:type="dxa"/>
            <w:tcBorders>
              <w:top w:val="nil"/>
              <w:left w:val="nil"/>
              <w:right w:val="nil"/>
            </w:tcBorders>
            <w:vAlign w:val="center"/>
          </w:tcPr>
          <w:p w14:paraId="70A293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(0.124)</w:t>
            </w:r>
          </w:p>
        </w:tc>
      </w:tr>
      <w:tr w:rsidR="0069540B" w:rsidRPr="00D656B1"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2A8E0C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single" w:sz="4" w:space="0" w:color="auto"/>
              <w:right w:val="nil"/>
            </w:tcBorders>
          </w:tcPr>
          <w:p w14:paraId="268557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6487B7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458F3FB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single" w:sz="4" w:space="0" w:color="auto"/>
              <w:right w:val="nil"/>
            </w:tcBorders>
          </w:tcPr>
          <w:p w14:paraId="238D15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7689E84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23A1F7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1794DA3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Obs</w:t>
            </w:r>
            <w:proofErr w:type="spellEnd"/>
            <w:r w:rsidRPr="00D656B1">
              <w:rPr>
                <w:rFonts w:ascii="Cambria" w:eastAsia="Times New Roman" w:hAnsi="Cambria" w:cs="Times New Roman"/>
                <w:sz w:val="20"/>
                <w:szCs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341087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31" w:type="dxa"/>
            <w:tcBorders>
              <w:top w:val="single" w:sz="4" w:space="0" w:color="auto"/>
              <w:left w:val="nil"/>
              <w:bottom w:val="nil"/>
              <w:right w:val="nil"/>
            </w:tcBorders>
          </w:tcPr>
          <w:p w14:paraId="79372D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54E6BE4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48" w:type="dxa"/>
            <w:tcBorders>
              <w:top w:val="single" w:sz="4" w:space="0" w:color="auto"/>
              <w:left w:val="nil"/>
              <w:bottom w:val="nil"/>
              <w:right w:val="nil"/>
            </w:tcBorders>
          </w:tcPr>
          <w:p w14:paraId="331E07D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36" w:type="dxa"/>
            <w:tcBorders>
              <w:top w:val="single" w:sz="4" w:space="0" w:color="auto"/>
              <w:left w:val="nil"/>
              <w:bottom w:val="nil"/>
              <w:right w:val="nil"/>
            </w:tcBorders>
          </w:tcPr>
          <w:p w14:paraId="2220052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1007" w:type="dxa"/>
            <w:tcBorders>
              <w:top w:val="single" w:sz="4" w:space="0" w:color="auto"/>
              <w:left w:val="nil"/>
              <w:bottom w:val="nil"/>
              <w:right w:val="nil"/>
            </w:tcBorders>
          </w:tcPr>
          <w:p w14:paraId="41732DB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7AACCE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5286266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r>
      <w:tr w:rsidR="0069540B" w:rsidRPr="00D656B1"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w:t>
            </w:r>
            <w:proofErr w:type="spellStart"/>
            <w:r w:rsidRPr="00D656B1">
              <w:rPr>
                <w:rFonts w:ascii="Cambria" w:eastAsia="Times New Roman" w:hAnsi="Cambria" w:cs="Times New Roman"/>
                <w:sz w:val="20"/>
                <w:szCs w:val="20"/>
                <w:lang w:val="es-ES" w:eastAsia="es-ES"/>
              </w:rPr>
              <w:t>sq</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tcPr>
          <w:p w14:paraId="462E7C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0.070</w:t>
            </w:r>
          </w:p>
        </w:tc>
        <w:tc>
          <w:tcPr>
            <w:tcW w:w="948" w:type="dxa"/>
            <w:tcBorders>
              <w:top w:val="nil"/>
              <w:left w:val="nil"/>
              <w:bottom w:val="nil"/>
              <w:right w:val="nil"/>
            </w:tcBorders>
          </w:tcPr>
          <w:p w14:paraId="007563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0.011</w:t>
            </w:r>
          </w:p>
        </w:tc>
        <w:tc>
          <w:tcPr>
            <w:tcW w:w="931" w:type="dxa"/>
            <w:tcBorders>
              <w:top w:val="nil"/>
              <w:left w:val="nil"/>
              <w:bottom w:val="nil"/>
              <w:right w:val="nil"/>
            </w:tcBorders>
          </w:tcPr>
          <w:p w14:paraId="326CF48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18EE93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0.002</w:t>
            </w:r>
          </w:p>
        </w:tc>
        <w:tc>
          <w:tcPr>
            <w:tcW w:w="948" w:type="dxa"/>
            <w:tcBorders>
              <w:top w:val="nil"/>
              <w:left w:val="nil"/>
              <w:bottom w:val="nil"/>
              <w:right w:val="nil"/>
            </w:tcBorders>
          </w:tcPr>
          <w:p w14:paraId="139B7A0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0.028</w:t>
            </w:r>
          </w:p>
        </w:tc>
        <w:tc>
          <w:tcPr>
            <w:tcW w:w="936" w:type="dxa"/>
            <w:tcBorders>
              <w:top w:val="nil"/>
              <w:left w:val="nil"/>
              <w:bottom w:val="nil"/>
              <w:right w:val="nil"/>
            </w:tcBorders>
          </w:tcPr>
          <w:p w14:paraId="4EA55F8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94EC5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0.763</w:t>
            </w:r>
          </w:p>
        </w:tc>
        <w:tc>
          <w:tcPr>
            <w:tcW w:w="1007" w:type="dxa"/>
            <w:tcBorders>
              <w:top w:val="nil"/>
              <w:left w:val="nil"/>
              <w:bottom w:val="nil"/>
              <w:right w:val="nil"/>
            </w:tcBorders>
          </w:tcPr>
          <w:p w14:paraId="1E034BB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0.025</w:t>
            </w:r>
          </w:p>
        </w:tc>
        <w:tc>
          <w:tcPr>
            <w:tcW w:w="1007" w:type="dxa"/>
            <w:tcBorders>
              <w:top w:val="nil"/>
              <w:left w:val="nil"/>
              <w:bottom w:val="nil"/>
              <w:right w:val="nil"/>
            </w:tcBorders>
          </w:tcPr>
          <w:p w14:paraId="7F7D076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2550E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1" w:type="dxa"/>
            <w:tcBorders>
              <w:top w:val="nil"/>
              <w:left w:val="nil"/>
              <w:bottom w:val="single" w:sz="6" w:space="0" w:color="auto"/>
              <w:right w:val="nil"/>
            </w:tcBorders>
          </w:tcPr>
          <w:p w14:paraId="2F9C59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48" w:type="dxa"/>
            <w:tcBorders>
              <w:top w:val="nil"/>
              <w:left w:val="nil"/>
              <w:bottom w:val="single" w:sz="6" w:space="0" w:color="auto"/>
              <w:right w:val="nil"/>
            </w:tcBorders>
          </w:tcPr>
          <w:p w14:paraId="1C2DB85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056AD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6" w:type="dxa"/>
            <w:tcBorders>
              <w:top w:val="nil"/>
              <w:left w:val="nil"/>
              <w:bottom w:val="single" w:sz="6" w:space="0" w:color="auto"/>
              <w:right w:val="nil"/>
            </w:tcBorders>
          </w:tcPr>
          <w:p w14:paraId="67DFE13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12D0D10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6" w:space="0" w:color="auto"/>
              <w:right w:val="nil"/>
            </w:tcBorders>
          </w:tcPr>
          <w:p w14:paraId="6FEFDA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5FA3FBBA" w14:textId="77777777" w:rsidR="0069540B" w:rsidRPr="00D656B1" w:rsidRDefault="0069540B" w:rsidP="00073B15">
            <w:pPr>
              <w:keepNext/>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r>
    </w:tbl>
    <w:p w14:paraId="18CA0F8F" w14:textId="77D7557D" w:rsidR="00073B15" w:rsidRPr="00D656B1" w:rsidRDefault="00073B15" w:rsidP="00073B15">
      <w:pPr>
        <w:pStyle w:val="Epgrafe"/>
        <w:jc w:val="center"/>
        <w:rPr>
          <w:rFonts w:ascii="Cambria" w:hAnsi="Cambria"/>
          <w:color w:val="000000" w:themeColor="text1"/>
        </w:rPr>
      </w:pPr>
      <w:r w:rsidRPr="00D656B1">
        <w:rPr>
          <w:rFonts w:ascii="Cambria" w:hAnsi="Cambria"/>
          <w:color w:val="000000" w:themeColor="text1"/>
        </w:rPr>
        <w:t xml:space="preserve">Table </w:t>
      </w:r>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5F0F35">
        <w:rPr>
          <w:rFonts w:ascii="Cambria" w:hAnsi="Cambria"/>
          <w:noProof/>
          <w:color w:val="000000" w:themeColor="text1"/>
        </w:rPr>
        <w:t>I</w:t>
      </w:r>
      <w:r w:rsidR="001D11A0">
        <w:rPr>
          <w:rFonts w:ascii="Cambria" w:hAnsi="Cambria"/>
          <w:color w:val="000000" w:themeColor="text1"/>
        </w:rPr>
        <w:fldChar w:fldCharType="end"/>
      </w:r>
      <w:r w:rsidRPr="00D656B1">
        <w:rPr>
          <w:rFonts w:ascii="Cambria" w:hAnsi="Cambria"/>
          <w:color w:val="000000" w:themeColor="text1"/>
        </w:rPr>
        <w:t>. Simple Regression Model. Standard errors in parentheses, *** p&lt;0.01, ** p&lt;0.05, * p&lt;0.1</w:t>
      </w:r>
    </w:p>
    <w:p w14:paraId="20824B73" w14:textId="18326AB4" w:rsidR="00F25920" w:rsidRPr="0033583B" w:rsidRDefault="00F25920" w:rsidP="00F25920">
      <w:pPr>
        <w:pStyle w:val="Ttulo3"/>
      </w:pPr>
      <w:bookmarkStart w:id="47" w:name="_Toc354842878"/>
      <w:r w:rsidRPr="0033583B">
        <w:t>Multivariate regression model</w:t>
      </w:r>
      <w:bookmarkEnd w:id="47"/>
      <w:r w:rsidRPr="0033583B">
        <w:t xml:space="preserve"> </w:t>
      </w:r>
    </w:p>
    <w:p w14:paraId="370EE655" w14:textId="2221DDBC" w:rsidR="0069540B" w:rsidRPr="00A85369" w:rsidRDefault="00320665"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To better reflect the equilibrium model, a multivariate regression is needed. The multivariate regression model </w:t>
      </w:r>
      <w:r w:rsidR="00A85369" w:rsidRPr="00A85369">
        <w:rPr>
          <w:rFonts w:asciiTheme="majorHAnsi" w:eastAsia="Times New Roman" w:hAnsiTheme="majorHAnsi" w:cstheme="minorHAnsi"/>
          <w:sz w:val="24"/>
          <w:lang w:eastAsia="es-AR"/>
        </w:rPr>
        <w:t>is estimated in equations 1 to 9. Results for pooled OLS, fixed effects (FE) and r</w:t>
      </w:r>
      <w:r w:rsidR="0069540B" w:rsidRPr="00A85369">
        <w:rPr>
          <w:rFonts w:asciiTheme="majorHAnsi" w:eastAsia="Times New Roman" w:hAnsiTheme="majorHAnsi" w:cstheme="minorHAnsi"/>
          <w:sz w:val="24"/>
          <w:lang w:eastAsia="es-AR"/>
        </w:rPr>
        <w:t xml:space="preserve">andom effects (RE) are presented. Several </w:t>
      </w:r>
      <w:r w:rsidRPr="00A85369">
        <w:rPr>
          <w:rFonts w:asciiTheme="majorHAnsi" w:eastAsia="Times New Roman" w:hAnsiTheme="majorHAnsi" w:cstheme="minorHAnsi"/>
          <w:sz w:val="24"/>
          <w:lang w:eastAsia="es-AR"/>
        </w:rPr>
        <w:t xml:space="preserve">results are </w:t>
      </w:r>
      <w:r w:rsidR="00A85369" w:rsidRPr="00A85369">
        <w:rPr>
          <w:rFonts w:asciiTheme="majorHAnsi" w:eastAsia="Times New Roman" w:hAnsiTheme="majorHAnsi" w:cstheme="minorHAnsi"/>
          <w:sz w:val="24"/>
          <w:lang w:eastAsia="es-AR"/>
        </w:rPr>
        <w:t>offered</w:t>
      </w:r>
      <w:r w:rsidRPr="00A85369">
        <w:rPr>
          <w:rFonts w:asciiTheme="majorHAnsi" w:eastAsia="Times New Roman" w:hAnsiTheme="majorHAnsi" w:cstheme="minorHAnsi"/>
          <w:sz w:val="24"/>
          <w:lang w:eastAsia="es-AR"/>
        </w:rPr>
        <w:t xml:space="preserve"> </w:t>
      </w:r>
      <w:r w:rsidR="0069540B" w:rsidRPr="00A85369">
        <w:rPr>
          <w:rFonts w:asciiTheme="majorHAnsi" w:eastAsia="Times New Roman" w:hAnsiTheme="majorHAnsi" w:cstheme="minorHAnsi"/>
          <w:sz w:val="24"/>
          <w:lang w:eastAsia="es-AR"/>
        </w:rPr>
        <w:t xml:space="preserve">to </w:t>
      </w:r>
      <w:r w:rsidRPr="00A85369">
        <w:rPr>
          <w:rFonts w:asciiTheme="majorHAnsi" w:eastAsia="Times New Roman" w:hAnsiTheme="majorHAnsi" w:cstheme="minorHAnsi"/>
          <w:sz w:val="24"/>
          <w:lang w:eastAsia="es-AR"/>
        </w:rPr>
        <w:t>assess</w:t>
      </w:r>
      <w:r w:rsidR="0069540B" w:rsidRPr="00A85369">
        <w:rPr>
          <w:rFonts w:asciiTheme="majorHAnsi" w:eastAsia="Times New Roman" w:hAnsiTheme="majorHAnsi" w:cstheme="minorHAnsi"/>
          <w:sz w:val="24"/>
          <w:lang w:eastAsia="es-AR"/>
        </w:rPr>
        <w:t xml:space="preserve"> the robustness of </w:t>
      </w:r>
      <w:r w:rsidRPr="00A85369">
        <w:rPr>
          <w:rFonts w:asciiTheme="majorHAnsi" w:eastAsia="Times New Roman" w:hAnsiTheme="majorHAnsi" w:cstheme="minorHAnsi"/>
          <w:sz w:val="24"/>
          <w:lang w:eastAsia="es-AR"/>
        </w:rPr>
        <w:t>the</w:t>
      </w:r>
      <w:r w:rsidR="0069540B" w:rsidRPr="00A85369">
        <w:rPr>
          <w:rFonts w:asciiTheme="majorHAnsi" w:eastAsia="Times New Roman" w:hAnsiTheme="majorHAnsi" w:cstheme="minorHAnsi"/>
          <w:sz w:val="24"/>
          <w:lang w:eastAsia="es-AR"/>
        </w:rPr>
        <w:t xml:space="preserve"> analysis.</w:t>
      </w:r>
      <w:r w:rsidR="00903457" w:rsidRPr="00A85369">
        <w:rPr>
          <w:rFonts w:asciiTheme="majorHAnsi" w:eastAsia="Times New Roman" w:hAnsiTheme="majorHAnsi" w:cstheme="minorHAnsi"/>
          <w:sz w:val="24"/>
          <w:lang w:eastAsia="es-AR"/>
        </w:rPr>
        <w:t xml:space="preserve"> The equations for the models are the following.</w:t>
      </w:r>
    </w:p>
    <w:p w14:paraId="51A722EB" w14:textId="5B856158" w:rsidR="0069540B" w:rsidRPr="00A85369" w:rsidRDefault="0069540B"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w:t>
      </w:r>
      <w:r w:rsidR="00903457" w:rsidRPr="00A85369">
        <w:rPr>
          <w:rFonts w:asciiTheme="majorHAnsi" w:eastAsia="Times New Roman" w:hAnsiTheme="majorHAnsi" w:cstheme="minorHAnsi"/>
          <w:sz w:val="24"/>
          <w:lang w:eastAsia="es-AR"/>
        </w:rPr>
        <w:t>equation</w:t>
      </w:r>
      <w:r w:rsidR="0037379D">
        <w:rPr>
          <w:rFonts w:asciiTheme="majorHAnsi" w:eastAsia="Times New Roman" w:hAnsiTheme="majorHAnsi" w:cstheme="minorHAnsi"/>
          <w:sz w:val="24"/>
          <w:lang w:eastAsia="es-AR"/>
        </w:rPr>
        <w:t xml:space="preserve"> for 1 to 3</w:t>
      </w:r>
      <w:r w:rsidR="00903457" w:rsidRPr="00A85369">
        <w:rPr>
          <w:rFonts w:asciiTheme="majorHAnsi" w:eastAsia="Times New Roman" w:hAnsiTheme="majorHAnsi" w:cstheme="minorHAnsi"/>
          <w:sz w:val="24"/>
          <w:lang w:eastAsia="es-AR"/>
        </w:rPr>
        <w:t xml:space="preserve"> is</w:t>
      </w:r>
      <w:r w:rsidR="00237692" w:rsidRPr="00A85369">
        <w:rPr>
          <w:rFonts w:asciiTheme="majorHAnsi" w:eastAsia="Times New Roman" w:hAnsiTheme="majorHAnsi" w:cstheme="minorHAnsi"/>
          <w:sz w:val="24"/>
          <w:lang w:eastAsia="es-AR"/>
        </w:rPr>
        <w:t>:</w:t>
      </w:r>
    </w:p>
    <w:p w14:paraId="13F37B9F"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7EDA4BF7" w14:textId="2C881563" w:rsidR="0069540B" w:rsidRPr="00A85369" w:rsidRDefault="0069540B" w:rsidP="00F25920">
      <w:pPr>
        <w:spacing w:after="120" w:line="360" w:lineRule="auto"/>
        <w:jc w:val="both"/>
        <w:rPr>
          <w:rFonts w:ascii="Cambria" w:hAnsi="Cambria"/>
          <w:sz w:val="24"/>
        </w:rPr>
      </w:pPr>
      <w:r w:rsidRPr="00A85369">
        <w:rPr>
          <w:rFonts w:ascii="Cambria" w:hAnsi="Cambria"/>
          <w:sz w:val="24"/>
        </w:rPr>
        <w:t xml:space="preserve">The </w:t>
      </w:r>
      <w:r w:rsidR="00903457" w:rsidRPr="00A85369">
        <w:rPr>
          <w:rFonts w:ascii="Cambria" w:hAnsi="Cambria"/>
          <w:sz w:val="24"/>
        </w:rPr>
        <w:t>equation</w:t>
      </w:r>
      <w:r w:rsidRPr="00A85369">
        <w:rPr>
          <w:rFonts w:ascii="Cambria" w:hAnsi="Cambria"/>
          <w:sz w:val="24"/>
        </w:rPr>
        <w:t xml:space="preserve"> </w:t>
      </w:r>
      <w:r w:rsidR="0037379D">
        <w:rPr>
          <w:rFonts w:ascii="Cambria" w:hAnsi="Cambria"/>
          <w:sz w:val="24"/>
        </w:rPr>
        <w:t>for 4 to 6</w:t>
      </w:r>
      <w:r w:rsidR="00903457" w:rsidRPr="00A85369">
        <w:rPr>
          <w:rFonts w:ascii="Cambria" w:hAnsi="Cambria"/>
          <w:sz w:val="24"/>
        </w:rPr>
        <w:t xml:space="preserve"> is</w:t>
      </w:r>
      <w:r w:rsidR="00237692" w:rsidRPr="00A85369">
        <w:rPr>
          <w:rFonts w:ascii="Cambria" w:hAnsi="Cambria"/>
          <w:sz w:val="24"/>
        </w:rPr>
        <w:t>:</w:t>
      </w:r>
    </w:p>
    <w:p w14:paraId="17A12E55"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D7B2010" w14:textId="50B6C3B2" w:rsidR="0069540B" w:rsidRPr="00A85369" w:rsidRDefault="0069540B" w:rsidP="0069540B">
      <w:pPr>
        <w:pStyle w:val="Textodecuerpo"/>
        <w:rPr>
          <w:rFonts w:ascii="Cambria" w:hAnsi="Cambria"/>
          <w:sz w:val="28"/>
        </w:rPr>
      </w:pPr>
      <w:r w:rsidRPr="00A85369">
        <w:rPr>
          <w:rFonts w:ascii="Cambria" w:hAnsi="Cambria"/>
          <w:szCs w:val="22"/>
          <w:lang w:val="en-GB"/>
        </w:rPr>
        <w:t xml:space="preserve">The </w:t>
      </w:r>
      <w:r w:rsidR="00903457" w:rsidRPr="00A85369">
        <w:rPr>
          <w:rFonts w:ascii="Cambria" w:hAnsi="Cambria"/>
          <w:szCs w:val="22"/>
          <w:lang w:val="en-GB"/>
        </w:rPr>
        <w:t>equation</w:t>
      </w:r>
      <w:r w:rsidR="0037379D">
        <w:rPr>
          <w:rFonts w:ascii="Cambria" w:hAnsi="Cambria"/>
          <w:szCs w:val="22"/>
          <w:lang w:val="en-GB"/>
        </w:rPr>
        <w:t xml:space="preserve"> for 7 to 9</w:t>
      </w:r>
      <w:r w:rsidR="00903457" w:rsidRPr="00A85369">
        <w:rPr>
          <w:rFonts w:ascii="Cambria" w:hAnsi="Cambria"/>
          <w:szCs w:val="22"/>
          <w:lang w:val="en-GB"/>
        </w:rPr>
        <w:t xml:space="preserve"> is</w:t>
      </w:r>
      <w:r w:rsidR="00237692" w:rsidRPr="00A85369">
        <w:rPr>
          <w:rFonts w:ascii="Cambria" w:hAnsi="Cambria"/>
          <w:sz w:val="28"/>
        </w:rPr>
        <w:t>:</w:t>
      </w:r>
    </w:p>
    <w:p w14:paraId="1789CD99"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ij</m:t>
              </m:r>
            </m:sub>
          </m:s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0913051E" w14:textId="79C7D57D" w:rsidR="000210BE" w:rsidRDefault="0069540B"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results </w:t>
      </w:r>
      <w:r w:rsidR="0037379D">
        <w:rPr>
          <w:rFonts w:asciiTheme="majorHAnsi" w:eastAsia="Times New Roman" w:hAnsiTheme="majorHAnsi" w:cstheme="minorHAnsi"/>
          <w:sz w:val="24"/>
          <w:lang w:eastAsia="es-AR"/>
        </w:rPr>
        <w:t>are</w:t>
      </w:r>
      <w:r w:rsidR="00B6242E">
        <w:rPr>
          <w:rFonts w:asciiTheme="majorHAnsi" w:eastAsia="Times New Roman" w:hAnsiTheme="majorHAnsi" w:cstheme="minorHAnsi"/>
          <w:sz w:val="24"/>
          <w:lang w:eastAsia="es-AR"/>
        </w:rPr>
        <w:t xml:space="preserve"> reflected</w:t>
      </w:r>
      <w:r w:rsidR="00320665" w:rsidRPr="00A85369">
        <w:rPr>
          <w:rFonts w:asciiTheme="majorHAnsi" w:eastAsia="Times New Roman" w:hAnsiTheme="majorHAnsi" w:cstheme="minorHAnsi"/>
          <w:sz w:val="24"/>
          <w:lang w:eastAsia="es-AR"/>
        </w:rPr>
        <w:t xml:space="preserve"> Table II</w:t>
      </w:r>
      <w:r w:rsidR="00B6242E">
        <w:rPr>
          <w:rFonts w:asciiTheme="majorHAnsi" w:eastAsia="Times New Roman" w:hAnsiTheme="majorHAnsi" w:cstheme="minorHAnsi"/>
          <w:sz w:val="24"/>
          <w:lang w:eastAsia="es-AR"/>
        </w:rPr>
        <w:t>. Number 10 shows a fixed effects model</w:t>
      </w:r>
      <w:r w:rsidR="0037379D">
        <w:rPr>
          <w:rFonts w:asciiTheme="majorHAnsi" w:eastAsia="Times New Roman" w:hAnsiTheme="majorHAnsi" w:cstheme="minorHAnsi"/>
          <w:sz w:val="24"/>
          <w:lang w:eastAsia="es-AR"/>
        </w:rPr>
        <w:t xml:space="preserve"> of the last equation</w:t>
      </w:r>
      <w:r w:rsidR="000210BE">
        <w:rPr>
          <w:rFonts w:asciiTheme="majorHAnsi" w:eastAsia="Times New Roman" w:hAnsiTheme="majorHAnsi" w:cstheme="minorHAnsi"/>
          <w:sz w:val="24"/>
          <w:lang w:eastAsia="es-AR"/>
        </w:rPr>
        <w:t xml:space="preserve"> with robust standard errors to</w:t>
      </w:r>
      <w:r w:rsidR="00320665" w:rsidRPr="00A85369">
        <w:rPr>
          <w:rFonts w:asciiTheme="majorHAnsi" w:eastAsia="Times New Roman" w:hAnsiTheme="majorHAnsi" w:cstheme="minorHAnsi"/>
          <w:sz w:val="24"/>
          <w:lang w:eastAsia="es-AR"/>
        </w:rPr>
        <w:t xml:space="preserve"> </w:t>
      </w:r>
      <w:r w:rsidR="000210BE">
        <w:rPr>
          <w:rFonts w:asciiTheme="majorHAnsi" w:eastAsia="Times New Roman" w:hAnsiTheme="majorHAnsi" w:cstheme="minorHAnsi"/>
          <w:sz w:val="24"/>
          <w:lang w:eastAsia="es-AR"/>
        </w:rPr>
        <w:t xml:space="preserve">correct for </w:t>
      </w:r>
      <w:proofErr w:type="spellStart"/>
      <w:r w:rsidR="000210BE">
        <w:rPr>
          <w:rFonts w:asciiTheme="majorHAnsi" w:eastAsia="Times New Roman" w:hAnsiTheme="majorHAnsi" w:cstheme="minorHAnsi"/>
          <w:sz w:val="24"/>
          <w:lang w:eastAsia="es-AR"/>
        </w:rPr>
        <w:t>heteroscedasticity</w:t>
      </w:r>
      <w:proofErr w:type="spellEnd"/>
      <w:r w:rsidR="000210BE">
        <w:rPr>
          <w:rFonts w:asciiTheme="majorHAnsi" w:eastAsia="Times New Roman" w:hAnsiTheme="majorHAnsi" w:cstheme="minorHAnsi"/>
          <w:sz w:val="24"/>
          <w:lang w:eastAsia="es-AR"/>
        </w:rPr>
        <w:t xml:space="preserve"> and serial correlation, which were found after running regression diagnostics. The results of these tests can be found in the appendix.</w:t>
      </w:r>
      <w:r w:rsidR="0037379D">
        <w:rPr>
          <w:rFonts w:asciiTheme="majorHAnsi" w:eastAsia="Times New Roman" w:hAnsiTheme="majorHAnsi" w:cstheme="minorHAnsi"/>
          <w:sz w:val="24"/>
          <w:lang w:eastAsia="es-AR"/>
        </w:rPr>
        <w:t xml:space="preserve"> The estimated coefficients maintain their sign and statistical significance, as well as presenting similar magnitude.</w:t>
      </w:r>
    </w:p>
    <w:p w14:paraId="3CF12745" w14:textId="3AB75A40" w:rsidR="00835315" w:rsidRPr="00A85369" w:rsidRDefault="0037379D" w:rsidP="00835315">
      <w:p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lastRenderedPageBreak/>
        <w:t xml:space="preserve">Table II </w:t>
      </w:r>
      <w:r w:rsidR="0069540B" w:rsidRPr="00A85369">
        <w:rPr>
          <w:rFonts w:asciiTheme="majorHAnsi" w:eastAsia="Times New Roman" w:hAnsiTheme="majorHAnsi" w:cstheme="minorHAnsi"/>
          <w:sz w:val="24"/>
          <w:lang w:eastAsia="es-AR"/>
        </w:rPr>
        <w:t>show</w:t>
      </w:r>
      <w:r>
        <w:rPr>
          <w:rFonts w:asciiTheme="majorHAnsi" w:eastAsia="Times New Roman" w:hAnsiTheme="majorHAnsi" w:cstheme="minorHAnsi"/>
          <w:sz w:val="24"/>
          <w:lang w:eastAsia="es-AR"/>
        </w:rPr>
        <w:t>s</w:t>
      </w:r>
      <w:r w:rsidR="0069540B" w:rsidRPr="00A85369">
        <w:rPr>
          <w:rFonts w:asciiTheme="majorHAnsi" w:eastAsia="Times New Roman" w:hAnsiTheme="majorHAnsi" w:cstheme="minorHAnsi"/>
          <w:sz w:val="24"/>
          <w:lang w:eastAsia="es-AR"/>
        </w:rPr>
        <w:t xml:space="preserve"> that </w:t>
      </w:r>
      <w:r w:rsidR="00320665" w:rsidRPr="00A85369">
        <w:rPr>
          <w:rFonts w:asciiTheme="majorHAnsi" w:eastAsia="Times New Roman" w:hAnsiTheme="majorHAnsi" w:cstheme="minorHAnsi"/>
          <w:sz w:val="24"/>
          <w:lang w:eastAsia="es-AR"/>
        </w:rPr>
        <w:t>increases in political</w:t>
      </w:r>
      <w:r w:rsidR="0069540B" w:rsidRPr="00A85369">
        <w:rPr>
          <w:rFonts w:asciiTheme="majorHAnsi" w:eastAsia="Times New Roman" w:hAnsiTheme="majorHAnsi" w:cstheme="minorHAnsi"/>
          <w:sz w:val="24"/>
          <w:lang w:eastAsia="es-AR"/>
        </w:rPr>
        <w:t xml:space="preserve"> finance regulation are related with</w:t>
      </w:r>
      <w:r w:rsidR="00320665" w:rsidRPr="00A85369">
        <w:rPr>
          <w:rFonts w:asciiTheme="majorHAnsi" w:eastAsia="Times New Roman" w:hAnsiTheme="majorHAnsi" w:cstheme="minorHAnsi"/>
          <w:sz w:val="24"/>
          <w:lang w:eastAsia="es-AR"/>
        </w:rPr>
        <w:t xml:space="preserve"> a</w:t>
      </w:r>
      <w:r w:rsidR="0069540B" w:rsidRPr="00A85369">
        <w:rPr>
          <w:rFonts w:asciiTheme="majorHAnsi" w:eastAsia="Times New Roman" w:hAnsiTheme="majorHAnsi" w:cstheme="minorHAnsi"/>
          <w:sz w:val="24"/>
          <w:lang w:eastAsia="es-AR"/>
        </w:rPr>
        <w:t xml:space="preserve"> deterioration </w:t>
      </w:r>
      <w:r w:rsidR="00320665" w:rsidRPr="00A85369">
        <w:rPr>
          <w:rFonts w:asciiTheme="majorHAnsi" w:eastAsia="Times New Roman" w:hAnsiTheme="majorHAnsi" w:cstheme="minorHAnsi"/>
          <w:sz w:val="24"/>
          <w:lang w:eastAsia="es-AR"/>
        </w:rPr>
        <w:t>of</w:t>
      </w:r>
      <w:r w:rsidR="0069540B" w:rsidRPr="00A85369">
        <w:rPr>
          <w:rFonts w:asciiTheme="majorHAnsi" w:eastAsia="Times New Roman" w:hAnsiTheme="majorHAnsi" w:cstheme="minorHAnsi"/>
          <w:sz w:val="24"/>
          <w:lang w:eastAsia="es-AR"/>
        </w:rPr>
        <w:t xml:space="preserve"> control of corruption </w:t>
      </w:r>
      <w:r w:rsidR="00320665" w:rsidRPr="00A85369">
        <w:rPr>
          <w:rFonts w:asciiTheme="majorHAnsi" w:eastAsia="Times New Roman" w:hAnsiTheme="majorHAnsi" w:cstheme="minorHAnsi"/>
          <w:sz w:val="24"/>
          <w:lang w:eastAsia="es-AR"/>
        </w:rPr>
        <w:t>in</w:t>
      </w:r>
      <w:r w:rsidR="0069540B" w:rsidRPr="00A85369">
        <w:rPr>
          <w:rFonts w:asciiTheme="majorHAnsi" w:eastAsia="Times New Roman" w:hAnsiTheme="majorHAnsi" w:cstheme="minorHAnsi"/>
          <w:sz w:val="24"/>
          <w:lang w:eastAsia="es-AR"/>
        </w:rPr>
        <w:t xml:space="preserve"> Latin America. This relationship is statistically signi</w:t>
      </w:r>
      <w:r w:rsidR="00835315" w:rsidRPr="00A85369">
        <w:rPr>
          <w:rFonts w:asciiTheme="majorHAnsi" w:eastAsia="Times New Roman" w:hAnsiTheme="majorHAnsi" w:cstheme="minorHAnsi"/>
          <w:sz w:val="24"/>
          <w:lang w:eastAsia="es-AR"/>
        </w:rPr>
        <w:t>ficant in the panel estimations.</w:t>
      </w:r>
      <w:r>
        <w:rPr>
          <w:rFonts w:asciiTheme="majorHAnsi" w:eastAsia="Times New Roman" w:hAnsiTheme="majorHAnsi" w:cstheme="minorHAnsi"/>
          <w:sz w:val="24"/>
          <w:lang w:eastAsia="es-AR"/>
        </w:rPr>
        <w:t xml:space="preserve"> </w:t>
      </w:r>
      <w:r w:rsidR="00320665" w:rsidRPr="00A85369">
        <w:rPr>
          <w:rFonts w:asciiTheme="majorHAnsi" w:eastAsia="Times New Roman" w:hAnsiTheme="majorHAnsi" w:cstheme="minorHAnsi"/>
          <w:sz w:val="24"/>
          <w:lang w:eastAsia="es-AR"/>
        </w:rPr>
        <w:t>Inversely, t</w:t>
      </w:r>
      <w:r w:rsidR="0069540B" w:rsidRPr="00A85369">
        <w:rPr>
          <w:rFonts w:asciiTheme="majorHAnsi" w:eastAsia="Times New Roman" w:hAnsiTheme="majorHAnsi" w:cstheme="minorHAnsi"/>
          <w:sz w:val="24"/>
          <w:lang w:eastAsia="es-AR"/>
        </w:rPr>
        <w:t xml:space="preserve">he negative relationship between regulation and control of corruption </w:t>
      </w:r>
      <w:r w:rsidR="00EE144B" w:rsidRPr="00A85369">
        <w:rPr>
          <w:rFonts w:asciiTheme="majorHAnsi" w:eastAsia="Times New Roman" w:hAnsiTheme="majorHAnsi" w:cstheme="minorHAnsi"/>
          <w:sz w:val="24"/>
          <w:lang w:eastAsia="es-AR"/>
        </w:rPr>
        <w:t>becomes positive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in countries with</w:t>
      </w:r>
      <w:r w:rsidR="0069540B" w:rsidRPr="00A85369">
        <w:rPr>
          <w:rFonts w:asciiTheme="majorHAnsi" w:eastAsia="Times New Roman" w:hAnsiTheme="majorHAnsi" w:cstheme="minorHAnsi"/>
          <w:sz w:val="24"/>
          <w:lang w:eastAsia="es-AR"/>
        </w:rPr>
        <w:t xml:space="preserve"> high levels of </w:t>
      </w:r>
      <w:r w:rsidR="00FE0961" w:rsidRPr="00A85369">
        <w:rPr>
          <w:rFonts w:asciiTheme="majorHAnsi" w:eastAsia="Times New Roman" w:hAnsiTheme="majorHAnsi" w:cstheme="minorHAnsi"/>
          <w:sz w:val="24"/>
          <w:lang w:eastAsia="es-AR"/>
        </w:rPr>
        <w:t>judicial</w:t>
      </w:r>
      <w:r w:rsidR="00320665" w:rsidRPr="00A85369">
        <w:rPr>
          <w:rFonts w:asciiTheme="majorHAnsi" w:eastAsia="Times New Roman" w:hAnsiTheme="majorHAnsi" w:cstheme="minorHAnsi"/>
          <w:sz w:val="24"/>
          <w:lang w:eastAsia="es-AR"/>
        </w:rPr>
        <w:t xml:space="preserve"> independence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Furthermore</w:t>
      </w:r>
      <w:r w:rsidR="0069540B" w:rsidRPr="00A85369">
        <w:rPr>
          <w:rFonts w:asciiTheme="majorHAnsi" w:eastAsia="Times New Roman" w:hAnsiTheme="majorHAnsi" w:cstheme="minorHAnsi"/>
          <w:sz w:val="24"/>
          <w:lang w:eastAsia="es-AR"/>
        </w:rPr>
        <w:t xml:space="preserve">, for countries with high levels of </w:t>
      </w:r>
      <w:r w:rsidR="00EE144B"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w:t>
      </w:r>
      <w:r w:rsidR="00EE144B" w:rsidRPr="00A85369">
        <w:rPr>
          <w:rFonts w:asciiTheme="majorHAnsi" w:eastAsia="Times New Roman" w:hAnsiTheme="majorHAnsi" w:cstheme="minorHAnsi"/>
          <w:sz w:val="24"/>
          <w:lang w:eastAsia="es-AR"/>
        </w:rPr>
        <w:t xml:space="preserve">, an </w:t>
      </w:r>
      <w:r w:rsidR="00261333" w:rsidRPr="00A85369">
        <w:rPr>
          <w:rFonts w:asciiTheme="majorHAnsi" w:eastAsia="Times New Roman" w:hAnsiTheme="majorHAnsi" w:cstheme="minorHAnsi"/>
          <w:sz w:val="24"/>
          <w:lang w:eastAsia="es-AR"/>
        </w:rPr>
        <w:t xml:space="preserve">increase in </w:t>
      </w:r>
      <w:r w:rsidR="00262A21">
        <w:rPr>
          <w:rFonts w:asciiTheme="majorHAnsi" w:eastAsia="Times New Roman" w:hAnsiTheme="majorHAnsi" w:cstheme="minorHAnsi"/>
          <w:sz w:val="24"/>
          <w:lang w:eastAsia="es-AR"/>
        </w:rPr>
        <w:t xml:space="preserve">political finance </w:t>
      </w:r>
      <w:r w:rsidR="00261333" w:rsidRPr="00A85369">
        <w:rPr>
          <w:rFonts w:asciiTheme="majorHAnsi" w:eastAsia="Times New Roman" w:hAnsiTheme="majorHAnsi" w:cstheme="minorHAnsi"/>
          <w:sz w:val="24"/>
          <w:lang w:eastAsia="es-AR"/>
        </w:rPr>
        <w:t>regulation</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has</w:t>
      </w:r>
      <w:r w:rsidR="0069540B" w:rsidRPr="00A85369">
        <w:rPr>
          <w:rFonts w:asciiTheme="majorHAnsi" w:eastAsia="Times New Roman" w:hAnsiTheme="majorHAnsi" w:cstheme="minorHAnsi"/>
          <w:sz w:val="24"/>
          <w:lang w:eastAsia="es-AR"/>
        </w:rPr>
        <w:t xml:space="preserve"> a positive effect on control of corruption</w:t>
      </w:r>
      <w:r w:rsidR="00835315" w:rsidRPr="00A85369">
        <w:rPr>
          <w:rFonts w:asciiTheme="majorHAnsi" w:eastAsia="Times New Roman" w:hAnsiTheme="majorHAnsi" w:cstheme="minorHAnsi"/>
          <w:sz w:val="24"/>
          <w:lang w:eastAsia="es-AR"/>
        </w:rPr>
        <w:t>.</w:t>
      </w:r>
    </w:p>
    <w:tbl>
      <w:tblPr>
        <w:tblW w:w="5720" w:type="pct"/>
        <w:jc w:val="center"/>
        <w:tblLayout w:type="fixed"/>
        <w:tblCellMar>
          <w:left w:w="75" w:type="dxa"/>
          <w:right w:w="75" w:type="dxa"/>
        </w:tblCellMar>
        <w:tblLook w:val="0000" w:firstRow="0" w:lastRow="0" w:firstColumn="0" w:lastColumn="0" w:noHBand="0" w:noVBand="0"/>
      </w:tblPr>
      <w:tblGrid>
        <w:gridCol w:w="846"/>
        <w:gridCol w:w="936"/>
        <w:gridCol w:w="991"/>
        <w:gridCol w:w="991"/>
        <w:gridCol w:w="991"/>
        <w:gridCol w:w="991"/>
        <w:gridCol w:w="993"/>
        <w:gridCol w:w="1134"/>
        <w:gridCol w:w="997"/>
        <w:gridCol w:w="1023"/>
      </w:tblGrid>
      <w:tr w:rsidR="00CB077E" w:rsidRPr="007D3F26" w14:paraId="3DDF304F" w14:textId="77777777" w:rsidTr="00CB077E">
        <w:trPr>
          <w:trHeight w:val="203"/>
          <w:jc w:val="center"/>
        </w:trPr>
        <w:tc>
          <w:tcPr>
            <w:tcW w:w="427" w:type="pct"/>
            <w:tcBorders>
              <w:top w:val="single" w:sz="6" w:space="0" w:color="auto"/>
              <w:left w:val="nil"/>
              <w:bottom w:val="nil"/>
              <w:right w:val="single" w:sz="4" w:space="0" w:color="auto"/>
            </w:tcBorders>
          </w:tcPr>
          <w:p w14:paraId="59881E9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473" w:type="pct"/>
            <w:tcBorders>
              <w:top w:val="single" w:sz="6" w:space="0" w:color="auto"/>
              <w:left w:val="single" w:sz="4" w:space="0" w:color="auto"/>
              <w:bottom w:val="nil"/>
              <w:right w:val="nil"/>
            </w:tcBorders>
          </w:tcPr>
          <w:p w14:paraId="560AB0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1" w:type="pct"/>
            <w:tcBorders>
              <w:top w:val="single" w:sz="6" w:space="0" w:color="auto"/>
              <w:left w:val="nil"/>
              <w:bottom w:val="nil"/>
              <w:right w:val="nil"/>
            </w:tcBorders>
          </w:tcPr>
          <w:p w14:paraId="3600C0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01" w:type="pct"/>
            <w:tcBorders>
              <w:top w:val="single" w:sz="6" w:space="0" w:color="auto"/>
              <w:left w:val="nil"/>
              <w:bottom w:val="nil"/>
              <w:right w:val="nil"/>
            </w:tcBorders>
          </w:tcPr>
          <w:p w14:paraId="55EA96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2397384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2" w:type="pct"/>
            <w:tcBorders>
              <w:top w:val="single" w:sz="6" w:space="0" w:color="auto"/>
              <w:left w:val="nil"/>
              <w:bottom w:val="nil"/>
              <w:right w:val="single" w:sz="4" w:space="0" w:color="auto"/>
            </w:tcBorders>
          </w:tcPr>
          <w:p w14:paraId="7B5651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73" w:type="pct"/>
            <w:tcBorders>
              <w:top w:val="single" w:sz="6" w:space="0" w:color="auto"/>
              <w:left w:val="single" w:sz="4" w:space="0" w:color="auto"/>
              <w:bottom w:val="nil"/>
              <w:right w:val="single" w:sz="4" w:space="0" w:color="auto"/>
            </w:tcBorders>
          </w:tcPr>
          <w:p w14:paraId="397A1D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4" w:type="pct"/>
            <w:tcBorders>
              <w:top w:val="single" w:sz="6" w:space="0" w:color="auto"/>
              <w:left w:val="single" w:sz="4" w:space="0" w:color="auto"/>
              <w:bottom w:val="nil"/>
              <w:right w:val="single" w:sz="4" w:space="0" w:color="auto"/>
            </w:tcBorders>
          </w:tcPr>
          <w:p w14:paraId="1CDA68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FE</w:t>
            </w:r>
          </w:p>
        </w:tc>
        <w:tc>
          <w:tcPr>
            <w:tcW w:w="518" w:type="pct"/>
            <w:tcBorders>
              <w:top w:val="single" w:sz="6" w:space="0" w:color="auto"/>
              <w:left w:val="single" w:sz="4" w:space="0" w:color="auto"/>
              <w:bottom w:val="nil"/>
              <w:right w:val="nil"/>
            </w:tcBorders>
          </w:tcPr>
          <w:p w14:paraId="01DAB1A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r>
      <w:tr w:rsidR="00CB077E" w:rsidRPr="007D3F26" w14:paraId="7188C8EF" w14:textId="77777777" w:rsidTr="00CB077E">
        <w:trPr>
          <w:trHeight w:val="221"/>
          <w:jc w:val="center"/>
        </w:trPr>
        <w:tc>
          <w:tcPr>
            <w:tcW w:w="427" w:type="pct"/>
            <w:tcBorders>
              <w:top w:val="nil"/>
              <w:left w:val="nil"/>
              <w:bottom w:val="single" w:sz="6" w:space="0" w:color="auto"/>
              <w:right w:val="single" w:sz="4" w:space="0" w:color="auto"/>
            </w:tcBorders>
          </w:tcPr>
          <w:p w14:paraId="364D2736"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6" w:space="0" w:color="auto"/>
              <w:right w:val="nil"/>
            </w:tcBorders>
          </w:tcPr>
          <w:p w14:paraId="48E60B4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w:t>
            </w:r>
          </w:p>
        </w:tc>
        <w:tc>
          <w:tcPr>
            <w:tcW w:w="501" w:type="pct"/>
            <w:tcBorders>
              <w:top w:val="nil"/>
              <w:left w:val="nil"/>
              <w:bottom w:val="single" w:sz="6" w:space="0" w:color="auto"/>
              <w:right w:val="nil"/>
            </w:tcBorders>
          </w:tcPr>
          <w:p w14:paraId="54D18CC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w:t>
            </w:r>
          </w:p>
        </w:tc>
        <w:tc>
          <w:tcPr>
            <w:tcW w:w="501" w:type="pct"/>
            <w:tcBorders>
              <w:top w:val="nil"/>
              <w:left w:val="nil"/>
              <w:bottom w:val="single" w:sz="6" w:space="0" w:color="auto"/>
              <w:right w:val="nil"/>
            </w:tcBorders>
          </w:tcPr>
          <w:p w14:paraId="0612737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(4)</w:t>
            </w:r>
          </w:p>
        </w:tc>
        <w:tc>
          <w:tcPr>
            <w:tcW w:w="501" w:type="pct"/>
            <w:tcBorders>
              <w:top w:val="nil"/>
              <w:left w:val="nil"/>
              <w:bottom w:val="single" w:sz="6" w:space="0" w:color="auto"/>
              <w:right w:val="nil"/>
            </w:tcBorders>
          </w:tcPr>
          <w:p w14:paraId="0CE3F5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(5)</w:t>
            </w:r>
          </w:p>
        </w:tc>
        <w:tc>
          <w:tcPr>
            <w:tcW w:w="502" w:type="pct"/>
            <w:tcBorders>
              <w:top w:val="nil"/>
              <w:left w:val="nil"/>
              <w:bottom w:val="single" w:sz="6" w:space="0" w:color="auto"/>
              <w:right w:val="single" w:sz="4" w:space="0" w:color="auto"/>
            </w:tcBorders>
          </w:tcPr>
          <w:p w14:paraId="20565F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(6)</w:t>
            </w:r>
          </w:p>
        </w:tc>
        <w:tc>
          <w:tcPr>
            <w:tcW w:w="573" w:type="pct"/>
            <w:tcBorders>
              <w:top w:val="nil"/>
              <w:left w:val="single" w:sz="4" w:space="0" w:color="auto"/>
              <w:bottom w:val="single" w:sz="6" w:space="0" w:color="auto"/>
              <w:right w:val="single" w:sz="4" w:space="0" w:color="auto"/>
            </w:tcBorders>
          </w:tcPr>
          <w:p w14:paraId="2CA3FC4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(7)</w:t>
            </w:r>
          </w:p>
        </w:tc>
        <w:tc>
          <w:tcPr>
            <w:tcW w:w="504" w:type="pct"/>
            <w:tcBorders>
              <w:top w:val="nil"/>
              <w:left w:val="single" w:sz="4" w:space="0" w:color="auto"/>
              <w:bottom w:val="single" w:sz="6" w:space="0" w:color="auto"/>
              <w:right w:val="single" w:sz="4" w:space="0" w:color="auto"/>
            </w:tcBorders>
          </w:tcPr>
          <w:p w14:paraId="2A12EE9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(8)</w:t>
            </w:r>
          </w:p>
        </w:tc>
        <w:tc>
          <w:tcPr>
            <w:tcW w:w="518" w:type="pct"/>
            <w:tcBorders>
              <w:top w:val="nil"/>
              <w:left w:val="single" w:sz="4" w:space="0" w:color="auto"/>
              <w:bottom w:val="single" w:sz="6" w:space="0" w:color="auto"/>
              <w:right w:val="nil"/>
            </w:tcBorders>
          </w:tcPr>
          <w:p w14:paraId="3358D2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(9)</w:t>
            </w:r>
          </w:p>
        </w:tc>
      </w:tr>
      <w:tr w:rsidR="00CB077E" w:rsidRPr="007D3F26" w14:paraId="60D9FB69" w14:textId="77777777" w:rsidTr="00CB077E">
        <w:trPr>
          <w:trHeight w:val="203"/>
          <w:jc w:val="center"/>
        </w:trPr>
        <w:tc>
          <w:tcPr>
            <w:tcW w:w="427" w:type="pct"/>
            <w:tcBorders>
              <w:top w:val="single" w:sz="4" w:space="0" w:color="auto"/>
              <w:left w:val="nil"/>
              <w:bottom w:val="nil"/>
              <w:right w:val="single" w:sz="4" w:space="0" w:color="auto"/>
            </w:tcBorders>
          </w:tcPr>
          <w:p w14:paraId="2791676C"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PFR</w:t>
            </w:r>
          </w:p>
        </w:tc>
        <w:tc>
          <w:tcPr>
            <w:tcW w:w="473" w:type="pct"/>
            <w:tcBorders>
              <w:top w:val="single" w:sz="4" w:space="0" w:color="auto"/>
              <w:left w:val="single" w:sz="4" w:space="0" w:color="auto"/>
              <w:bottom w:val="nil"/>
              <w:right w:val="nil"/>
            </w:tcBorders>
            <w:vAlign w:val="center"/>
          </w:tcPr>
          <w:p w14:paraId="103951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-0.0131</w:t>
            </w:r>
          </w:p>
        </w:tc>
        <w:tc>
          <w:tcPr>
            <w:tcW w:w="501" w:type="pct"/>
            <w:tcBorders>
              <w:top w:val="single" w:sz="4" w:space="0" w:color="auto"/>
              <w:left w:val="nil"/>
              <w:bottom w:val="nil"/>
              <w:right w:val="nil"/>
            </w:tcBorders>
            <w:vAlign w:val="center"/>
          </w:tcPr>
          <w:p w14:paraId="5049711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-0.0078</w:t>
            </w:r>
          </w:p>
        </w:tc>
        <w:tc>
          <w:tcPr>
            <w:tcW w:w="501" w:type="pct"/>
            <w:tcBorders>
              <w:top w:val="single" w:sz="4" w:space="0" w:color="auto"/>
              <w:left w:val="nil"/>
              <w:bottom w:val="nil"/>
              <w:right w:val="nil"/>
            </w:tcBorders>
            <w:vAlign w:val="center"/>
          </w:tcPr>
          <w:p w14:paraId="2C843A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w:t>
            </w:r>
          </w:p>
        </w:tc>
        <w:tc>
          <w:tcPr>
            <w:tcW w:w="501" w:type="pct"/>
            <w:tcBorders>
              <w:top w:val="single" w:sz="4" w:space="0" w:color="auto"/>
              <w:left w:val="nil"/>
              <w:bottom w:val="nil"/>
              <w:right w:val="nil"/>
            </w:tcBorders>
            <w:vAlign w:val="center"/>
          </w:tcPr>
          <w:p w14:paraId="67CCD07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2" w:type="pct"/>
            <w:tcBorders>
              <w:top w:val="single" w:sz="4" w:space="0" w:color="auto"/>
              <w:left w:val="nil"/>
              <w:bottom w:val="nil"/>
              <w:right w:val="single" w:sz="4" w:space="0" w:color="auto"/>
            </w:tcBorders>
            <w:vAlign w:val="center"/>
          </w:tcPr>
          <w:p w14:paraId="37669DE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-0.380**</w:t>
            </w:r>
          </w:p>
        </w:tc>
        <w:tc>
          <w:tcPr>
            <w:tcW w:w="573" w:type="pct"/>
            <w:tcBorders>
              <w:top w:val="single" w:sz="4" w:space="0" w:color="auto"/>
              <w:left w:val="single" w:sz="4" w:space="0" w:color="auto"/>
              <w:bottom w:val="nil"/>
              <w:right w:val="single" w:sz="4" w:space="0" w:color="auto"/>
            </w:tcBorders>
            <w:vAlign w:val="center"/>
          </w:tcPr>
          <w:p w14:paraId="76C5837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-0.302</w:t>
            </w:r>
          </w:p>
        </w:tc>
        <w:tc>
          <w:tcPr>
            <w:tcW w:w="504" w:type="pct"/>
            <w:tcBorders>
              <w:top w:val="single" w:sz="4" w:space="0" w:color="auto"/>
              <w:left w:val="single" w:sz="4" w:space="0" w:color="auto"/>
              <w:bottom w:val="nil"/>
              <w:right w:val="single" w:sz="4" w:space="0" w:color="auto"/>
            </w:tcBorders>
            <w:vAlign w:val="center"/>
          </w:tcPr>
          <w:p w14:paraId="1252059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-0.309**</w:t>
            </w:r>
          </w:p>
        </w:tc>
        <w:tc>
          <w:tcPr>
            <w:tcW w:w="518" w:type="pct"/>
            <w:tcBorders>
              <w:top w:val="single" w:sz="4" w:space="0" w:color="auto"/>
              <w:left w:val="single" w:sz="4" w:space="0" w:color="auto"/>
              <w:bottom w:val="nil"/>
              <w:right w:val="nil"/>
            </w:tcBorders>
            <w:vAlign w:val="center"/>
          </w:tcPr>
          <w:p w14:paraId="6FAD27B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-0.320*</w:t>
            </w:r>
          </w:p>
        </w:tc>
      </w:tr>
      <w:tr w:rsidR="00CB077E" w:rsidRPr="007D3F26" w14:paraId="5C9521D0" w14:textId="77777777" w:rsidTr="00CB077E">
        <w:trPr>
          <w:trHeight w:val="203"/>
          <w:jc w:val="center"/>
        </w:trPr>
        <w:tc>
          <w:tcPr>
            <w:tcW w:w="427" w:type="pct"/>
            <w:tcBorders>
              <w:top w:val="nil"/>
              <w:left w:val="nil"/>
              <w:bottom w:val="nil"/>
              <w:right w:val="single" w:sz="4" w:space="0" w:color="auto"/>
            </w:tcBorders>
          </w:tcPr>
          <w:p w14:paraId="258EDA4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45824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(0.0567)</w:t>
            </w:r>
          </w:p>
        </w:tc>
        <w:tc>
          <w:tcPr>
            <w:tcW w:w="501" w:type="pct"/>
            <w:tcBorders>
              <w:top w:val="nil"/>
              <w:left w:val="nil"/>
              <w:bottom w:val="nil"/>
              <w:right w:val="nil"/>
            </w:tcBorders>
            <w:vAlign w:val="center"/>
          </w:tcPr>
          <w:p w14:paraId="7038EE2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(0.0625)</w:t>
            </w:r>
          </w:p>
        </w:tc>
        <w:tc>
          <w:tcPr>
            <w:tcW w:w="501" w:type="pct"/>
            <w:tcBorders>
              <w:top w:val="nil"/>
              <w:left w:val="nil"/>
              <w:bottom w:val="nil"/>
              <w:right w:val="nil"/>
            </w:tcBorders>
            <w:vAlign w:val="center"/>
          </w:tcPr>
          <w:p w14:paraId="53165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(0.306)</w:t>
            </w:r>
          </w:p>
        </w:tc>
        <w:tc>
          <w:tcPr>
            <w:tcW w:w="501" w:type="pct"/>
            <w:tcBorders>
              <w:top w:val="nil"/>
              <w:left w:val="nil"/>
              <w:bottom w:val="nil"/>
              <w:right w:val="nil"/>
            </w:tcBorders>
            <w:vAlign w:val="center"/>
          </w:tcPr>
          <w:p w14:paraId="1A34E5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(0.150)</w:t>
            </w:r>
          </w:p>
        </w:tc>
        <w:tc>
          <w:tcPr>
            <w:tcW w:w="502" w:type="pct"/>
            <w:tcBorders>
              <w:top w:val="nil"/>
              <w:left w:val="nil"/>
              <w:bottom w:val="nil"/>
              <w:right w:val="single" w:sz="4" w:space="0" w:color="auto"/>
            </w:tcBorders>
            <w:vAlign w:val="center"/>
          </w:tcPr>
          <w:p w14:paraId="7A57CA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(0.164)</w:t>
            </w:r>
          </w:p>
        </w:tc>
        <w:tc>
          <w:tcPr>
            <w:tcW w:w="573" w:type="pct"/>
            <w:tcBorders>
              <w:top w:val="nil"/>
              <w:left w:val="single" w:sz="4" w:space="0" w:color="auto"/>
              <w:bottom w:val="nil"/>
              <w:right w:val="single" w:sz="4" w:space="0" w:color="auto"/>
            </w:tcBorders>
            <w:vAlign w:val="center"/>
          </w:tcPr>
          <w:p w14:paraId="150781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(0.241)</w:t>
            </w:r>
          </w:p>
        </w:tc>
        <w:tc>
          <w:tcPr>
            <w:tcW w:w="504" w:type="pct"/>
            <w:tcBorders>
              <w:top w:val="nil"/>
              <w:left w:val="single" w:sz="4" w:space="0" w:color="auto"/>
              <w:bottom w:val="nil"/>
              <w:right w:val="single" w:sz="4" w:space="0" w:color="auto"/>
            </w:tcBorders>
            <w:vAlign w:val="center"/>
          </w:tcPr>
          <w:p w14:paraId="5C07A0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(0.140)</w:t>
            </w:r>
          </w:p>
        </w:tc>
        <w:tc>
          <w:tcPr>
            <w:tcW w:w="518" w:type="pct"/>
            <w:tcBorders>
              <w:top w:val="nil"/>
              <w:left w:val="single" w:sz="4" w:space="0" w:color="auto"/>
              <w:bottom w:val="nil"/>
              <w:right w:val="nil"/>
            </w:tcBorders>
            <w:vAlign w:val="center"/>
          </w:tcPr>
          <w:p w14:paraId="2B93B5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(0.170)</w:t>
            </w:r>
          </w:p>
        </w:tc>
      </w:tr>
      <w:tr w:rsidR="00CB077E" w:rsidRPr="007D3F26" w14:paraId="145E5C6B" w14:textId="77777777" w:rsidTr="00CB077E">
        <w:trPr>
          <w:trHeight w:val="203"/>
          <w:jc w:val="center"/>
        </w:trPr>
        <w:tc>
          <w:tcPr>
            <w:tcW w:w="427" w:type="pct"/>
            <w:tcBorders>
              <w:top w:val="nil"/>
              <w:left w:val="nil"/>
              <w:bottom w:val="nil"/>
              <w:right w:val="single" w:sz="4" w:space="0" w:color="auto"/>
            </w:tcBorders>
          </w:tcPr>
          <w:p w14:paraId="603F18F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PI</w:t>
            </w:r>
          </w:p>
        </w:tc>
        <w:tc>
          <w:tcPr>
            <w:tcW w:w="473" w:type="pct"/>
            <w:tcBorders>
              <w:top w:val="nil"/>
              <w:left w:val="single" w:sz="4" w:space="0" w:color="auto"/>
              <w:bottom w:val="nil"/>
              <w:right w:val="nil"/>
            </w:tcBorders>
            <w:vAlign w:val="center"/>
          </w:tcPr>
          <w:p w14:paraId="6FAD34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bottom w:val="nil"/>
              <w:right w:val="nil"/>
            </w:tcBorders>
            <w:vAlign w:val="center"/>
          </w:tcPr>
          <w:p w14:paraId="20E80CC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-0.635**</w:t>
            </w:r>
          </w:p>
        </w:tc>
        <w:tc>
          <w:tcPr>
            <w:tcW w:w="501" w:type="pct"/>
            <w:tcBorders>
              <w:top w:val="nil"/>
              <w:left w:val="nil"/>
              <w:bottom w:val="nil"/>
              <w:right w:val="nil"/>
            </w:tcBorders>
            <w:vAlign w:val="center"/>
          </w:tcPr>
          <w:p w14:paraId="013FA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-0.879</w:t>
            </w:r>
          </w:p>
        </w:tc>
        <w:tc>
          <w:tcPr>
            <w:tcW w:w="501" w:type="pct"/>
            <w:tcBorders>
              <w:top w:val="nil"/>
              <w:left w:val="nil"/>
              <w:bottom w:val="nil"/>
              <w:right w:val="nil"/>
            </w:tcBorders>
            <w:vAlign w:val="center"/>
          </w:tcPr>
          <w:p w14:paraId="034050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-3.53***</w:t>
            </w:r>
          </w:p>
        </w:tc>
        <w:tc>
          <w:tcPr>
            <w:tcW w:w="502" w:type="pct"/>
            <w:tcBorders>
              <w:top w:val="nil"/>
              <w:left w:val="nil"/>
              <w:bottom w:val="nil"/>
              <w:right w:val="single" w:sz="4" w:space="0" w:color="auto"/>
            </w:tcBorders>
            <w:vAlign w:val="center"/>
          </w:tcPr>
          <w:p w14:paraId="556F833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-3.31***</w:t>
            </w:r>
          </w:p>
        </w:tc>
        <w:tc>
          <w:tcPr>
            <w:tcW w:w="573" w:type="pct"/>
            <w:tcBorders>
              <w:top w:val="nil"/>
              <w:left w:val="single" w:sz="4" w:space="0" w:color="auto"/>
              <w:bottom w:val="nil"/>
              <w:right w:val="single" w:sz="4" w:space="0" w:color="auto"/>
            </w:tcBorders>
            <w:vAlign w:val="center"/>
          </w:tcPr>
          <w:p w14:paraId="320934F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-8.00***</w:t>
            </w:r>
          </w:p>
        </w:tc>
        <w:tc>
          <w:tcPr>
            <w:tcW w:w="504" w:type="pct"/>
            <w:tcBorders>
              <w:top w:val="nil"/>
              <w:left w:val="single" w:sz="4" w:space="0" w:color="auto"/>
              <w:bottom w:val="nil"/>
              <w:right w:val="single" w:sz="4" w:space="0" w:color="auto"/>
            </w:tcBorders>
            <w:vAlign w:val="center"/>
          </w:tcPr>
          <w:p w14:paraId="26410B5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-2.37**</w:t>
            </w:r>
          </w:p>
        </w:tc>
        <w:tc>
          <w:tcPr>
            <w:tcW w:w="518" w:type="pct"/>
            <w:tcBorders>
              <w:top w:val="nil"/>
              <w:left w:val="single" w:sz="4" w:space="0" w:color="auto"/>
              <w:bottom w:val="nil"/>
              <w:right w:val="nil"/>
            </w:tcBorders>
            <w:vAlign w:val="center"/>
          </w:tcPr>
          <w:p w14:paraId="285D0A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-3.41***</w:t>
            </w:r>
          </w:p>
        </w:tc>
      </w:tr>
      <w:tr w:rsidR="00CB077E" w:rsidRPr="007D3F26" w14:paraId="7D02D3CC" w14:textId="77777777" w:rsidTr="00CB077E">
        <w:trPr>
          <w:trHeight w:val="221"/>
          <w:jc w:val="center"/>
        </w:trPr>
        <w:tc>
          <w:tcPr>
            <w:tcW w:w="427" w:type="pct"/>
            <w:tcBorders>
              <w:top w:val="nil"/>
              <w:left w:val="nil"/>
              <w:bottom w:val="nil"/>
              <w:right w:val="single" w:sz="4" w:space="0" w:color="auto"/>
            </w:tcBorders>
          </w:tcPr>
          <w:p w14:paraId="030C265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0427138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(0.271)</w:t>
            </w:r>
          </w:p>
        </w:tc>
        <w:tc>
          <w:tcPr>
            <w:tcW w:w="501" w:type="pct"/>
            <w:tcBorders>
              <w:top w:val="nil"/>
              <w:left w:val="nil"/>
              <w:bottom w:val="nil"/>
              <w:right w:val="nil"/>
            </w:tcBorders>
            <w:vAlign w:val="center"/>
          </w:tcPr>
          <w:p w14:paraId="793E2ED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19873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(1.208)</w:t>
            </w:r>
          </w:p>
        </w:tc>
        <w:tc>
          <w:tcPr>
            <w:tcW w:w="501" w:type="pct"/>
            <w:tcBorders>
              <w:top w:val="nil"/>
              <w:left w:val="nil"/>
              <w:bottom w:val="nil"/>
              <w:right w:val="nil"/>
            </w:tcBorders>
            <w:vAlign w:val="center"/>
          </w:tcPr>
          <w:p w14:paraId="309AB83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(0.984)</w:t>
            </w:r>
          </w:p>
        </w:tc>
        <w:tc>
          <w:tcPr>
            <w:tcW w:w="502" w:type="pct"/>
            <w:tcBorders>
              <w:top w:val="nil"/>
              <w:left w:val="nil"/>
              <w:bottom w:val="nil"/>
              <w:right w:val="single" w:sz="4" w:space="0" w:color="auto"/>
            </w:tcBorders>
            <w:vAlign w:val="center"/>
          </w:tcPr>
          <w:p w14:paraId="3A9B212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(1.057)</w:t>
            </w:r>
          </w:p>
        </w:tc>
        <w:tc>
          <w:tcPr>
            <w:tcW w:w="573" w:type="pct"/>
            <w:tcBorders>
              <w:top w:val="nil"/>
              <w:left w:val="single" w:sz="4" w:space="0" w:color="auto"/>
              <w:bottom w:val="nil"/>
              <w:right w:val="single" w:sz="4" w:space="0" w:color="auto"/>
            </w:tcBorders>
            <w:vAlign w:val="center"/>
          </w:tcPr>
          <w:p w14:paraId="6C53ADF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(1.105)</w:t>
            </w:r>
          </w:p>
        </w:tc>
        <w:tc>
          <w:tcPr>
            <w:tcW w:w="504" w:type="pct"/>
            <w:tcBorders>
              <w:top w:val="nil"/>
              <w:left w:val="single" w:sz="4" w:space="0" w:color="auto"/>
              <w:bottom w:val="nil"/>
              <w:right w:val="single" w:sz="4" w:space="0" w:color="auto"/>
            </w:tcBorders>
            <w:vAlign w:val="center"/>
          </w:tcPr>
          <w:p w14:paraId="614573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(0.936)</w:t>
            </w:r>
          </w:p>
        </w:tc>
        <w:tc>
          <w:tcPr>
            <w:tcW w:w="518" w:type="pct"/>
            <w:tcBorders>
              <w:top w:val="nil"/>
              <w:left w:val="single" w:sz="4" w:space="0" w:color="auto"/>
              <w:bottom w:val="nil"/>
              <w:right w:val="nil"/>
            </w:tcBorders>
            <w:vAlign w:val="center"/>
          </w:tcPr>
          <w:p w14:paraId="4061A4F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(1.100)</w:t>
            </w:r>
          </w:p>
        </w:tc>
      </w:tr>
      <w:tr w:rsidR="00CB077E" w:rsidRPr="007D3F26" w14:paraId="0A91D4AB" w14:textId="77777777" w:rsidTr="00CB077E">
        <w:trPr>
          <w:trHeight w:val="203"/>
          <w:jc w:val="center"/>
        </w:trPr>
        <w:tc>
          <w:tcPr>
            <w:tcW w:w="427" w:type="pct"/>
            <w:tcBorders>
              <w:top w:val="nil"/>
              <w:left w:val="nil"/>
              <w:right w:val="single" w:sz="4" w:space="0" w:color="auto"/>
            </w:tcBorders>
          </w:tcPr>
          <w:p w14:paraId="7084362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w:t>
            </w:r>
          </w:p>
        </w:tc>
        <w:tc>
          <w:tcPr>
            <w:tcW w:w="473" w:type="pct"/>
            <w:tcBorders>
              <w:top w:val="nil"/>
              <w:left w:val="single" w:sz="4" w:space="0" w:color="auto"/>
              <w:right w:val="nil"/>
            </w:tcBorders>
            <w:vAlign w:val="center"/>
          </w:tcPr>
          <w:p w14:paraId="1B1EC93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0.0691**</w:t>
            </w:r>
          </w:p>
        </w:tc>
        <w:tc>
          <w:tcPr>
            <w:tcW w:w="501" w:type="pct"/>
            <w:tcBorders>
              <w:top w:val="nil"/>
              <w:left w:val="nil"/>
              <w:right w:val="nil"/>
            </w:tcBorders>
            <w:vAlign w:val="center"/>
          </w:tcPr>
          <w:p w14:paraId="363CFB6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0.147***</w:t>
            </w:r>
          </w:p>
        </w:tc>
        <w:tc>
          <w:tcPr>
            <w:tcW w:w="501" w:type="pct"/>
            <w:tcBorders>
              <w:top w:val="nil"/>
              <w:left w:val="nil"/>
              <w:right w:val="nil"/>
            </w:tcBorders>
            <w:vAlign w:val="center"/>
          </w:tcPr>
          <w:p w14:paraId="5C85AD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0.419***</w:t>
            </w:r>
          </w:p>
        </w:tc>
        <w:tc>
          <w:tcPr>
            <w:tcW w:w="501" w:type="pct"/>
            <w:tcBorders>
              <w:top w:val="nil"/>
              <w:left w:val="nil"/>
              <w:right w:val="nil"/>
            </w:tcBorders>
            <w:vAlign w:val="center"/>
          </w:tcPr>
          <w:p w14:paraId="0F61F1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-0.0299</w:t>
            </w:r>
          </w:p>
        </w:tc>
        <w:tc>
          <w:tcPr>
            <w:tcW w:w="502" w:type="pct"/>
            <w:tcBorders>
              <w:top w:val="nil"/>
              <w:left w:val="nil"/>
              <w:right w:val="single" w:sz="4" w:space="0" w:color="auto"/>
            </w:tcBorders>
            <w:vAlign w:val="center"/>
          </w:tcPr>
          <w:p w14:paraId="3B7D34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0.0365</w:t>
            </w:r>
          </w:p>
        </w:tc>
        <w:tc>
          <w:tcPr>
            <w:tcW w:w="573" w:type="pct"/>
            <w:tcBorders>
              <w:top w:val="nil"/>
              <w:left w:val="single" w:sz="4" w:space="0" w:color="auto"/>
              <w:right w:val="single" w:sz="4" w:space="0" w:color="auto"/>
            </w:tcBorders>
            <w:vAlign w:val="center"/>
          </w:tcPr>
          <w:p w14:paraId="4D61354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4" w:type="pct"/>
            <w:tcBorders>
              <w:top w:val="nil"/>
              <w:left w:val="single" w:sz="4" w:space="0" w:color="auto"/>
              <w:right w:val="single" w:sz="4" w:space="0" w:color="auto"/>
            </w:tcBorders>
            <w:vAlign w:val="center"/>
          </w:tcPr>
          <w:p w14:paraId="2545094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0.0309</w:t>
            </w:r>
          </w:p>
        </w:tc>
        <w:tc>
          <w:tcPr>
            <w:tcW w:w="518" w:type="pct"/>
            <w:tcBorders>
              <w:top w:val="nil"/>
              <w:left w:val="single" w:sz="4" w:space="0" w:color="auto"/>
              <w:right w:val="nil"/>
            </w:tcBorders>
            <w:vAlign w:val="center"/>
          </w:tcPr>
          <w:p w14:paraId="6482D7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0.0971**</w:t>
            </w:r>
          </w:p>
        </w:tc>
      </w:tr>
      <w:tr w:rsidR="00CB077E" w:rsidRPr="007D3F26" w14:paraId="14BBECDF" w14:textId="77777777" w:rsidTr="00CB077E">
        <w:trPr>
          <w:trHeight w:val="203"/>
          <w:jc w:val="center"/>
        </w:trPr>
        <w:tc>
          <w:tcPr>
            <w:tcW w:w="427" w:type="pct"/>
            <w:tcBorders>
              <w:top w:val="nil"/>
              <w:left w:val="nil"/>
              <w:bottom w:val="single" w:sz="4" w:space="0" w:color="auto"/>
              <w:right w:val="single" w:sz="4" w:space="0" w:color="auto"/>
            </w:tcBorders>
          </w:tcPr>
          <w:p w14:paraId="17985A12"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4AC435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(0.0300)</w:t>
            </w:r>
          </w:p>
        </w:tc>
        <w:tc>
          <w:tcPr>
            <w:tcW w:w="501" w:type="pct"/>
            <w:tcBorders>
              <w:top w:val="nil"/>
              <w:left w:val="nil"/>
              <w:bottom w:val="single" w:sz="4" w:space="0" w:color="auto"/>
              <w:right w:val="nil"/>
            </w:tcBorders>
            <w:vAlign w:val="center"/>
          </w:tcPr>
          <w:p w14:paraId="1C87D04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(0.0309)</w:t>
            </w:r>
          </w:p>
        </w:tc>
        <w:tc>
          <w:tcPr>
            <w:tcW w:w="501" w:type="pct"/>
            <w:tcBorders>
              <w:top w:val="nil"/>
              <w:left w:val="nil"/>
              <w:bottom w:val="single" w:sz="4" w:space="0" w:color="auto"/>
              <w:right w:val="nil"/>
            </w:tcBorders>
            <w:vAlign w:val="center"/>
          </w:tcPr>
          <w:p w14:paraId="214E24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(0.0545)</w:t>
            </w:r>
          </w:p>
        </w:tc>
        <w:tc>
          <w:tcPr>
            <w:tcW w:w="501" w:type="pct"/>
            <w:tcBorders>
              <w:top w:val="nil"/>
              <w:left w:val="nil"/>
              <w:bottom w:val="single" w:sz="4" w:space="0" w:color="auto"/>
              <w:right w:val="nil"/>
            </w:tcBorders>
            <w:vAlign w:val="center"/>
          </w:tcPr>
          <w:p w14:paraId="4DE6099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(0.0345)</w:t>
            </w:r>
          </w:p>
        </w:tc>
        <w:tc>
          <w:tcPr>
            <w:tcW w:w="502" w:type="pct"/>
            <w:tcBorders>
              <w:top w:val="nil"/>
              <w:left w:val="nil"/>
              <w:bottom w:val="single" w:sz="4" w:space="0" w:color="auto"/>
              <w:right w:val="single" w:sz="4" w:space="0" w:color="auto"/>
            </w:tcBorders>
            <w:vAlign w:val="center"/>
          </w:tcPr>
          <w:p w14:paraId="0D09AB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(0.0366)</w:t>
            </w:r>
          </w:p>
        </w:tc>
        <w:tc>
          <w:tcPr>
            <w:tcW w:w="573" w:type="pct"/>
            <w:tcBorders>
              <w:top w:val="nil"/>
              <w:left w:val="single" w:sz="4" w:space="0" w:color="auto"/>
              <w:bottom w:val="single" w:sz="4" w:space="0" w:color="auto"/>
              <w:right w:val="single" w:sz="4" w:space="0" w:color="auto"/>
            </w:tcBorders>
            <w:vAlign w:val="center"/>
          </w:tcPr>
          <w:p w14:paraId="46FCDE6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(0.0424)</w:t>
            </w:r>
          </w:p>
        </w:tc>
        <w:tc>
          <w:tcPr>
            <w:tcW w:w="504" w:type="pct"/>
            <w:tcBorders>
              <w:top w:val="nil"/>
              <w:left w:val="single" w:sz="4" w:space="0" w:color="auto"/>
              <w:bottom w:val="single" w:sz="4" w:space="0" w:color="auto"/>
              <w:right w:val="single" w:sz="4" w:space="0" w:color="auto"/>
            </w:tcBorders>
            <w:vAlign w:val="center"/>
          </w:tcPr>
          <w:p w14:paraId="6DED92F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(0.0385)</w:t>
            </w:r>
          </w:p>
        </w:tc>
        <w:tc>
          <w:tcPr>
            <w:tcW w:w="518" w:type="pct"/>
            <w:tcBorders>
              <w:top w:val="nil"/>
              <w:left w:val="single" w:sz="4" w:space="0" w:color="auto"/>
              <w:bottom w:val="single" w:sz="4" w:space="0" w:color="auto"/>
              <w:right w:val="nil"/>
            </w:tcBorders>
            <w:vAlign w:val="center"/>
          </w:tcPr>
          <w:p w14:paraId="4E2C4E1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(0.0394)</w:t>
            </w:r>
          </w:p>
        </w:tc>
      </w:tr>
      <w:tr w:rsidR="00CB077E" w:rsidRPr="007D3F26" w14:paraId="03FBE6F2" w14:textId="77777777" w:rsidTr="00CB077E">
        <w:trPr>
          <w:trHeight w:val="203"/>
          <w:jc w:val="center"/>
        </w:trPr>
        <w:tc>
          <w:tcPr>
            <w:tcW w:w="427" w:type="pct"/>
            <w:tcBorders>
              <w:top w:val="single" w:sz="4" w:space="0" w:color="auto"/>
              <w:left w:val="nil"/>
              <w:bottom w:val="nil"/>
              <w:right w:val="single" w:sz="4" w:space="0" w:color="auto"/>
            </w:tcBorders>
          </w:tcPr>
          <w:p w14:paraId="087AE2C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JI×PI</w:t>
            </w:r>
          </w:p>
        </w:tc>
        <w:tc>
          <w:tcPr>
            <w:tcW w:w="473" w:type="pct"/>
            <w:tcBorders>
              <w:top w:val="single" w:sz="4" w:space="0" w:color="auto"/>
              <w:left w:val="single" w:sz="4" w:space="0" w:color="auto"/>
              <w:bottom w:val="nil"/>
              <w:right w:val="nil"/>
            </w:tcBorders>
            <w:vAlign w:val="center"/>
          </w:tcPr>
          <w:p w14:paraId="6D5BD0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A62EE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0665B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1" w:type="pct"/>
            <w:tcBorders>
              <w:top w:val="single" w:sz="4" w:space="0" w:color="auto"/>
              <w:left w:val="nil"/>
              <w:bottom w:val="nil"/>
              <w:right w:val="nil"/>
            </w:tcBorders>
            <w:vAlign w:val="center"/>
          </w:tcPr>
          <w:p w14:paraId="11DBE93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0.902***</w:t>
            </w:r>
          </w:p>
        </w:tc>
        <w:tc>
          <w:tcPr>
            <w:tcW w:w="502" w:type="pct"/>
            <w:tcBorders>
              <w:top w:val="single" w:sz="4" w:space="0" w:color="auto"/>
              <w:left w:val="nil"/>
              <w:bottom w:val="nil"/>
              <w:right w:val="single" w:sz="4" w:space="0" w:color="auto"/>
            </w:tcBorders>
            <w:vAlign w:val="center"/>
          </w:tcPr>
          <w:p w14:paraId="3C8EA9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0.819***</w:t>
            </w:r>
          </w:p>
        </w:tc>
        <w:tc>
          <w:tcPr>
            <w:tcW w:w="573" w:type="pct"/>
            <w:tcBorders>
              <w:top w:val="single" w:sz="4" w:space="0" w:color="auto"/>
              <w:left w:val="single" w:sz="4" w:space="0" w:color="auto"/>
              <w:bottom w:val="nil"/>
              <w:right w:val="single" w:sz="4" w:space="0" w:color="auto"/>
            </w:tcBorders>
            <w:vAlign w:val="center"/>
          </w:tcPr>
          <w:p w14:paraId="4808F75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1.914***</w:t>
            </w:r>
          </w:p>
        </w:tc>
        <w:tc>
          <w:tcPr>
            <w:tcW w:w="504" w:type="pct"/>
            <w:tcBorders>
              <w:top w:val="single" w:sz="4" w:space="0" w:color="auto"/>
              <w:left w:val="single" w:sz="4" w:space="0" w:color="auto"/>
              <w:bottom w:val="nil"/>
              <w:right w:val="single" w:sz="4" w:space="0" w:color="auto"/>
            </w:tcBorders>
            <w:vAlign w:val="center"/>
          </w:tcPr>
          <w:p w14:paraId="1B051FF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0.673**</w:t>
            </w:r>
          </w:p>
        </w:tc>
        <w:tc>
          <w:tcPr>
            <w:tcW w:w="518" w:type="pct"/>
            <w:tcBorders>
              <w:top w:val="single" w:sz="4" w:space="0" w:color="auto"/>
              <w:left w:val="single" w:sz="4" w:space="0" w:color="auto"/>
              <w:bottom w:val="nil"/>
              <w:right w:val="nil"/>
            </w:tcBorders>
            <w:vAlign w:val="center"/>
          </w:tcPr>
          <w:p w14:paraId="2EA8276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0.844***</w:t>
            </w:r>
          </w:p>
        </w:tc>
      </w:tr>
      <w:tr w:rsidR="00CB077E" w:rsidRPr="007D3F26" w14:paraId="761CEB0D" w14:textId="77777777" w:rsidTr="00CB077E">
        <w:trPr>
          <w:trHeight w:val="221"/>
          <w:jc w:val="center"/>
        </w:trPr>
        <w:tc>
          <w:tcPr>
            <w:tcW w:w="427" w:type="pct"/>
            <w:tcBorders>
              <w:top w:val="nil"/>
              <w:left w:val="nil"/>
              <w:bottom w:val="nil"/>
              <w:right w:val="single" w:sz="4" w:space="0" w:color="auto"/>
            </w:tcBorders>
          </w:tcPr>
          <w:p w14:paraId="71D78D8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55E70E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885FC9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7386E5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1" w:type="pct"/>
            <w:tcBorders>
              <w:top w:val="nil"/>
              <w:left w:val="nil"/>
              <w:bottom w:val="nil"/>
              <w:right w:val="nil"/>
            </w:tcBorders>
            <w:vAlign w:val="center"/>
          </w:tcPr>
          <w:p w14:paraId="5AED19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(0.279)</w:t>
            </w:r>
          </w:p>
        </w:tc>
        <w:tc>
          <w:tcPr>
            <w:tcW w:w="502" w:type="pct"/>
            <w:tcBorders>
              <w:top w:val="nil"/>
              <w:left w:val="nil"/>
              <w:bottom w:val="nil"/>
              <w:right w:val="single" w:sz="4" w:space="0" w:color="auto"/>
            </w:tcBorders>
            <w:vAlign w:val="center"/>
          </w:tcPr>
          <w:p w14:paraId="54FD07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(0.301)</w:t>
            </w:r>
          </w:p>
        </w:tc>
        <w:tc>
          <w:tcPr>
            <w:tcW w:w="573" w:type="pct"/>
            <w:tcBorders>
              <w:top w:val="nil"/>
              <w:left w:val="single" w:sz="4" w:space="0" w:color="auto"/>
              <w:bottom w:val="nil"/>
              <w:right w:val="single" w:sz="4" w:space="0" w:color="auto"/>
            </w:tcBorders>
            <w:vAlign w:val="center"/>
          </w:tcPr>
          <w:p w14:paraId="0A0889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(0.304)</w:t>
            </w:r>
          </w:p>
        </w:tc>
        <w:tc>
          <w:tcPr>
            <w:tcW w:w="504" w:type="pct"/>
            <w:tcBorders>
              <w:top w:val="nil"/>
              <w:left w:val="single" w:sz="4" w:space="0" w:color="auto"/>
              <w:bottom w:val="nil"/>
              <w:right w:val="single" w:sz="4" w:space="0" w:color="auto"/>
            </w:tcBorders>
            <w:vAlign w:val="center"/>
          </w:tcPr>
          <w:p w14:paraId="048783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(0.262)</w:t>
            </w:r>
          </w:p>
        </w:tc>
        <w:tc>
          <w:tcPr>
            <w:tcW w:w="518" w:type="pct"/>
            <w:tcBorders>
              <w:top w:val="nil"/>
              <w:left w:val="single" w:sz="4" w:space="0" w:color="auto"/>
              <w:bottom w:val="nil"/>
              <w:right w:val="nil"/>
            </w:tcBorders>
            <w:vAlign w:val="center"/>
          </w:tcPr>
          <w:p w14:paraId="5DD60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(0.310)</w:t>
            </w:r>
          </w:p>
        </w:tc>
      </w:tr>
      <w:tr w:rsidR="00CB077E" w:rsidRPr="007D3F26" w14:paraId="3685DCE9" w14:textId="77777777" w:rsidTr="00CB077E">
        <w:trPr>
          <w:trHeight w:val="203"/>
          <w:jc w:val="center"/>
        </w:trPr>
        <w:tc>
          <w:tcPr>
            <w:tcW w:w="427" w:type="pct"/>
            <w:tcBorders>
              <w:top w:val="nil"/>
              <w:left w:val="nil"/>
              <w:right w:val="single" w:sz="4" w:space="0" w:color="auto"/>
            </w:tcBorders>
          </w:tcPr>
          <w:p w14:paraId="4E7258F8"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JI×PFR</w:t>
            </w:r>
          </w:p>
        </w:tc>
        <w:tc>
          <w:tcPr>
            <w:tcW w:w="473" w:type="pct"/>
            <w:tcBorders>
              <w:top w:val="nil"/>
              <w:left w:val="single" w:sz="4" w:space="0" w:color="auto"/>
              <w:right w:val="nil"/>
            </w:tcBorders>
            <w:vAlign w:val="center"/>
          </w:tcPr>
          <w:p w14:paraId="13CBF6B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50CDA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91AF11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1" w:type="pct"/>
            <w:tcBorders>
              <w:top w:val="nil"/>
              <w:left w:val="nil"/>
              <w:right w:val="nil"/>
            </w:tcBorders>
            <w:vAlign w:val="center"/>
          </w:tcPr>
          <w:p w14:paraId="699F4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0.110***</w:t>
            </w:r>
          </w:p>
        </w:tc>
        <w:tc>
          <w:tcPr>
            <w:tcW w:w="502" w:type="pct"/>
            <w:tcBorders>
              <w:top w:val="nil"/>
              <w:left w:val="nil"/>
              <w:right w:val="single" w:sz="4" w:space="0" w:color="auto"/>
            </w:tcBorders>
            <w:vAlign w:val="center"/>
          </w:tcPr>
          <w:p w14:paraId="1DB9298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0.119***</w:t>
            </w:r>
          </w:p>
        </w:tc>
        <w:tc>
          <w:tcPr>
            <w:tcW w:w="573" w:type="pct"/>
            <w:tcBorders>
              <w:top w:val="nil"/>
              <w:left w:val="single" w:sz="4" w:space="0" w:color="auto"/>
              <w:right w:val="single" w:sz="4" w:space="0" w:color="auto"/>
            </w:tcBorders>
            <w:vAlign w:val="center"/>
          </w:tcPr>
          <w:p w14:paraId="637C1B8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0.108</w:t>
            </w:r>
          </w:p>
        </w:tc>
        <w:tc>
          <w:tcPr>
            <w:tcW w:w="504" w:type="pct"/>
            <w:tcBorders>
              <w:top w:val="nil"/>
              <w:left w:val="single" w:sz="4" w:space="0" w:color="auto"/>
              <w:right w:val="single" w:sz="4" w:space="0" w:color="auto"/>
            </w:tcBorders>
            <w:vAlign w:val="center"/>
          </w:tcPr>
          <w:p w14:paraId="2B39F0C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0.108***</w:t>
            </w:r>
          </w:p>
        </w:tc>
        <w:tc>
          <w:tcPr>
            <w:tcW w:w="518" w:type="pct"/>
            <w:tcBorders>
              <w:top w:val="nil"/>
              <w:left w:val="single" w:sz="4" w:space="0" w:color="auto"/>
              <w:right w:val="nil"/>
            </w:tcBorders>
            <w:vAlign w:val="center"/>
          </w:tcPr>
          <w:p w14:paraId="68D7B69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0.0969**</w:t>
            </w:r>
          </w:p>
        </w:tc>
      </w:tr>
      <w:tr w:rsidR="00CB077E" w:rsidRPr="007D3F26" w14:paraId="215FAF35" w14:textId="77777777" w:rsidTr="00CB077E">
        <w:trPr>
          <w:trHeight w:val="221"/>
          <w:jc w:val="center"/>
        </w:trPr>
        <w:tc>
          <w:tcPr>
            <w:tcW w:w="427" w:type="pct"/>
            <w:tcBorders>
              <w:top w:val="nil"/>
              <w:left w:val="nil"/>
              <w:bottom w:val="single" w:sz="4" w:space="0" w:color="auto"/>
              <w:right w:val="single" w:sz="4" w:space="0" w:color="auto"/>
            </w:tcBorders>
          </w:tcPr>
          <w:p w14:paraId="4878A6B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57A1A78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23DCD3A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9B0EA1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(0.0946)</w:t>
            </w:r>
          </w:p>
        </w:tc>
        <w:tc>
          <w:tcPr>
            <w:tcW w:w="501" w:type="pct"/>
            <w:tcBorders>
              <w:top w:val="nil"/>
              <w:left w:val="nil"/>
              <w:bottom w:val="single" w:sz="4" w:space="0" w:color="auto"/>
              <w:right w:val="nil"/>
            </w:tcBorders>
            <w:vAlign w:val="center"/>
          </w:tcPr>
          <w:p w14:paraId="43122DB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(0.0413)</w:t>
            </w:r>
          </w:p>
        </w:tc>
        <w:tc>
          <w:tcPr>
            <w:tcW w:w="502" w:type="pct"/>
            <w:tcBorders>
              <w:top w:val="nil"/>
              <w:left w:val="nil"/>
              <w:bottom w:val="single" w:sz="4" w:space="0" w:color="auto"/>
              <w:right w:val="single" w:sz="4" w:space="0" w:color="auto"/>
            </w:tcBorders>
            <w:vAlign w:val="center"/>
          </w:tcPr>
          <w:p w14:paraId="2B70440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(0.0455)</w:t>
            </w:r>
          </w:p>
        </w:tc>
        <w:tc>
          <w:tcPr>
            <w:tcW w:w="573" w:type="pct"/>
            <w:tcBorders>
              <w:top w:val="nil"/>
              <w:left w:val="single" w:sz="4" w:space="0" w:color="auto"/>
              <w:bottom w:val="single" w:sz="4" w:space="0" w:color="auto"/>
              <w:right w:val="single" w:sz="4" w:space="0" w:color="auto"/>
            </w:tcBorders>
            <w:vAlign w:val="center"/>
          </w:tcPr>
          <w:p w14:paraId="0CEFBB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(0.0729)</w:t>
            </w:r>
          </w:p>
        </w:tc>
        <w:tc>
          <w:tcPr>
            <w:tcW w:w="504" w:type="pct"/>
            <w:tcBorders>
              <w:top w:val="nil"/>
              <w:left w:val="single" w:sz="4" w:space="0" w:color="auto"/>
              <w:bottom w:val="single" w:sz="4" w:space="0" w:color="auto"/>
              <w:right w:val="single" w:sz="4" w:space="0" w:color="auto"/>
            </w:tcBorders>
            <w:vAlign w:val="center"/>
          </w:tcPr>
          <w:p w14:paraId="640B5F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(0.0393)</w:t>
            </w:r>
          </w:p>
        </w:tc>
        <w:tc>
          <w:tcPr>
            <w:tcW w:w="518" w:type="pct"/>
            <w:tcBorders>
              <w:top w:val="nil"/>
              <w:left w:val="single" w:sz="4" w:space="0" w:color="auto"/>
              <w:bottom w:val="single" w:sz="4" w:space="0" w:color="auto"/>
              <w:right w:val="nil"/>
            </w:tcBorders>
            <w:vAlign w:val="center"/>
          </w:tcPr>
          <w:p w14:paraId="2358D1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(0.0471)</w:t>
            </w:r>
          </w:p>
        </w:tc>
      </w:tr>
      <w:tr w:rsidR="00CB077E" w:rsidRPr="007D3F26" w14:paraId="40DA61E4" w14:textId="77777777" w:rsidTr="00CB077E">
        <w:trPr>
          <w:trHeight w:val="203"/>
          <w:jc w:val="center"/>
        </w:trPr>
        <w:tc>
          <w:tcPr>
            <w:tcW w:w="427" w:type="pct"/>
            <w:tcBorders>
              <w:top w:val="single" w:sz="4" w:space="0" w:color="auto"/>
              <w:left w:val="nil"/>
              <w:bottom w:val="nil"/>
              <w:right w:val="single" w:sz="4" w:space="0" w:color="auto"/>
            </w:tcBorders>
          </w:tcPr>
          <w:p w14:paraId="6ED157D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LE</w:t>
            </w:r>
          </w:p>
        </w:tc>
        <w:tc>
          <w:tcPr>
            <w:tcW w:w="473" w:type="pct"/>
            <w:tcBorders>
              <w:top w:val="single" w:sz="4" w:space="0" w:color="auto"/>
              <w:left w:val="single" w:sz="4" w:space="0" w:color="auto"/>
              <w:bottom w:val="nil"/>
              <w:right w:val="nil"/>
            </w:tcBorders>
            <w:vAlign w:val="center"/>
          </w:tcPr>
          <w:p w14:paraId="7024FB1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D3B13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413E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3B04BA1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single" w:sz="4" w:space="0" w:color="auto"/>
              <w:left w:val="nil"/>
              <w:bottom w:val="nil"/>
              <w:right w:val="single" w:sz="4" w:space="0" w:color="auto"/>
            </w:tcBorders>
            <w:vAlign w:val="center"/>
          </w:tcPr>
          <w:p w14:paraId="3F63935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single" w:sz="4" w:space="0" w:color="auto"/>
              <w:left w:val="single" w:sz="4" w:space="0" w:color="auto"/>
              <w:bottom w:val="nil"/>
              <w:right w:val="single" w:sz="4" w:space="0" w:color="auto"/>
            </w:tcBorders>
            <w:vAlign w:val="center"/>
          </w:tcPr>
          <w:p w14:paraId="6A18570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c>
          <w:tcPr>
            <w:tcW w:w="504" w:type="pct"/>
            <w:tcBorders>
              <w:top w:val="single" w:sz="4" w:space="0" w:color="auto"/>
              <w:left w:val="single" w:sz="4" w:space="0" w:color="auto"/>
              <w:bottom w:val="nil"/>
              <w:right w:val="single" w:sz="4" w:space="0" w:color="auto"/>
            </w:tcBorders>
            <w:vAlign w:val="center"/>
          </w:tcPr>
          <w:p w14:paraId="42CFB3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-0.073**</w:t>
            </w:r>
          </w:p>
        </w:tc>
        <w:tc>
          <w:tcPr>
            <w:tcW w:w="518" w:type="pct"/>
            <w:tcBorders>
              <w:top w:val="single" w:sz="4" w:space="0" w:color="auto"/>
              <w:left w:val="single" w:sz="4" w:space="0" w:color="auto"/>
              <w:bottom w:val="nil"/>
              <w:right w:val="nil"/>
            </w:tcBorders>
            <w:vAlign w:val="center"/>
          </w:tcPr>
          <w:p w14:paraId="3520A80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r>
      <w:tr w:rsidR="00CB077E" w:rsidRPr="007D3F26" w14:paraId="5C4EC48F" w14:textId="77777777" w:rsidTr="00CB077E">
        <w:trPr>
          <w:trHeight w:val="221"/>
          <w:jc w:val="center"/>
        </w:trPr>
        <w:tc>
          <w:tcPr>
            <w:tcW w:w="427" w:type="pct"/>
            <w:tcBorders>
              <w:top w:val="nil"/>
              <w:left w:val="nil"/>
              <w:bottom w:val="nil"/>
              <w:right w:val="single" w:sz="4" w:space="0" w:color="auto"/>
            </w:tcBorders>
          </w:tcPr>
          <w:p w14:paraId="14EA49C3"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B1C80D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A30F1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52BD740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918F81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nil"/>
              <w:right w:val="single" w:sz="4" w:space="0" w:color="auto"/>
            </w:tcBorders>
            <w:vAlign w:val="center"/>
          </w:tcPr>
          <w:p w14:paraId="5DF2C2D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4529207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(0.00810)</w:t>
            </w:r>
          </w:p>
        </w:tc>
        <w:tc>
          <w:tcPr>
            <w:tcW w:w="504" w:type="pct"/>
            <w:tcBorders>
              <w:top w:val="nil"/>
              <w:left w:val="single" w:sz="4" w:space="0" w:color="auto"/>
              <w:bottom w:val="nil"/>
              <w:right w:val="single" w:sz="4" w:space="0" w:color="auto"/>
            </w:tcBorders>
            <w:vAlign w:val="center"/>
          </w:tcPr>
          <w:p w14:paraId="55D08E0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(0.0239)</w:t>
            </w:r>
          </w:p>
        </w:tc>
        <w:tc>
          <w:tcPr>
            <w:tcW w:w="518" w:type="pct"/>
            <w:tcBorders>
              <w:top w:val="nil"/>
              <w:left w:val="single" w:sz="4" w:space="0" w:color="auto"/>
              <w:bottom w:val="nil"/>
              <w:right w:val="nil"/>
            </w:tcBorders>
            <w:vAlign w:val="center"/>
          </w:tcPr>
          <w:p w14:paraId="3CE5F0A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(0.0178)</w:t>
            </w:r>
          </w:p>
        </w:tc>
      </w:tr>
      <w:tr w:rsidR="00CB077E" w:rsidRPr="007D3F26" w14:paraId="0CD44DFB" w14:textId="77777777" w:rsidTr="00CB077E">
        <w:trPr>
          <w:trHeight w:val="221"/>
          <w:jc w:val="center"/>
        </w:trPr>
        <w:tc>
          <w:tcPr>
            <w:tcW w:w="427" w:type="pct"/>
            <w:tcBorders>
              <w:top w:val="nil"/>
              <w:left w:val="nil"/>
              <w:right w:val="single" w:sz="4" w:space="0" w:color="auto"/>
            </w:tcBorders>
          </w:tcPr>
          <w:p w14:paraId="54D78621"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RP</w:t>
            </w:r>
          </w:p>
        </w:tc>
        <w:tc>
          <w:tcPr>
            <w:tcW w:w="473" w:type="pct"/>
            <w:tcBorders>
              <w:top w:val="nil"/>
              <w:left w:val="single" w:sz="4" w:space="0" w:color="auto"/>
              <w:right w:val="nil"/>
            </w:tcBorders>
            <w:vAlign w:val="center"/>
          </w:tcPr>
          <w:p w14:paraId="6B4174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DB9B2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8059D6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A7461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right w:val="single" w:sz="4" w:space="0" w:color="auto"/>
            </w:tcBorders>
            <w:vAlign w:val="center"/>
          </w:tcPr>
          <w:p w14:paraId="2DE0249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right w:val="single" w:sz="4" w:space="0" w:color="auto"/>
            </w:tcBorders>
            <w:vAlign w:val="center"/>
          </w:tcPr>
          <w:p w14:paraId="0AE799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c>
          <w:tcPr>
            <w:tcW w:w="504" w:type="pct"/>
            <w:tcBorders>
              <w:top w:val="nil"/>
              <w:left w:val="single" w:sz="4" w:space="0" w:color="auto"/>
              <w:right w:val="single" w:sz="4" w:space="0" w:color="auto"/>
            </w:tcBorders>
            <w:vAlign w:val="center"/>
          </w:tcPr>
          <w:p w14:paraId="71FC9B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-0.011</w:t>
            </w:r>
          </w:p>
        </w:tc>
        <w:tc>
          <w:tcPr>
            <w:tcW w:w="518" w:type="pct"/>
            <w:tcBorders>
              <w:top w:val="nil"/>
              <w:left w:val="single" w:sz="4" w:space="0" w:color="auto"/>
              <w:right w:val="nil"/>
            </w:tcBorders>
            <w:vAlign w:val="center"/>
          </w:tcPr>
          <w:p w14:paraId="02E1004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r>
      <w:tr w:rsidR="00CB077E" w:rsidRPr="007D3F26" w14:paraId="2AD0C233" w14:textId="77777777" w:rsidTr="00CB077E">
        <w:trPr>
          <w:trHeight w:val="203"/>
          <w:jc w:val="center"/>
        </w:trPr>
        <w:tc>
          <w:tcPr>
            <w:tcW w:w="427" w:type="pct"/>
            <w:tcBorders>
              <w:top w:val="nil"/>
              <w:left w:val="nil"/>
              <w:bottom w:val="single" w:sz="4" w:space="0" w:color="auto"/>
              <w:right w:val="single" w:sz="4" w:space="0" w:color="auto"/>
            </w:tcBorders>
          </w:tcPr>
          <w:p w14:paraId="47C053C7"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385AC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6AB1A8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D253F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491518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single" w:sz="4" w:space="0" w:color="auto"/>
              <w:right w:val="single" w:sz="4" w:space="0" w:color="auto"/>
            </w:tcBorders>
            <w:vAlign w:val="center"/>
          </w:tcPr>
          <w:p w14:paraId="494B01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single" w:sz="4" w:space="0" w:color="auto"/>
              <w:right w:val="single" w:sz="4" w:space="0" w:color="auto"/>
            </w:tcBorders>
            <w:vAlign w:val="center"/>
          </w:tcPr>
          <w:p w14:paraId="5D8F0E3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(0.00218)</w:t>
            </w:r>
          </w:p>
        </w:tc>
        <w:tc>
          <w:tcPr>
            <w:tcW w:w="504" w:type="pct"/>
            <w:tcBorders>
              <w:top w:val="nil"/>
              <w:left w:val="single" w:sz="4" w:space="0" w:color="auto"/>
              <w:bottom w:val="single" w:sz="4" w:space="0" w:color="auto"/>
              <w:right w:val="single" w:sz="4" w:space="0" w:color="auto"/>
            </w:tcBorders>
            <w:vAlign w:val="center"/>
          </w:tcPr>
          <w:p w14:paraId="542080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(0.0106)</w:t>
            </w:r>
          </w:p>
        </w:tc>
        <w:tc>
          <w:tcPr>
            <w:tcW w:w="518" w:type="pct"/>
            <w:tcBorders>
              <w:top w:val="nil"/>
              <w:left w:val="single" w:sz="4" w:space="0" w:color="auto"/>
              <w:bottom w:val="single" w:sz="4" w:space="0" w:color="auto"/>
              <w:right w:val="nil"/>
            </w:tcBorders>
            <w:vAlign w:val="center"/>
          </w:tcPr>
          <w:p w14:paraId="7DE08EB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(0.00519)</w:t>
            </w:r>
          </w:p>
        </w:tc>
      </w:tr>
      <w:tr w:rsidR="00CB077E" w:rsidRPr="007D3F26" w14:paraId="58CFF0AA" w14:textId="77777777" w:rsidTr="00CB077E">
        <w:trPr>
          <w:trHeight w:val="203"/>
          <w:jc w:val="center"/>
        </w:trPr>
        <w:tc>
          <w:tcPr>
            <w:tcW w:w="427" w:type="pct"/>
            <w:tcBorders>
              <w:top w:val="single" w:sz="4" w:space="0" w:color="auto"/>
              <w:left w:val="nil"/>
              <w:right w:val="single" w:sz="4" w:space="0" w:color="auto"/>
            </w:tcBorders>
          </w:tcPr>
          <w:p w14:paraId="25B6FAC4" w14:textId="35C20CB2" w:rsidR="00F73091" w:rsidRPr="007D3F26"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Cons</w:t>
            </w:r>
            <w:proofErr w:type="spellEnd"/>
          </w:p>
        </w:tc>
        <w:tc>
          <w:tcPr>
            <w:tcW w:w="473" w:type="pct"/>
            <w:tcBorders>
              <w:top w:val="single" w:sz="4" w:space="0" w:color="auto"/>
              <w:left w:val="single" w:sz="4" w:space="0" w:color="auto"/>
              <w:right w:val="nil"/>
            </w:tcBorders>
            <w:vAlign w:val="center"/>
          </w:tcPr>
          <w:p w14:paraId="77BEF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-0.45***</w:t>
            </w:r>
          </w:p>
        </w:tc>
        <w:tc>
          <w:tcPr>
            <w:tcW w:w="501" w:type="pct"/>
            <w:tcBorders>
              <w:top w:val="single" w:sz="4" w:space="0" w:color="auto"/>
              <w:left w:val="nil"/>
              <w:right w:val="nil"/>
            </w:tcBorders>
            <w:vAlign w:val="center"/>
          </w:tcPr>
          <w:p w14:paraId="0BCD8C0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-0.69***</w:t>
            </w:r>
          </w:p>
        </w:tc>
        <w:tc>
          <w:tcPr>
            <w:tcW w:w="501" w:type="pct"/>
            <w:tcBorders>
              <w:top w:val="single" w:sz="4" w:space="0" w:color="auto"/>
              <w:left w:val="nil"/>
              <w:right w:val="nil"/>
            </w:tcBorders>
            <w:vAlign w:val="center"/>
          </w:tcPr>
          <w:p w14:paraId="6780B1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-1.56***</w:t>
            </w:r>
          </w:p>
        </w:tc>
        <w:tc>
          <w:tcPr>
            <w:tcW w:w="501" w:type="pct"/>
            <w:tcBorders>
              <w:top w:val="single" w:sz="4" w:space="0" w:color="auto"/>
              <w:left w:val="nil"/>
              <w:right w:val="nil"/>
            </w:tcBorders>
            <w:vAlign w:val="center"/>
          </w:tcPr>
          <w:p w14:paraId="4F1A92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-0.146</w:t>
            </w:r>
          </w:p>
        </w:tc>
        <w:tc>
          <w:tcPr>
            <w:tcW w:w="502" w:type="pct"/>
            <w:tcBorders>
              <w:top w:val="single" w:sz="4" w:space="0" w:color="auto"/>
              <w:left w:val="nil"/>
              <w:right w:val="single" w:sz="4" w:space="0" w:color="auto"/>
            </w:tcBorders>
            <w:vAlign w:val="center"/>
          </w:tcPr>
          <w:p w14:paraId="497E687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-0.354**</w:t>
            </w:r>
          </w:p>
        </w:tc>
        <w:tc>
          <w:tcPr>
            <w:tcW w:w="573" w:type="pct"/>
            <w:tcBorders>
              <w:top w:val="single" w:sz="4" w:space="0" w:color="auto"/>
              <w:left w:val="single" w:sz="4" w:space="0" w:color="auto"/>
              <w:right w:val="single" w:sz="4" w:space="0" w:color="auto"/>
            </w:tcBorders>
            <w:vAlign w:val="center"/>
          </w:tcPr>
          <w:p w14:paraId="117A543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-2.66***</w:t>
            </w:r>
          </w:p>
        </w:tc>
        <w:tc>
          <w:tcPr>
            <w:tcW w:w="504" w:type="pct"/>
            <w:tcBorders>
              <w:top w:val="single" w:sz="4" w:space="0" w:color="auto"/>
              <w:left w:val="single" w:sz="4" w:space="0" w:color="auto"/>
              <w:right w:val="single" w:sz="4" w:space="0" w:color="auto"/>
            </w:tcBorders>
            <w:vAlign w:val="center"/>
          </w:tcPr>
          <w:p w14:paraId="1CFE1B5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5.378***</w:t>
            </w:r>
          </w:p>
        </w:tc>
        <w:tc>
          <w:tcPr>
            <w:tcW w:w="518" w:type="pct"/>
            <w:tcBorders>
              <w:top w:val="single" w:sz="4" w:space="0" w:color="auto"/>
              <w:left w:val="single" w:sz="4" w:space="0" w:color="auto"/>
              <w:right w:val="nil"/>
            </w:tcBorders>
            <w:vAlign w:val="center"/>
          </w:tcPr>
          <w:p w14:paraId="5B6BFC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2.351*</w:t>
            </w:r>
          </w:p>
        </w:tc>
      </w:tr>
      <w:tr w:rsidR="00CB077E" w:rsidRPr="007D3F26" w14:paraId="7E1D2B97" w14:textId="77777777" w:rsidTr="00CB077E">
        <w:trPr>
          <w:trHeight w:val="221"/>
          <w:jc w:val="center"/>
        </w:trPr>
        <w:tc>
          <w:tcPr>
            <w:tcW w:w="427" w:type="pct"/>
            <w:tcBorders>
              <w:top w:val="nil"/>
              <w:left w:val="nil"/>
              <w:right w:val="single" w:sz="4" w:space="0" w:color="auto"/>
            </w:tcBorders>
          </w:tcPr>
          <w:p w14:paraId="3C508FD0"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right w:val="nil"/>
            </w:tcBorders>
            <w:vAlign w:val="center"/>
          </w:tcPr>
          <w:p w14:paraId="79A9E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(0.0911)</w:t>
            </w:r>
          </w:p>
        </w:tc>
        <w:tc>
          <w:tcPr>
            <w:tcW w:w="501" w:type="pct"/>
            <w:tcBorders>
              <w:top w:val="nil"/>
              <w:left w:val="nil"/>
              <w:right w:val="nil"/>
            </w:tcBorders>
            <w:vAlign w:val="center"/>
          </w:tcPr>
          <w:p w14:paraId="274166A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(0.125)</w:t>
            </w:r>
          </w:p>
        </w:tc>
        <w:tc>
          <w:tcPr>
            <w:tcW w:w="501" w:type="pct"/>
            <w:tcBorders>
              <w:top w:val="nil"/>
              <w:left w:val="nil"/>
              <w:right w:val="nil"/>
            </w:tcBorders>
            <w:vAlign w:val="center"/>
          </w:tcPr>
          <w:p w14:paraId="130B6EC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(0.156)</w:t>
            </w:r>
          </w:p>
        </w:tc>
        <w:tc>
          <w:tcPr>
            <w:tcW w:w="501" w:type="pct"/>
            <w:tcBorders>
              <w:top w:val="nil"/>
              <w:left w:val="nil"/>
              <w:right w:val="nil"/>
            </w:tcBorders>
            <w:vAlign w:val="center"/>
          </w:tcPr>
          <w:p w14:paraId="38A4BF6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(0.106)</w:t>
            </w:r>
          </w:p>
        </w:tc>
        <w:tc>
          <w:tcPr>
            <w:tcW w:w="502" w:type="pct"/>
            <w:tcBorders>
              <w:top w:val="nil"/>
              <w:left w:val="nil"/>
              <w:right w:val="single" w:sz="4" w:space="0" w:color="auto"/>
            </w:tcBorders>
            <w:vAlign w:val="center"/>
          </w:tcPr>
          <w:p w14:paraId="234F8B5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(0.141)</w:t>
            </w:r>
          </w:p>
        </w:tc>
        <w:tc>
          <w:tcPr>
            <w:tcW w:w="573" w:type="pct"/>
            <w:tcBorders>
              <w:top w:val="nil"/>
              <w:left w:val="single" w:sz="4" w:space="0" w:color="auto"/>
              <w:right w:val="single" w:sz="4" w:space="0" w:color="auto"/>
            </w:tcBorders>
            <w:vAlign w:val="center"/>
          </w:tcPr>
          <w:p w14:paraId="3DA24A6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(0.613)</w:t>
            </w:r>
          </w:p>
        </w:tc>
        <w:tc>
          <w:tcPr>
            <w:tcW w:w="504" w:type="pct"/>
            <w:tcBorders>
              <w:top w:val="nil"/>
              <w:left w:val="single" w:sz="4" w:space="0" w:color="auto"/>
              <w:right w:val="single" w:sz="4" w:space="0" w:color="auto"/>
            </w:tcBorders>
            <w:vAlign w:val="center"/>
          </w:tcPr>
          <w:p w14:paraId="160DF0B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(1.937)</w:t>
            </w:r>
          </w:p>
        </w:tc>
        <w:tc>
          <w:tcPr>
            <w:tcW w:w="518" w:type="pct"/>
            <w:tcBorders>
              <w:top w:val="nil"/>
              <w:left w:val="single" w:sz="4" w:space="0" w:color="auto"/>
              <w:right w:val="nil"/>
            </w:tcBorders>
            <w:vAlign w:val="center"/>
          </w:tcPr>
          <w:p w14:paraId="2FD79FE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(1.349)</w:t>
            </w:r>
          </w:p>
        </w:tc>
      </w:tr>
      <w:tr w:rsidR="00CB077E" w:rsidRPr="007D3F26" w14:paraId="0F0C14AD" w14:textId="77777777" w:rsidTr="00CB077E">
        <w:trPr>
          <w:trHeight w:val="221"/>
          <w:jc w:val="center"/>
        </w:trPr>
        <w:tc>
          <w:tcPr>
            <w:tcW w:w="427" w:type="pct"/>
            <w:tcBorders>
              <w:top w:val="single" w:sz="4" w:space="0" w:color="auto"/>
              <w:left w:val="nil"/>
              <w:bottom w:val="nil"/>
              <w:right w:val="single" w:sz="4" w:space="0" w:color="auto"/>
            </w:tcBorders>
          </w:tcPr>
          <w:p w14:paraId="401E2A2E" w14:textId="465CF2E0"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Obs</w:t>
            </w:r>
            <w:proofErr w:type="spellEnd"/>
          </w:p>
        </w:tc>
        <w:tc>
          <w:tcPr>
            <w:tcW w:w="473" w:type="pct"/>
            <w:tcBorders>
              <w:top w:val="single" w:sz="4" w:space="0" w:color="auto"/>
              <w:left w:val="single" w:sz="4" w:space="0" w:color="auto"/>
              <w:bottom w:val="nil"/>
              <w:right w:val="nil"/>
            </w:tcBorders>
            <w:vAlign w:val="center"/>
          </w:tcPr>
          <w:p w14:paraId="6044F6F5" w14:textId="76DE66BF"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0C30373" w14:textId="4D18926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64682293" w14:textId="42B4DA79"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0A034C67" w14:textId="2F2E2D2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3B96CD95" w14:textId="1985DDF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2" w:type="pct"/>
            <w:tcBorders>
              <w:top w:val="single" w:sz="4" w:space="0" w:color="auto"/>
              <w:left w:val="nil"/>
              <w:bottom w:val="nil"/>
              <w:right w:val="single" w:sz="4" w:space="0" w:color="auto"/>
            </w:tcBorders>
            <w:vAlign w:val="center"/>
          </w:tcPr>
          <w:p w14:paraId="23598F84" w14:textId="3FA0650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73" w:type="pct"/>
            <w:tcBorders>
              <w:top w:val="single" w:sz="4" w:space="0" w:color="auto"/>
              <w:left w:val="single" w:sz="4" w:space="0" w:color="auto"/>
              <w:bottom w:val="nil"/>
              <w:right w:val="single" w:sz="4" w:space="0" w:color="auto"/>
            </w:tcBorders>
            <w:vAlign w:val="center"/>
          </w:tcPr>
          <w:p w14:paraId="3DE3923F" w14:textId="0750AEC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c>
          <w:tcPr>
            <w:tcW w:w="504" w:type="pct"/>
            <w:tcBorders>
              <w:top w:val="single" w:sz="4" w:space="0" w:color="auto"/>
              <w:left w:val="single" w:sz="4" w:space="0" w:color="auto"/>
              <w:bottom w:val="nil"/>
              <w:right w:val="single" w:sz="4" w:space="0" w:color="auto"/>
            </w:tcBorders>
            <w:vAlign w:val="center"/>
          </w:tcPr>
          <w:p w14:paraId="5E6E45D0" w14:textId="3D4D33ED"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160</w:t>
            </w:r>
          </w:p>
        </w:tc>
        <w:tc>
          <w:tcPr>
            <w:tcW w:w="518" w:type="pct"/>
            <w:tcBorders>
              <w:top w:val="single" w:sz="4" w:space="0" w:color="auto"/>
              <w:left w:val="single" w:sz="4" w:space="0" w:color="auto"/>
              <w:bottom w:val="nil"/>
              <w:right w:val="nil"/>
            </w:tcBorders>
            <w:vAlign w:val="center"/>
          </w:tcPr>
          <w:p w14:paraId="47792EFA" w14:textId="55CDD0B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r>
      <w:tr w:rsidR="00CB077E" w:rsidRPr="007D3F26" w14:paraId="20F33B50" w14:textId="77777777" w:rsidTr="00CB077E">
        <w:trPr>
          <w:trHeight w:val="203"/>
          <w:jc w:val="center"/>
        </w:trPr>
        <w:tc>
          <w:tcPr>
            <w:tcW w:w="427" w:type="pct"/>
            <w:tcBorders>
              <w:top w:val="nil"/>
              <w:left w:val="nil"/>
              <w:bottom w:val="nil"/>
              <w:right w:val="single" w:sz="4" w:space="0" w:color="auto"/>
            </w:tcBorders>
          </w:tcPr>
          <w:p w14:paraId="5D81DAE2" w14:textId="674ECED5"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w:t>
            </w:r>
            <w:r w:rsidRPr="007D3F26">
              <w:rPr>
                <w:rFonts w:ascii="Cambria" w:eastAsia="Times New Roman" w:hAnsi="Cambria" w:cs="Times New Roman"/>
                <w:b/>
                <w:sz w:val="20"/>
                <w:vertAlign w:val="superscript"/>
                <w:lang w:val="es-ES" w:eastAsia="es-ES"/>
              </w:rPr>
              <w:t>2</w:t>
            </w:r>
          </w:p>
        </w:tc>
        <w:tc>
          <w:tcPr>
            <w:tcW w:w="473" w:type="pct"/>
            <w:tcBorders>
              <w:top w:val="nil"/>
              <w:left w:val="single" w:sz="4" w:space="0" w:color="auto"/>
              <w:bottom w:val="nil"/>
              <w:right w:val="nil"/>
            </w:tcBorders>
            <w:vAlign w:val="center"/>
          </w:tcPr>
          <w:p w14:paraId="59B6E61E" w14:textId="1CE5A1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58A6FAD1" w14:textId="37BEB9F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w:t>
            </w:r>
          </w:p>
        </w:tc>
        <w:tc>
          <w:tcPr>
            <w:tcW w:w="501" w:type="pct"/>
            <w:tcBorders>
              <w:top w:val="nil"/>
              <w:left w:val="nil"/>
              <w:bottom w:val="nil"/>
              <w:right w:val="nil"/>
            </w:tcBorders>
            <w:vAlign w:val="center"/>
          </w:tcPr>
          <w:p w14:paraId="18F10FAD" w14:textId="2AF1A3D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2F31AF7" w14:textId="7C13F58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0.770</w:t>
            </w:r>
          </w:p>
        </w:tc>
        <w:tc>
          <w:tcPr>
            <w:tcW w:w="501" w:type="pct"/>
            <w:tcBorders>
              <w:top w:val="nil"/>
              <w:left w:val="nil"/>
              <w:bottom w:val="nil"/>
              <w:right w:val="nil"/>
            </w:tcBorders>
            <w:vAlign w:val="center"/>
          </w:tcPr>
          <w:p w14:paraId="735E5BA1" w14:textId="2D1C767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2" w:type="pct"/>
            <w:tcBorders>
              <w:top w:val="nil"/>
              <w:left w:val="nil"/>
              <w:bottom w:val="nil"/>
              <w:right w:val="single" w:sz="4" w:space="0" w:color="auto"/>
            </w:tcBorders>
            <w:vAlign w:val="center"/>
          </w:tcPr>
          <w:p w14:paraId="05EE30E5" w14:textId="37F901A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1DD668FB" w14:textId="7A78D37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0.880</w:t>
            </w:r>
          </w:p>
        </w:tc>
        <w:tc>
          <w:tcPr>
            <w:tcW w:w="504" w:type="pct"/>
            <w:tcBorders>
              <w:top w:val="nil"/>
              <w:left w:val="single" w:sz="4" w:space="0" w:color="auto"/>
              <w:bottom w:val="nil"/>
              <w:right w:val="single" w:sz="4" w:space="0" w:color="auto"/>
            </w:tcBorders>
            <w:vAlign w:val="center"/>
          </w:tcPr>
          <w:p w14:paraId="458629F8" w14:textId="66D516C4"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0.264</w:t>
            </w:r>
          </w:p>
        </w:tc>
        <w:tc>
          <w:tcPr>
            <w:tcW w:w="518" w:type="pct"/>
            <w:tcBorders>
              <w:top w:val="nil"/>
              <w:left w:val="single" w:sz="4" w:space="0" w:color="auto"/>
              <w:bottom w:val="nil"/>
              <w:right w:val="nil"/>
            </w:tcBorders>
            <w:vAlign w:val="center"/>
          </w:tcPr>
          <w:p w14:paraId="4704DF31" w14:textId="17D745A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CB077E" w:rsidRPr="007D3F26" w14:paraId="1FB52333" w14:textId="77777777" w:rsidTr="00CB077E">
        <w:trPr>
          <w:trHeight w:val="203"/>
          <w:jc w:val="center"/>
        </w:trPr>
        <w:tc>
          <w:tcPr>
            <w:tcW w:w="427" w:type="pct"/>
            <w:tcBorders>
              <w:top w:val="nil"/>
              <w:left w:val="nil"/>
              <w:bottom w:val="single" w:sz="6" w:space="0" w:color="auto"/>
              <w:right w:val="single" w:sz="4" w:space="0" w:color="auto"/>
            </w:tcBorders>
          </w:tcPr>
          <w:p w14:paraId="2E371DBE" w14:textId="39498C31" w:rsidR="00EE144B" w:rsidRPr="007D3F26" w:rsidRDefault="00EE144B"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7D3F26">
              <w:rPr>
                <w:rFonts w:ascii="Cambria" w:eastAsia="Times New Roman" w:hAnsi="Cambria" w:cs="Times New Roman"/>
                <w:b/>
                <w:sz w:val="20"/>
                <w:lang w:val="es-ES" w:eastAsia="es-ES"/>
              </w:rPr>
              <w:t>(n, T)</w:t>
            </w:r>
          </w:p>
        </w:tc>
        <w:tc>
          <w:tcPr>
            <w:tcW w:w="473" w:type="pct"/>
            <w:tcBorders>
              <w:top w:val="nil"/>
              <w:left w:val="single" w:sz="4" w:space="0" w:color="auto"/>
              <w:bottom w:val="single" w:sz="6" w:space="0" w:color="auto"/>
              <w:right w:val="nil"/>
            </w:tcBorders>
            <w:vAlign w:val="center"/>
          </w:tcPr>
          <w:p w14:paraId="137CC5E9" w14:textId="5593FE5A"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34C144DA" w14:textId="5664F4F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757B246D" w14:textId="7A15B6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10316382" w14:textId="2E04CE5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51C33A15" w14:textId="040B5DA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2" w:type="pct"/>
            <w:tcBorders>
              <w:top w:val="nil"/>
              <w:left w:val="nil"/>
              <w:bottom w:val="single" w:sz="6" w:space="0" w:color="auto"/>
              <w:right w:val="single" w:sz="4" w:space="0" w:color="auto"/>
            </w:tcBorders>
            <w:vAlign w:val="center"/>
          </w:tcPr>
          <w:p w14:paraId="499818E3" w14:textId="431385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73" w:type="pct"/>
            <w:tcBorders>
              <w:top w:val="nil"/>
              <w:left w:val="single" w:sz="4" w:space="0" w:color="auto"/>
              <w:bottom w:val="single" w:sz="6" w:space="0" w:color="auto"/>
              <w:right w:val="single" w:sz="4" w:space="0" w:color="auto"/>
            </w:tcBorders>
            <w:vAlign w:val="center"/>
          </w:tcPr>
          <w:p w14:paraId="6AFF8D76" w14:textId="5EF2EA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4" w:type="pct"/>
            <w:tcBorders>
              <w:top w:val="nil"/>
              <w:left w:val="single" w:sz="4" w:space="0" w:color="auto"/>
              <w:bottom w:val="single" w:sz="6" w:space="0" w:color="auto"/>
              <w:right w:val="single" w:sz="4" w:space="0" w:color="auto"/>
            </w:tcBorders>
            <w:vAlign w:val="center"/>
          </w:tcPr>
          <w:p w14:paraId="68E2CF44" w14:textId="602AE4C1"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(18, 10)</w:t>
            </w:r>
          </w:p>
        </w:tc>
        <w:tc>
          <w:tcPr>
            <w:tcW w:w="518" w:type="pct"/>
            <w:tcBorders>
              <w:top w:val="nil"/>
              <w:left w:val="single" w:sz="4" w:space="0" w:color="auto"/>
              <w:bottom w:val="single" w:sz="6" w:space="0" w:color="auto"/>
              <w:right w:val="nil"/>
            </w:tcBorders>
            <w:vAlign w:val="center"/>
          </w:tcPr>
          <w:p w14:paraId="60365704" w14:textId="6896AB7C"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r>
    </w:tbl>
    <w:p w14:paraId="5B969434" w14:textId="7F921005" w:rsidR="00D47BFD" w:rsidRPr="007D3F26" w:rsidRDefault="00EE144B" w:rsidP="00EE144B">
      <w:pPr>
        <w:pStyle w:val="Epgrafe"/>
        <w:jc w:val="center"/>
        <w:rPr>
          <w:rFonts w:ascii="Cambria" w:eastAsia="Times New Roman" w:hAnsi="Cambria" w:cs="Times New Roman"/>
          <w:color w:val="000000" w:themeColor="text1"/>
          <w:lang w:eastAsia="es-ES"/>
        </w:rPr>
      </w:pPr>
      <w:bookmarkStart w:id="48" w:name="estimation-output."/>
      <w:bookmarkEnd w:id="48"/>
      <w:r w:rsidRPr="007D3F26">
        <w:rPr>
          <w:rFonts w:ascii="Cambria" w:hAnsi="Cambria"/>
          <w:color w:val="000000" w:themeColor="text1"/>
        </w:rPr>
        <w:t xml:space="preserve">Table </w:t>
      </w:r>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5F0F35">
        <w:rPr>
          <w:rFonts w:ascii="Cambria" w:hAnsi="Cambria"/>
          <w:noProof/>
          <w:color w:val="000000" w:themeColor="text1"/>
        </w:rPr>
        <w:t>II</w:t>
      </w:r>
      <w:r w:rsidR="001D11A0">
        <w:rPr>
          <w:rFonts w:ascii="Cambria" w:hAnsi="Cambria"/>
          <w:color w:val="000000" w:themeColor="text1"/>
        </w:rPr>
        <w:fldChar w:fldCharType="end"/>
      </w:r>
      <w:r w:rsidRPr="007D3F26">
        <w:rPr>
          <w:rFonts w:ascii="Cambria" w:hAnsi="Cambria"/>
          <w:color w:val="000000" w:themeColor="text1"/>
        </w:rPr>
        <w:t>. Multivariate regression model. Standard errors in parentheses. *** p&lt;0.01, ** p&lt;0.05, * p&lt;0.1</w:t>
      </w:r>
    </w:p>
    <w:p w14:paraId="18037865" w14:textId="77777777" w:rsidR="00606778" w:rsidRDefault="00606778">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3158713B" w14:textId="7D62DD23" w:rsidR="0069540B" w:rsidRPr="00A85369" w:rsidRDefault="00261333"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lastRenderedPageBreak/>
        <w:t xml:space="preserve">The marginal effects </w:t>
      </w:r>
      <w:r w:rsidRPr="00606778">
        <w:rPr>
          <w:rFonts w:asciiTheme="majorHAnsi" w:eastAsia="Times New Roman" w:hAnsiTheme="majorHAnsi" w:cstheme="minorHAnsi"/>
          <w:sz w:val="24"/>
          <w:szCs w:val="24"/>
          <w:lang w:eastAsia="es-AR"/>
        </w:rPr>
        <w:t xml:space="preserve">plot in </w:t>
      </w:r>
      <w:r w:rsidR="00606778" w:rsidRPr="00606778">
        <w:rPr>
          <w:rFonts w:asciiTheme="majorHAnsi" w:eastAsia="Times New Roman" w:hAnsiTheme="majorHAnsi" w:cstheme="minorHAnsi"/>
          <w:sz w:val="24"/>
          <w:szCs w:val="24"/>
          <w:lang w:eastAsia="es-AR"/>
        </w:rPr>
        <w:fldChar w:fldCharType="begin"/>
      </w:r>
      <w:r w:rsidR="00606778" w:rsidRPr="00606778">
        <w:rPr>
          <w:rFonts w:asciiTheme="majorHAnsi" w:eastAsia="Times New Roman" w:hAnsiTheme="majorHAnsi" w:cstheme="minorHAnsi"/>
          <w:sz w:val="24"/>
          <w:szCs w:val="24"/>
          <w:lang w:eastAsia="es-AR"/>
        </w:rPr>
        <w:instrText xml:space="preserve"> REF _Ref354863658 </w:instrText>
      </w:r>
      <w:r w:rsidR="00606778" w:rsidRPr="00606778">
        <w:rPr>
          <w:rFonts w:asciiTheme="majorHAnsi" w:eastAsia="Times New Roman" w:hAnsiTheme="majorHAnsi" w:cstheme="minorHAnsi"/>
          <w:sz w:val="24"/>
          <w:szCs w:val="24"/>
          <w:lang w:eastAsia="es-AR"/>
        </w:rPr>
        <w:fldChar w:fldCharType="separate"/>
      </w:r>
      <w:r w:rsidR="00606778" w:rsidRPr="00606778">
        <w:rPr>
          <w:rFonts w:ascii="Cambria" w:hAnsi="Cambria"/>
          <w:color w:val="000000" w:themeColor="text1"/>
          <w:sz w:val="24"/>
          <w:szCs w:val="24"/>
        </w:rPr>
        <w:t xml:space="preserve">Figure </w:t>
      </w:r>
      <w:r w:rsidR="00606778" w:rsidRPr="00606778">
        <w:rPr>
          <w:rFonts w:ascii="Cambria" w:hAnsi="Cambria"/>
          <w:noProof/>
          <w:color w:val="000000" w:themeColor="text1"/>
          <w:sz w:val="24"/>
          <w:szCs w:val="24"/>
        </w:rPr>
        <w:t>XII</w:t>
      </w:r>
      <w:r w:rsidR="00606778" w:rsidRPr="00606778">
        <w:rPr>
          <w:rFonts w:asciiTheme="majorHAnsi" w:eastAsia="Times New Roman" w:hAnsiTheme="majorHAnsi" w:cstheme="minorHAnsi"/>
          <w:sz w:val="24"/>
          <w:szCs w:val="24"/>
          <w:lang w:eastAsia="es-AR"/>
        </w:rPr>
        <w:fldChar w:fldCharType="end"/>
      </w:r>
      <w:r w:rsidR="00606778" w:rsidRPr="00606778">
        <w:rPr>
          <w:rFonts w:asciiTheme="majorHAnsi" w:eastAsia="Times New Roman" w:hAnsiTheme="majorHAnsi" w:cstheme="minorHAnsi"/>
          <w:sz w:val="24"/>
          <w:szCs w:val="24"/>
          <w:lang w:eastAsia="es-AR"/>
        </w:rPr>
        <w:t xml:space="preserve"> </w:t>
      </w:r>
      <w:r w:rsidRPr="00606778">
        <w:rPr>
          <w:rFonts w:asciiTheme="majorHAnsi" w:eastAsia="Times New Roman" w:hAnsiTheme="majorHAnsi" w:cstheme="minorHAnsi"/>
          <w:sz w:val="24"/>
          <w:szCs w:val="24"/>
          <w:lang w:eastAsia="es-AR"/>
        </w:rPr>
        <w:t>illustrate</w:t>
      </w:r>
      <w:r w:rsidR="00FF62A3" w:rsidRPr="00606778">
        <w:rPr>
          <w:rFonts w:asciiTheme="majorHAnsi" w:eastAsia="Times New Roman" w:hAnsiTheme="majorHAnsi" w:cstheme="minorHAnsi"/>
          <w:sz w:val="24"/>
          <w:szCs w:val="24"/>
          <w:lang w:eastAsia="es-AR"/>
        </w:rPr>
        <w:t>s</w:t>
      </w:r>
      <w:r w:rsidRPr="00A85369">
        <w:rPr>
          <w:rFonts w:asciiTheme="majorHAnsi" w:eastAsia="Times New Roman" w:hAnsiTheme="majorHAnsi" w:cstheme="minorHAnsi"/>
          <w:sz w:val="24"/>
          <w:lang w:eastAsia="es-AR"/>
        </w:rPr>
        <w:t xml:space="preserve"> this relati</w:t>
      </w:r>
      <w:r w:rsidR="00B834F1" w:rsidRPr="00A85369">
        <w:rPr>
          <w:rFonts w:asciiTheme="majorHAnsi" w:eastAsia="Times New Roman" w:hAnsiTheme="majorHAnsi" w:cstheme="minorHAnsi"/>
          <w:sz w:val="24"/>
          <w:lang w:eastAsia="es-AR"/>
        </w:rPr>
        <w:t xml:space="preserve">onship, showing how different levels of the PFR Index and judicial independence interact with </w:t>
      </w:r>
      <w:r w:rsidR="00606778">
        <w:rPr>
          <w:rFonts w:asciiTheme="majorHAnsi" w:eastAsia="Times New Roman" w:hAnsiTheme="majorHAnsi" w:cstheme="minorHAnsi"/>
          <w:sz w:val="24"/>
          <w:lang w:eastAsia="es-AR"/>
        </w:rPr>
        <w:t>control of corruption</w:t>
      </w:r>
      <w:r w:rsidR="00B834F1" w:rsidRPr="00A85369">
        <w:rPr>
          <w:rFonts w:asciiTheme="majorHAnsi" w:eastAsia="Times New Roman" w:hAnsiTheme="majorHAnsi" w:cstheme="minorHAnsi"/>
          <w:sz w:val="24"/>
          <w:lang w:eastAsia="es-AR"/>
        </w:rPr>
        <w:t xml:space="preserve">, </w:t>
      </w:r>
      <w:r w:rsidRPr="00A85369">
        <w:rPr>
          <w:rFonts w:asciiTheme="majorHAnsi" w:eastAsia="Times New Roman" w:hAnsiTheme="majorHAnsi" w:cstheme="minorHAnsi"/>
          <w:sz w:val="24"/>
          <w:lang w:eastAsia="es-AR"/>
        </w:rPr>
        <w:t xml:space="preserve">and </w:t>
      </w:r>
      <w:r w:rsidR="00B834F1" w:rsidRPr="00A85369">
        <w:rPr>
          <w:rFonts w:asciiTheme="majorHAnsi" w:eastAsia="Times New Roman" w:hAnsiTheme="majorHAnsi" w:cstheme="minorHAnsi"/>
          <w:sz w:val="24"/>
          <w:lang w:eastAsia="es-AR"/>
        </w:rPr>
        <w:t xml:space="preserve">it </w:t>
      </w:r>
      <w:r w:rsidRPr="00A85369">
        <w:rPr>
          <w:rFonts w:asciiTheme="majorHAnsi" w:eastAsia="Times New Roman" w:hAnsiTheme="majorHAnsi" w:cstheme="minorHAnsi"/>
          <w:sz w:val="24"/>
          <w:lang w:eastAsia="es-AR"/>
        </w:rPr>
        <w:t>uses the following equation:</w:t>
      </w:r>
    </w:p>
    <w:p w14:paraId="03108D45" w14:textId="77777777" w:rsidR="0069540B" w:rsidRPr="00EE144B" w:rsidRDefault="00E122A2" w:rsidP="0069540B">
      <w:pPr>
        <w:pStyle w:val="Textodecuerpo"/>
        <w:rPr>
          <w:rFonts w:ascii="Cambria" w:eastAsiaTheme="minorEastAsia" w:hAnsi="Cambria"/>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=-0.3+0.18(J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oMath>
      </m:oMathPara>
    </w:p>
    <w:p w14:paraId="7322B31B" w14:textId="77777777" w:rsidR="00835315" w:rsidRDefault="0069540B" w:rsidP="00835315">
      <w:pPr>
        <w:pStyle w:val="Textodecuerpo"/>
        <w:keepNext/>
        <w:jc w:val="center"/>
      </w:pPr>
      <w:r>
        <w:rPr>
          <w:rFonts w:ascii="Cambria" w:eastAsiaTheme="minorEastAsia" w:hAnsi="Cambria"/>
          <w:noProof/>
          <w:lang w:val="es-ES" w:eastAsia="es-ES"/>
        </w:rPr>
        <w:drawing>
          <wp:inline distT="0" distB="0" distL="0" distR="0" wp14:anchorId="6C571E2B" wp14:editId="069F7BDC">
            <wp:extent cx="4327169" cy="2918560"/>
            <wp:effectExtent l="25400" t="25400" r="16510" b="27940"/>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1">
                      <a:extLst>
                        <a:ext uri="{28A0092B-C50C-407E-A947-70E740481C1C}">
                          <a14:useLocalDpi xmlns:a14="http://schemas.microsoft.com/office/drawing/2010/main"/>
                        </a:ext>
                      </a:extLst>
                    </a:blip>
                    <a:stretch>
                      <a:fillRect/>
                    </a:stretch>
                  </pic:blipFill>
                  <pic:spPr>
                    <a:xfrm>
                      <a:off x="0" y="0"/>
                      <a:ext cx="4330134" cy="2920560"/>
                    </a:xfrm>
                    <a:prstGeom prst="rect">
                      <a:avLst/>
                    </a:prstGeom>
                    <a:ln w="3175" cmpd="sng">
                      <a:solidFill>
                        <a:schemeClr val="tx1"/>
                      </a:solidFill>
                    </a:ln>
                  </pic:spPr>
                </pic:pic>
              </a:graphicData>
            </a:graphic>
          </wp:inline>
        </w:drawing>
      </w:r>
    </w:p>
    <w:p w14:paraId="2D083B3A" w14:textId="36626592" w:rsidR="0069540B" w:rsidRPr="00B834F1" w:rsidRDefault="00835315" w:rsidP="00835315">
      <w:pPr>
        <w:pStyle w:val="Epgrafe"/>
        <w:jc w:val="center"/>
        <w:rPr>
          <w:rFonts w:ascii="Cambria" w:eastAsiaTheme="minorEastAsia" w:hAnsi="Cambria"/>
          <w:color w:val="000000" w:themeColor="text1"/>
        </w:rPr>
      </w:pPr>
      <w:bookmarkStart w:id="49" w:name="_Toc354860440"/>
      <w:bookmarkStart w:id="50" w:name="_Ref354863658"/>
      <w:proofErr w:type="gramStart"/>
      <w:r w:rsidRPr="00B834F1">
        <w:rPr>
          <w:rFonts w:ascii="Cambria" w:hAnsi="Cambria"/>
          <w:color w:val="000000" w:themeColor="text1"/>
        </w:rPr>
        <w:t xml:space="preserve">Figure </w:t>
      </w:r>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CA2C86">
        <w:rPr>
          <w:rFonts w:ascii="Cambria" w:hAnsi="Cambria"/>
          <w:noProof/>
          <w:color w:val="000000" w:themeColor="text1"/>
        </w:rPr>
        <w:t>XII</w:t>
      </w:r>
      <w:r w:rsidR="006A1227">
        <w:rPr>
          <w:rFonts w:ascii="Cambria" w:hAnsi="Cambria"/>
          <w:color w:val="000000" w:themeColor="text1"/>
        </w:rPr>
        <w:fldChar w:fldCharType="end"/>
      </w:r>
      <w:bookmarkEnd w:id="50"/>
      <w:r w:rsidRPr="00B834F1">
        <w:rPr>
          <w:rFonts w:ascii="Cambria" w:hAnsi="Cambria"/>
          <w:color w:val="000000" w:themeColor="text1"/>
        </w:rPr>
        <w:t>.</w:t>
      </w:r>
      <w:proofErr w:type="gramEnd"/>
      <w:r w:rsidRPr="00B834F1">
        <w:rPr>
          <w:rFonts w:ascii="Cambria" w:hAnsi="Cambria"/>
          <w:color w:val="000000" w:themeColor="text1"/>
        </w:rPr>
        <w:t xml:space="preserve"> Marginal Effects of PFR on </w:t>
      </w:r>
      <w:proofErr w:type="spellStart"/>
      <w:r w:rsidRPr="00B834F1">
        <w:rPr>
          <w:rFonts w:ascii="Cambria" w:hAnsi="Cambria"/>
          <w:color w:val="000000" w:themeColor="text1"/>
        </w:rPr>
        <w:t>CoC</w:t>
      </w:r>
      <w:proofErr w:type="spellEnd"/>
      <w:r w:rsidRPr="00B834F1">
        <w:rPr>
          <w:rFonts w:ascii="Cambria" w:hAnsi="Cambria"/>
          <w:color w:val="000000" w:themeColor="text1"/>
        </w:rPr>
        <w:t xml:space="preserve"> for different levels of </w:t>
      </w:r>
      <w:bookmarkEnd w:id="49"/>
      <w:r w:rsidR="00606778">
        <w:rPr>
          <w:rFonts w:ascii="Cambria" w:hAnsi="Cambria"/>
          <w:color w:val="000000" w:themeColor="text1"/>
        </w:rPr>
        <w:t>judicial independence</w:t>
      </w:r>
    </w:p>
    <w:p w14:paraId="78C4746E" w14:textId="77777777" w:rsidR="00606778" w:rsidRDefault="00606778">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6C600BCC" w14:textId="5413753C" w:rsidR="00B834F1" w:rsidRPr="00A85369" w:rsidRDefault="00261333" w:rsidP="00B834F1">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lastRenderedPageBreak/>
        <w:t xml:space="preserve">In a similar way, increases in opportunities to corrupt, represented by levels of public investment, have a significant and negative effect in control of corruption. This relationship is also reversed for countries with high levels of judicial independence. </w:t>
      </w:r>
      <w:r w:rsidR="00606778" w:rsidRPr="00606778">
        <w:rPr>
          <w:rFonts w:asciiTheme="majorHAnsi" w:eastAsia="Times New Roman" w:hAnsiTheme="majorHAnsi" w:cstheme="minorHAnsi"/>
          <w:sz w:val="24"/>
          <w:szCs w:val="24"/>
          <w:lang w:eastAsia="es-AR"/>
        </w:rPr>
        <w:fldChar w:fldCharType="begin"/>
      </w:r>
      <w:r w:rsidR="00606778" w:rsidRPr="00606778">
        <w:rPr>
          <w:rFonts w:asciiTheme="majorHAnsi" w:eastAsia="Times New Roman" w:hAnsiTheme="majorHAnsi" w:cstheme="minorHAnsi"/>
          <w:sz w:val="24"/>
          <w:szCs w:val="24"/>
          <w:lang w:eastAsia="es-AR"/>
        </w:rPr>
        <w:instrText xml:space="preserve"> REF _Ref354863719 </w:instrText>
      </w:r>
      <w:r w:rsidR="00606778" w:rsidRPr="00606778">
        <w:rPr>
          <w:rFonts w:asciiTheme="majorHAnsi" w:eastAsia="Times New Roman" w:hAnsiTheme="majorHAnsi" w:cstheme="minorHAnsi"/>
          <w:sz w:val="24"/>
          <w:szCs w:val="24"/>
          <w:lang w:eastAsia="es-AR"/>
        </w:rPr>
        <w:fldChar w:fldCharType="separate"/>
      </w:r>
      <w:r w:rsidR="00606778" w:rsidRPr="00606778">
        <w:rPr>
          <w:rFonts w:ascii="Cambria" w:hAnsi="Cambria"/>
          <w:color w:val="000000" w:themeColor="text1"/>
          <w:sz w:val="24"/>
          <w:szCs w:val="24"/>
        </w:rPr>
        <w:t xml:space="preserve">Figure </w:t>
      </w:r>
      <w:r w:rsidR="00606778" w:rsidRPr="00606778">
        <w:rPr>
          <w:rFonts w:ascii="Cambria" w:hAnsi="Cambria"/>
          <w:noProof/>
          <w:color w:val="000000" w:themeColor="text1"/>
          <w:sz w:val="24"/>
          <w:szCs w:val="24"/>
        </w:rPr>
        <w:t>XIII</w:t>
      </w:r>
      <w:r w:rsidR="00606778" w:rsidRPr="00606778">
        <w:rPr>
          <w:rFonts w:asciiTheme="majorHAnsi" w:eastAsia="Times New Roman" w:hAnsiTheme="majorHAnsi" w:cstheme="minorHAnsi"/>
          <w:sz w:val="24"/>
          <w:szCs w:val="24"/>
          <w:lang w:eastAsia="es-AR"/>
        </w:rPr>
        <w:fldChar w:fldCharType="end"/>
      </w:r>
      <w:r w:rsidR="00606778" w:rsidRPr="00606778">
        <w:rPr>
          <w:rFonts w:asciiTheme="majorHAnsi" w:eastAsia="Times New Roman" w:hAnsiTheme="majorHAnsi" w:cstheme="minorHAnsi"/>
          <w:sz w:val="24"/>
          <w:szCs w:val="24"/>
          <w:lang w:eastAsia="es-AR"/>
        </w:rPr>
        <w:t xml:space="preserve"> </w:t>
      </w:r>
      <w:r w:rsidRPr="00606778">
        <w:rPr>
          <w:rFonts w:asciiTheme="majorHAnsi" w:eastAsia="Times New Roman" w:hAnsiTheme="majorHAnsi" w:cstheme="minorHAnsi"/>
          <w:sz w:val="24"/>
          <w:szCs w:val="24"/>
          <w:lang w:eastAsia="es-AR"/>
        </w:rPr>
        <w:t>illustrates</w:t>
      </w:r>
      <w:r w:rsidRPr="00A85369">
        <w:rPr>
          <w:rFonts w:asciiTheme="majorHAnsi" w:eastAsia="Times New Roman" w:hAnsiTheme="majorHAnsi" w:cstheme="minorHAnsi"/>
          <w:sz w:val="24"/>
          <w:lang w:eastAsia="es-AR"/>
        </w:rPr>
        <w:t xml:space="preserve"> </w:t>
      </w:r>
      <w:r w:rsidR="00A85369">
        <w:rPr>
          <w:rFonts w:asciiTheme="majorHAnsi" w:eastAsia="Times New Roman" w:hAnsiTheme="majorHAnsi" w:cstheme="minorHAnsi"/>
          <w:sz w:val="24"/>
          <w:lang w:eastAsia="es-AR"/>
        </w:rPr>
        <w:t>this with the following</w:t>
      </w:r>
      <w:r w:rsidRPr="00A85369">
        <w:rPr>
          <w:rFonts w:asciiTheme="majorHAnsi" w:eastAsia="Times New Roman" w:hAnsiTheme="majorHAnsi" w:cstheme="minorHAnsi"/>
          <w:sz w:val="24"/>
          <w:lang w:eastAsia="es-AR"/>
        </w:rPr>
        <w:t xml:space="preserve"> equation:</w:t>
      </w:r>
    </w:p>
    <w:p w14:paraId="062BBA15" w14:textId="77777777" w:rsidR="00280627" w:rsidRDefault="00E122A2" w:rsidP="00280627">
      <w:pPr>
        <w:spacing w:after="120" w:line="360" w:lineRule="auto"/>
        <w:jc w:val="center"/>
        <w:rPr>
          <w:rFonts w:ascii="Cambria" w:eastAsiaTheme="minorEastAsia" w:hAnsi="Cambria"/>
          <w:noProof/>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=-2.37+0.67</m:t>
          </m:r>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oMath>
      </m:oMathPara>
    </w:p>
    <w:p w14:paraId="067FFB5F" w14:textId="568E6B41" w:rsidR="00CC5A1F" w:rsidRPr="00280627" w:rsidRDefault="0069540B" w:rsidP="00280627">
      <w:pPr>
        <w:spacing w:after="120" w:line="360" w:lineRule="auto"/>
        <w:jc w:val="center"/>
        <w:rPr>
          <w:rFonts w:asciiTheme="majorHAnsi" w:eastAsia="Times New Roman" w:hAnsiTheme="majorHAnsi" w:cstheme="minorHAnsi"/>
          <w:lang w:eastAsia="es-AR"/>
        </w:rPr>
      </w:pPr>
      <w:r>
        <w:rPr>
          <w:rFonts w:ascii="Cambria" w:eastAsiaTheme="minorEastAsia" w:hAnsi="Cambria"/>
          <w:noProof/>
          <w:lang w:val="es-ES" w:eastAsia="es-ES"/>
        </w:rPr>
        <w:drawing>
          <wp:inline distT="0" distB="0" distL="0" distR="0" wp14:anchorId="13815A2A" wp14:editId="6D7BA41C">
            <wp:extent cx="4307489" cy="2908935"/>
            <wp:effectExtent l="25400" t="25400" r="36195" b="37465"/>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2">
                      <a:extLst>
                        <a:ext uri="{28A0092B-C50C-407E-A947-70E740481C1C}">
                          <a14:useLocalDpi xmlns:a14="http://schemas.microsoft.com/office/drawing/2010/main"/>
                        </a:ext>
                      </a:extLst>
                    </a:blip>
                    <a:stretch>
                      <a:fillRect/>
                    </a:stretch>
                  </pic:blipFill>
                  <pic:spPr>
                    <a:xfrm>
                      <a:off x="0" y="0"/>
                      <a:ext cx="4308523" cy="2909633"/>
                    </a:xfrm>
                    <a:prstGeom prst="rect">
                      <a:avLst/>
                    </a:prstGeom>
                    <a:ln w="3175" cmpd="sng">
                      <a:solidFill>
                        <a:srgbClr val="000000"/>
                      </a:solidFill>
                    </a:ln>
                  </pic:spPr>
                </pic:pic>
              </a:graphicData>
            </a:graphic>
          </wp:inline>
        </w:drawing>
      </w:r>
    </w:p>
    <w:p w14:paraId="0A6C1C9B" w14:textId="22B8B2B0" w:rsidR="0069540B" w:rsidRPr="0021786A" w:rsidRDefault="00CC5A1F" w:rsidP="0096189B">
      <w:pPr>
        <w:pStyle w:val="Epgrafe"/>
        <w:jc w:val="center"/>
        <w:rPr>
          <w:rFonts w:ascii="Cambria" w:eastAsiaTheme="minorEastAsia" w:hAnsi="Cambria"/>
          <w:color w:val="000000" w:themeColor="text1"/>
        </w:rPr>
      </w:pPr>
      <w:bookmarkStart w:id="51" w:name="_Toc354860441"/>
      <w:bookmarkStart w:id="52" w:name="_Ref354863719"/>
      <w:proofErr w:type="gramStart"/>
      <w:r w:rsidRPr="0021786A">
        <w:rPr>
          <w:rFonts w:ascii="Cambria" w:hAnsi="Cambria"/>
          <w:color w:val="000000" w:themeColor="text1"/>
        </w:rPr>
        <w:t xml:space="preserve">Figure </w:t>
      </w:r>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CA2C86">
        <w:rPr>
          <w:rFonts w:ascii="Cambria" w:hAnsi="Cambria"/>
          <w:noProof/>
          <w:color w:val="000000" w:themeColor="text1"/>
        </w:rPr>
        <w:t>XIII</w:t>
      </w:r>
      <w:r w:rsidR="006A1227">
        <w:rPr>
          <w:rFonts w:ascii="Cambria" w:hAnsi="Cambria"/>
          <w:color w:val="000000" w:themeColor="text1"/>
        </w:rPr>
        <w:fldChar w:fldCharType="end"/>
      </w:r>
      <w:bookmarkEnd w:id="52"/>
      <w:r w:rsidRPr="0021786A">
        <w:rPr>
          <w:rFonts w:ascii="Cambria" w:hAnsi="Cambria"/>
          <w:color w:val="000000" w:themeColor="text1"/>
        </w:rPr>
        <w:t>.</w:t>
      </w:r>
      <w:proofErr w:type="gramEnd"/>
      <w:r w:rsidRPr="0021786A">
        <w:rPr>
          <w:rFonts w:ascii="Cambria" w:hAnsi="Cambria"/>
          <w:color w:val="000000" w:themeColor="text1"/>
        </w:rPr>
        <w:t xml:space="preserve"> Marginal Effects of PI on </w:t>
      </w:r>
      <w:proofErr w:type="spellStart"/>
      <w:r w:rsidRPr="0021786A">
        <w:rPr>
          <w:rFonts w:ascii="Cambria" w:hAnsi="Cambria"/>
          <w:color w:val="000000" w:themeColor="text1"/>
        </w:rPr>
        <w:t>CoC</w:t>
      </w:r>
      <w:proofErr w:type="spellEnd"/>
      <w:r w:rsidRPr="0021786A">
        <w:rPr>
          <w:rFonts w:ascii="Cambria" w:hAnsi="Cambria"/>
          <w:color w:val="000000" w:themeColor="text1"/>
        </w:rPr>
        <w:t xml:space="preserve"> for different levels of </w:t>
      </w:r>
      <w:bookmarkEnd w:id="51"/>
      <w:r w:rsidR="00606778">
        <w:rPr>
          <w:rFonts w:ascii="Cambria" w:hAnsi="Cambria"/>
          <w:color w:val="000000" w:themeColor="text1"/>
        </w:rPr>
        <w:t>judicial independence</w:t>
      </w:r>
    </w:p>
    <w:p w14:paraId="2CC535C1" w14:textId="43EFCF0A" w:rsidR="00CC5A1F" w:rsidRPr="00A85369" w:rsidRDefault="00126542" w:rsidP="00A85369">
      <w:pPr>
        <w:spacing w:after="120" w:line="360" w:lineRule="auto"/>
        <w:jc w:val="both"/>
        <w:rPr>
          <w:rFonts w:asciiTheme="majorHAnsi" w:hAnsiTheme="majorHAnsi"/>
          <w:sz w:val="24"/>
        </w:rPr>
      </w:pPr>
      <w:r w:rsidRPr="00A85369">
        <w:rPr>
          <w:rFonts w:asciiTheme="majorHAnsi" w:hAnsiTheme="majorHAnsi"/>
          <w:sz w:val="24"/>
        </w:rPr>
        <w:t>Furthermore</w:t>
      </w:r>
      <w:r w:rsidR="00606778">
        <w:rPr>
          <w:rFonts w:asciiTheme="majorHAnsi" w:hAnsiTheme="majorHAnsi"/>
          <w:sz w:val="24"/>
        </w:rPr>
        <w:t xml:space="preserve">, </w:t>
      </w:r>
      <w:r w:rsidR="00606778" w:rsidRPr="007A1663">
        <w:rPr>
          <w:rFonts w:asciiTheme="majorHAnsi" w:hAnsiTheme="majorHAnsi"/>
          <w:sz w:val="24"/>
          <w:szCs w:val="24"/>
        </w:rPr>
        <w:fldChar w:fldCharType="begin"/>
      </w:r>
      <w:r w:rsidR="00606778" w:rsidRPr="007A1663">
        <w:rPr>
          <w:rFonts w:asciiTheme="majorHAnsi" w:hAnsiTheme="majorHAnsi"/>
          <w:sz w:val="24"/>
          <w:szCs w:val="24"/>
        </w:rPr>
        <w:instrText xml:space="preserve"> REF _Ref354863796 </w:instrText>
      </w:r>
      <w:r w:rsidR="00606778" w:rsidRPr="007A1663">
        <w:rPr>
          <w:rFonts w:asciiTheme="majorHAnsi" w:hAnsiTheme="majorHAnsi"/>
          <w:sz w:val="24"/>
          <w:szCs w:val="24"/>
        </w:rPr>
        <w:fldChar w:fldCharType="separate"/>
      </w:r>
      <w:r w:rsidR="007A1663" w:rsidRPr="007A1663">
        <w:rPr>
          <w:rFonts w:asciiTheme="majorHAnsi" w:hAnsiTheme="majorHAnsi"/>
          <w:color w:val="000000" w:themeColor="text1"/>
          <w:sz w:val="24"/>
          <w:szCs w:val="24"/>
        </w:rPr>
        <w:t xml:space="preserve">Figure </w:t>
      </w:r>
      <w:r w:rsidR="007A1663" w:rsidRPr="007A1663">
        <w:rPr>
          <w:rFonts w:asciiTheme="majorHAnsi" w:hAnsiTheme="majorHAnsi"/>
          <w:noProof/>
          <w:color w:val="000000" w:themeColor="text1"/>
          <w:sz w:val="24"/>
          <w:szCs w:val="24"/>
        </w:rPr>
        <w:t>XIV</w:t>
      </w:r>
      <w:r w:rsidR="00606778" w:rsidRPr="007A1663">
        <w:rPr>
          <w:rFonts w:asciiTheme="majorHAnsi" w:hAnsiTheme="majorHAnsi"/>
          <w:sz w:val="24"/>
          <w:szCs w:val="24"/>
        </w:rPr>
        <w:fldChar w:fldCharType="end"/>
      </w:r>
      <w:r w:rsidR="00CC5A1F" w:rsidRPr="007A1663">
        <w:rPr>
          <w:rFonts w:asciiTheme="majorHAnsi" w:hAnsiTheme="majorHAnsi"/>
          <w:sz w:val="24"/>
          <w:szCs w:val="24"/>
        </w:rPr>
        <w:t xml:space="preserve"> clarifies</w:t>
      </w:r>
      <w:r w:rsidR="00CC5A1F" w:rsidRPr="00A85369">
        <w:rPr>
          <w:rFonts w:asciiTheme="majorHAnsi" w:hAnsiTheme="majorHAnsi"/>
          <w:sz w:val="24"/>
        </w:rPr>
        <w:t xml:space="preserve"> the relationship between predicted and actual values of </w:t>
      </w:r>
      <w:r w:rsidR="003E0877" w:rsidRPr="00A85369">
        <w:rPr>
          <w:rFonts w:asciiTheme="majorHAnsi" w:hAnsiTheme="majorHAnsi"/>
          <w:sz w:val="24"/>
        </w:rPr>
        <w:t>control of corruption</w:t>
      </w:r>
      <w:r w:rsidR="00E611CB" w:rsidRPr="00A85369">
        <w:rPr>
          <w:rFonts w:asciiTheme="majorHAnsi" w:hAnsiTheme="majorHAnsi"/>
          <w:sz w:val="24"/>
        </w:rPr>
        <w:t xml:space="preserve"> for Latin America</w:t>
      </w:r>
      <w:r w:rsidR="00CC5A1F" w:rsidRPr="00A85369">
        <w:rPr>
          <w:rFonts w:asciiTheme="majorHAnsi" w:hAnsiTheme="majorHAnsi"/>
          <w:sz w:val="24"/>
        </w:rPr>
        <w:t xml:space="preserve">. According to </w:t>
      </w:r>
      <w:r w:rsidR="00D5775E" w:rsidRPr="00A85369">
        <w:rPr>
          <w:rFonts w:asciiTheme="majorHAnsi" w:hAnsiTheme="majorHAnsi"/>
          <w:sz w:val="24"/>
        </w:rPr>
        <w:t>the</w:t>
      </w:r>
      <w:r w:rsidR="00E611CB" w:rsidRPr="00A85369">
        <w:rPr>
          <w:rFonts w:asciiTheme="majorHAnsi" w:hAnsiTheme="majorHAnsi"/>
          <w:sz w:val="24"/>
        </w:rPr>
        <w:t xml:space="preserve"> </w:t>
      </w:r>
      <w:r w:rsidR="00CC5A1F" w:rsidRPr="00A85369">
        <w:rPr>
          <w:rFonts w:asciiTheme="majorHAnsi" w:hAnsiTheme="majorHAnsi"/>
          <w:sz w:val="24"/>
        </w:rPr>
        <w:t>equilibrium model</w:t>
      </w:r>
      <w:r w:rsidR="00E611CB" w:rsidRPr="00A85369">
        <w:rPr>
          <w:rFonts w:asciiTheme="majorHAnsi" w:hAnsiTheme="majorHAnsi"/>
          <w:sz w:val="24"/>
        </w:rPr>
        <w:t xml:space="preserve">, </w:t>
      </w:r>
      <w:r w:rsidR="003E0877" w:rsidRPr="00A85369">
        <w:rPr>
          <w:rFonts w:asciiTheme="majorHAnsi" w:hAnsiTheme="majorHAnsi"/>
          <w:sz w:val="24"/>
        </w:rPr>
        <w:t>control of corruption</w:t>
      </w:r>
      <w:r w:rsidR="00CC5A1F" w:rsidRPr="00A85369">
        <w:rPr>
          <w:rFonts w:asciiTheme="majorHAnsi" w:hAnsiTheme="majorHAnsi"/>
          <w:sz w:val="24"/>
        </w:rPr>
        <w:t xml:space="preserve"> values for Chile are significantly above predictions, while in Argentina and Mexico </w:t>
      </w:r>
      <w:r w:rsidR="00584B0F">
        <w:rPr>
          <w:rFonts w:asciiTheme="majorHAnsi" w:hAnsiTheme="majorHAnsi"/>
          <w:sz w:val="24"/>
        </w:rPr>
        <w:t xml:space="preserve">they </w:t>
      </w:r>
      <w:r w:rsidR="00CC5A1F" w:rsidRPr="00A85369">
        <w:rPr>
          <w:rFonts w:asciiTheme="majorHAnsi" w:hAnsiTheme="majorHAnsi"/>
          <w:sz w:val="24"/>
        </w:rPr>
        <w:t>are below the expected values</w:t>
      </w:r>
      <w:r w:rsidR="00D5775E" w:rsidRPr="00A85369">
        <w:rPr>
          <w:rFonts w:asciiTheme="majorHAnsi" w:hAnsiTheme="majorHAnsi"/>
          <w:sz w:val="24"/>
        </w:rPr>
        <w:t>,</w:t>
      </w:r>
      <w:r w:rsidR="00CC5A1F" w:rsidRPr="00A85369">
        <w:rPr>
          <w:rFonts w:asciiTheme="majorHAnsi" w:hAnsiTheme="majorHAnsi"/>
          <w:sz w:val="24"/>
        </w:rPr>
        <w:t xml:space="preserve"> considering the levels of </w:t>
      </w:r>
      <w:r w:rsidR="00E611CB" w:rsidRPr="00A85369">
        <w:rPr>
          <w:rFonts w:asciiTheme="majorHAnsi" w:hAnsiTheme="majorHAnsi"/>
          <w:sz w:val="24"/>
        </w:rPr>
        <w:t xml:space="preserve">all the other variables. </w:t>
      </w:r>
    </w:p>
    <w:p w14:paraId="32D2B8C9" w14:textId="16B16844" w:rsidR="00CC5A1F" w:rsidRDefault="00C53425" w:rsidP="00CC5A1F">
      <w:pPr>
        <w:keepNext/>
        <w:jc w:val="center"/>
      </w:pPr>
      <w:r w:rsidRPr="00C53425">
        <w:rPr>
          <w:noProof/>
          <w:lang w:val="es-ES" w:eastAsia="es-ES"/>
        </w:rPr>
        <w:lastRenderedPageBreak/>
        <w:drawing>
          <wp:inline distT="0" distB="0" distL="0" distR="0" wp14:anchorId="2A8B3AC5" wp14:editId="4AD947EE">
            <wp:extent cx="4292567" cy="3766452"/>
            <wp:effectExtent l="25400" t="25400" r="26035" b="18415"/>
            <wp:docPr id="6" name="Picture 6" descr="D:\data tesis final\tesis20170421\plots\CoC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tesis final\tesis20170421\plots\CoC2014.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4294466" cy="3768118"/>
                    </a:xfrm>
                    <a:prstGeom prst="rect">
                      <a:avLst/>
                    </a:prstGeom>
                    <a:noFill/>
                    <a:ln>
                      <a:solidFill>
                        <a:srgbClr val="000000"/>
                      </a:solidFill>
                    </a:ln>
                  </pic:spPr>
                </pic:pic>
              </a:graphicData>
            </a:graphic>
          </wp:inline>
        </w:drawing>
      </w:r>
      <w:r w:rsidR="00E611CB" w:rsidRPr="00C53425">
        <w:rPr>
          <w:noProof/>
          <w:lang w:val="es-ES" w:eastAsia="es-ES"/>
        </w:rPr>
        <w:drawing>
          <wp:inline distT="0" distB="0" distL="0" distR="0" wp14:anchorId="2EF9A390" wp14:editId="7A708818">
            <wp:extent cx="4320000" cy="4014962"/>
            <wp:effectExtent l="25400" t="25400" r="23495" b="24130"/>
            <wp:docPr id="9" name="Picture 9" descr="D:\data tesis final\tesis20170421\plots\CoC200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tesis final\tesis20170421\plots\CoC20062014.pn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4320000" cy="4014962"/>
                    </a:xfrm>
                    <a:prstGeom prst="rect">
                      <a:avLst/>
                    </a:prstGeom>
                    <a:noFill/>
                    <a:ln>
                      <a:solidFill>
                        <a:srgbClr val="000000"/>
                      </a:solidFill>
                    </a:ln>
                  </pic:spPr>
                </pic:pic>
              </a:graphicData>
            </a:graphic>
          </wp:inline>
        </w:drawing>
      </w:r>
    </w:p>
    <w:p w14:paraId="6C3306EE" w14:textId="05CD7EA6" w:rsidR="007C167F" w:rsidRPr="007A1663" w:rsidRDefault="00CC5A1F" w:rsidP="00CC5A1F">
      <w:pPr>
        <w:pStyle w:val="Epgrafe"/>
        <w:jc w:val="center"/>
        <w:rPr>
          <w:rFonts w:asciiTheme="majorHAnsi" w:hAnsiTheme="majorHAnsi"/>
          <w:color w:val="000000" w:themeColor="text1"/>
        </w:rPr>
      </w:pPr>
      <w:bookmarkStart w:id="53" w:name="_Toc354860442"/>
      <w:bookmarkStart w:id="54" w:name="_Ref354863796"/>
      <w:proofErr w:type="gramStart"/>
      <w:r w:rsidRPr="007A1663">
        <w:rPr>
          <w:rFonts w:asciiTheme="majorHAnsi" w:hAnsiTheme="majorHAnsi"/>
          <w:color w:val="000000" w:themeColor="text1"/>
        </w:rPr>
        <w:t xml:space="preserve">Figure </w:t>
      </w:r>
      <w:r w:rsidR="006A1227" w:rsidRPr="007A1663">
        <w:rPr>
          <w:rFonts w:asciiTheme="majorHAnsi" w:hAnsiTheme="majorHAnsi"/>
          <w:color w:val="000000" w:themeColor="text1"/>
        </w:rPr>
        <w:fldChar w:fldCharType="begin"/>
      </w:r>
      <w:r w:rsidR="006A1227" w:rsidRPr="007A1663">
        <w:rPr>
          <w:rFonts w:asciiTheme="majorHAnsi" w:hAnsiTheme="majorHAnsi"/>
          <w:color w:val="000000" w:themeColor="text1"/>
        </w:rPr>
        <w:instrText xml:space="preserve"> SEQ Figure \* ROMAN </w:instrText>
      </w:r>
      <w:r w:rsidR="006A1227" w:rsidRPr="007A1663">
        <w:rPr>
          <w:rFonts w:asciiTheme="majorHAnsi" w:hAnsiTheme="majorHAnsi"/>
          <w:color w:val="000000" w:themeColor="text1"/>
        </w:rPr>
        <w:fldChar w:fldCharType="separate"/>
      </w:r>
      <w:r w:rsidR="00CA2C86" w:rsidRPr="007A1663">
        <w:rPr>
          <w:rFonts w:asciiTheme="majorHAnsi" w:hAnsiTheme="majorHAnsi"/>
          <w:noProof/>
          <w:color w:val="000000" w:themeColor="text1"/>
        </w:rPr>
        <w:t>XIV</w:t>
      </w:r>
      <w:r w:rsidR="006A1227" w:rsidRPr="007A1663">
        <w:rPr>
          <w:rFonts w:asciiTheme="majorHAnsi" w:hAnsiTheme="majorHAnsi"/>
          <w:color w:val="000000" w:themeColor="text1"/>
        </w:rPr>
        <w:fldChar w:fldCharType="end"/>
      </w:r>
      <w:bookmarkEnd w:id="54"/>
      <w:r w:rsidRPr="007A1663">
        <w:rPr>
          <w:rFonts w:asciiTheme="majorHAnsi" w:hAnsiTheme="majorHAnsi"/>
          <w:color w:val="000000" w:themeColor="text1"/>
        </w:rPr>
        <w:t>.</w:t>
      </w:r>
      <w:proofErr w:type="gramEnd"/>
      <w:r w:rsidRPr="007A1663">
        <w:rPr>
          <w:rFonts w:asciiTheme="majorHAnsi" w:hAnsiTheme="majorHAnsi"/>
          <w:color w:val="000000" w:themeColor="text1"/>
        </w:rPr>
        <w:t xml:space="preserve"> Predicted vs</w:t>
      </w:r>
      <w:r w:rsidR="00E611CB" w:rsidRPr="007A1663">
        <w:rPr>
          <w:rFonts w:asciiTheme="majorHAnsi" w:hAnsiTheme="majorHAnsi"/>
          <w:color w:val="000000" w:themeColor="text1"/>
        </w:rPr>
        <w:t xml:space="preserve">. Actual </w:t>
      </w:r>
      <w:proofErr w:type="spellStart"/>
      <w:r w:rsidR="00E611CB" w:rsidRPr="007A1663">
        <w:rPr>
          <w:rFonts w:asciiTheme="majorHAnsi" w:hAnsiTheme="majorHAnsi"/>
          <w:color w:val="000000" w:themeColor="text1"/>
        </w:rPr>
        <w:t>CoC</w:t>
      </w:r>
      <w:proofErr w:type="spellEnd"/>
      <w:r w:rsidR="00E611CB" w:rsidRPr="007A1663">
        <w:rPr>
          <w:rFonts w:asciiTheme="majorHAnsi" w:hAnsiTheme="majorHAnsi"/>
          <w:color w:val="000000" w:themeColor="text1"/>
        </w:rPr>
        <w:t>. Equilibrium Model</w:t>
      </w:r>
      <w:r w:rsidR="00DA0B92" w:rsidRPr="007A1663">
        <w:rPr>
          <w:rFonts w:asciiTheme="majorHAnsi" w:hAnsiTheme="majorHAnsi"/>
          <w:color w:val="000000" w:themeColor="text1"/>
        </w:rPr>
        <w:t>s</w:t>
      </w:r>
      <w:r w:rsidRPr="007A1663">
        <w:rPr>
          <w:rFonts w:asciiTheme="majorHAnsi" w:hAnsiTheme="majorHAnsi"/>
          <w:color w:val="000000" w:themeColor="text1"/>
        </w:rPr>
        <w:t xml:space="preserve"> 2014</w:t>
      </w:r>
      <w:r w:rsidR="00DA0B92" w:rsidRPr="007A1663">
        <w:rPr>
          <w:rFonts w:asciiTheme="majorHAnsi" w:hAnsiTheme="majorHAnsi"/>
          <w:color w:val="000000" w:themeColor="text1"/>
        </w:rPr>
        <w:t xml:space="preserve"> &amp; 2006-2014</w:t>
      </w:r>
      <w:bookmarkEnd w:id="53"/>
    </w:p>
    <w:p w14:paraId="6EC10924" w14:textId="6D418852" w:rsidR="0071244B" w:rsidRPr="00A85369" w:rsidRDefault="00D20503" w:rsidP="00D80AD2">
      <w:pPr>
        <w:spacing w:after="120" w:line="360" w:lineRule="auto"/>
        <w:jc w:val="both"/>
        <w:rPr>
          <w:rFonts w:asciiTheme="majorHAnsi" w:hAnsiTheme="majorHAnsi" w:cs="Perpetua"/>
          <w:sz w:val="24"/>
        </w:rPr>
      </w:pPr>
      <w:r w:rsidRPr="00A85369">
        <w:rPr>
          <w:rFonts w:asciiTheme="majorHAnsi" w:hAnsiTheme="majorHAnsi" w:cs="Perpetua"/>
          <w:sz w:val="24"/>
        </w:rPr>
        <w:lastRenderedPageBreak/>
        <w:t>In brief, e</w:t>
      </w:r>
      <w:r w:rsidR="0092640B" w:rsidRPr="00A85369">
        <w:rPr>
          <w:rFonts w:asciiTheme="majorHAnsi" w:hAnsiTheme="majorHAnsi" w:cs="Perpetua"/>
          <w:sz w:val="24"/>
        </w:rPr>
        <w:t>fforts</w:t>
      </w:r>
      <w:r w:rsidR="00CC5A1F" w:rsidRPr="00A85369">
        <w:rPr>
          <w:rFonts w:asciiTheme="majorHAnsi" w:hAnsiTheme="majorHAnsi" w:cs="Perpetua"/>
          <w:sz w:val="24"/>
        </w:rPr>
        <w:t xml:space="preserve"> in terms of </w:t>
      </w:r>
      <w:r w:rsidR="0092640B" w:rsidRPr="00A85369">
        <w:rPr>
          <w:rFonts w:asciiTheme="majorHAnsi" w:hAnsiTheme="majorHAnsi" w:cs="Perpetua"/>
          <w:sz w:val="24"/>
        </w:rPr>
        <w:t>political</w:t>
      </w:r>
      <w:r w:rsidR="00027708">
        <w:rPr>
          <w:rFonts w:asciiTheme="majorHAnsi" w:hAnsiTheme="majorHAnsi" w:cs="Perpetua"/>
          <w:sz w:val="24"/>
        </w:rPr>
        <w:t xml:space="preserve"> </w:t>
      </w:r>
      <w:r w:rsidR="0092640B" w:rsidRPr="00A85369">
        <w:rPr>
          <w:rFonts w:asciiTheme="majorHAnsi" w:hAnsiTheme="majorHAnsi" w:cs="Perpetua"/>
          <w:sz w:val="24"/>
        </w:rPr>
        <w:t>f</w:t>
      </w:r>
      <w:r w:rsidR="00027708">
        <w:rPr>
          <w:rFonts w:asciiTheme="majorHAnsi" w:hAnsiTheme="majorHAnsi" w:cs="Perpetua"/>
          <w:sz w:val="24"/>
        </w:rPr>
        <w:t xml:space="preserve">inance </w:t>
      </w:r>
      <w:r w:rsidR="0092640B" w:rsidRPr="00A85369">
        <w:rPr>
          <w:rFonts w:asciiTheme="majorHAnsi" w:hAnsiTheme="majorHAnsi" w:cs="Perpetua"/>
          <w:sz w:val="24"/>
        </w:rPr>
        <w:t>regulation</w:t>
      </w:r>
      <w:r w:rsidR="00CC5A1F" w:rsidRPr="00A85369">
        <w:rPr>
          <w:rFonts w:asciiTheme="majorHAnsi" w:hAnsiTheme="majorHAnsi" w:cs="Perpetua"/>
          <w:sz w:val="24"/>
        </w:rPr>
        <w:t xml:space="preserve"> are effective only </w:t>
      </w:r>
      <w:r w:rsidR="00584B0F">
        <w:rPr>
          <w:rFonts w:asciiTheme="majorHAnsi" w:hAnsiTheme="majorHAnsi" w:cs="Perpetua"/>
          <w:sz w:val="24"/>
        </w:rPr>
        <w:t>in countries</w:t>
      </w:r>
      <w:r w:rsidR="00584B0F" w:rsidRPr="00A85369">
        <w:rPr>
          <w:rFonts w:asciiTheme="majorHAnsi" w:hAnsiTheme="majorHAnsi" w:cs="Perpetua"/>
          <w:sz w:val="24"/>
        </w:rPr>
        <w:t xml:space="preserve"> </w:t>
      </w:r>
      <w:r w:rsidR="00584B0F">
        <w:rPr>
          <w:rFonts w:asciiTheme="majorHAnsi" w:hAnsiTheme="majorHAnsi" w:cs="Perpetua"/>
          <w:sz w:val="24"/>
        </w:rPr>
        <w:t>with high</w:t>
      </w:r>
      <w:r w:rsidR="00584B0F" w:rsidRPr="00A85369">
        <w:rPr>
          <w:rFonts w:asciiTheme="majorHAnsi" w:hAnsiTheme="majorHAnsi" w:cs="Perpetua"/>
          <w:sz w:val="24"/>
        </w:rPr>
        <w:t xml:space="preserve">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As </w:t>
      </w:r>
      <w:r w:rsidR="00027708" w:rsidRPr="00027708">
        <w:rPr>
          <w:rFonts w:asciiTheme="majorHAnsi" w:hAnsiTheme="majorHAnsi" w:cs="Perpetua"/>
          <w:sz w:val="24"/>
          <w:szCs w:val="24"/>
        </w:rPr>
        <w:fldChar w:fldCharType="begin"/>
      </w:r>
      <w:r w:rsidR="00027708" w:rsidRPr="00027708">
        <w:rPr>
          <w:rFonts w:asciiTheme="majorHAnsi" w:hAnsiTheme="majorHAnsi" w:cs="Perpetua"/>
          <w:sz w:val="24"/>
          <w:szCs w:val="24"/>
        </w:rPr>
        <w:instrText xml:space="preserve"> REF _Ref354863658 </w:instrText>
      </w:r>
      <w:r w:rsidR="00027708" w:rsidRPr="00027708">
        <w:rPr>
          <w:rFonts w:asciiTheme="majorHAnsi" w:hAnsiTheme="majorHAnsi" w:cs="Perpetua"/>
          <w:sz w:val="24"/>
          <w:szCs w:val="24"/>
        </w:rPr>
        <w:fldChar w:fldCharType="separate"/>
      </w:r>
      <w:r w:rsidR="00027708" w:rsidRPr="00027708">
        <w:rPr>
          <w:rFonts w:ascii="Cambria" w:hAnsi="Cambria"/>
          <w:color w:val="000000" w:themeColor="text1"/>
          <w:sz w:val="24"/>
          <w:szCs w:val="24"/>
        </w:rPr>
        <w:t xml:space="preserve">Figure </w:t>
      </w:r>
      <w:r w:rsidR="00027708" w:rsidRPr="00027708">
        <w:rPr>
          <w:rFonts w:ascii="Cambria" w:hAnsi="Cambria"/>
          <w:noProof/>
          <w:color w:val="000000" w:themeColor="text1"/>
          <w:sz w:val="24"/>
          <w:szCs w:val="24"/>
        </w:rPr>
        <w:t>XII</w:t>
      </w:r>
      <w:r w:rsidR="00027708" w:rsidRPr="00027708">
        <w:rPr>
          <w:rFonts w:asciiTheme="majorHAnsi" w:hAnsiTheme="majorHAnsi" w:cs="Perpetua"/>
          <w:sz w:val="24"/>
          <w:szCs w:val="24"/>
        </w:rPr>
        <w:fldChar w:fldCharType="end"/>
      </w:r>
      <w:r w:rsidR="00027708" w:rsidRPr="00027708">
        <w:rPr>
          <w:rFonts w:asciiTheme="majorHAnsi" w:hAnsiTheme="majorHAnsi" w:cs="Perpetua"/>
          <w:sz w:val="24"/>
          <w:szCs w:val="24"/>
        </w:rPr>
        <w:t xml:space="preserve"> </w:t>
      </w:r>
      <w:r w:rsidR="00CC5A1F" w:rsidRPr="00027708">
        <w:rPr>
          <w:rFonts w:asciiTheme="majorHAnsi" w:hAnsiTheme="majorHAnsi" w:cs="Perpetua"/>
          <w:sz w:val="24"/>
          <w:szCs w:val="24"/>
        </w:rPr>
        <w:t>shows</w:t>
      </w:r>
      <w:r w:rsidR="00CC5A1F" w:rsidRPr="00A85369">
        <w:rPr>
          <w:rFonts w:asciiTheme="majorHAnsi" w:hAnsiTheme="majorHAnsi" w:cs="Perpetua"/>
          <w:sz w:val="24"/>
        </w:rPr>
        <w:t xml:space="preserve">, the marginal effect of passing new political finance legislation is significant when </w:t>
      </w:r>
      <w:r w:rsidR="002D07B8" w:rsidRPr="00A85369">
        <w:rPr>
          <w:rFonts w:asciiTheme="majorHAnsi" w:hAnsiTheme="majorHAnsi" w:cs="Perpetua"/>
          <w:sz w:val="24"/>
        </w:rPr>
        <w:t>both judicial independence</w:t>
      </w:r>
      <w:r w:rsidR="00CC5A1F" w:rsidRPr="00A85369">
        <w:rPr>
          <w:rFonts w:asciiTheme="majorHAnsi" w:hAnsiTheme="majorHAnsi" w:cs="Perpetua"/>
          <w:sz w:val="24"/>
        </w:rPr>
        <w:t xml:space="preserve"> </w:t>
      </w:r>
      <w:r w:rsidR="0092640B" w:rsidRPr="00A85369">
        <w:rPr>
          <w:rFonts w:asciiTheme="majorHAnsi" w:hAnsiTheme="majorHAnsi" w:cs="Perpetua"/>
          <w:sz w:val="24"/>
        </w:rPr>
        <w:t xml:space="preserve">and </w:t>
      </w:r>
      <w:r w:rsidR="002D07B8" w:rsidRPr="00A85369">
        <w:rPr>
          <w:rFonts w:asciiTheme="majorHAnsi" w:hAnsiTheme="majorHAnsi" w:cs="Perpetua"/>
          <w:sz w:val="24"/>
        </w:rPr>
        <w:t xml:space="preserve">the </w:t>
      </w:r>
      <w:r w:rsidR="0092640B" w:rsidRPr="00A85369">
        <w:rPr>
          <w:rFonts w:asciiTheme="majorHAnsi" w:hAnsiTheme="majorHAnsi" w:cs="Perpetua"/>
          <w:sz w:val="24"/>
        </w:rPr>
        <w:t xml:space="preserve">PFR </w:t>
      </w:r>
      <w:r w:rsidR="002D07B8" w:rsidRPr="00A85369">
        <w:rPr>
          <w:rFonts w:asciiTheme="majorHAnsi" w:hAnsiTheme="majorHAnsi" w:cs="Perpetua"/>
          <w:sz w:val="24"/>
        </w:rPr>
        <w:t>Index are high</w:t>
      </w:r>
      <w:r w:rsidR="00CC5A1F" w:rsidRPr="00A85369">
        <w:rPr>
          <w:rFonts w:asciiTheme="majorHAnsi" w:hAnsiTheme="majorHAnsi" w:cs="Perpetua"/>
          <w:sz w:val="24"/>
        </w:rPr>
        <w:t xml:space="preserve">. Conversely, in countries with low levels of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adding rules to the realm of political finance is self-defeating, since </w:t>
      </w:r>
      <w:r w:rsidR="00E611CB" w:rsidRPr="00A85369">
        <w:rPr>
          <w:rFonts w:asciiTheme="majorHAnsi" w:hAnsiTheme="majorHAnsi" w:cs="Perpetua"/>
          <w:sz w:val="24"/>
        </w:rPr>
        <w:t xml:space="preserve">control of corruption keeps deteriorating. </w:t>
      </w:r>
    </w:p>
    <w:p w14:paraId="71110295" w14:textId="0CEB8CAA" w:rsidR="0071244B" w:rsidRPr="00A85369" w:rsidRDefault="00CC5A1F" w:rsidP="0092640B">
      <w:pPr>
        <w:spacing w:after="120" w:line="360" w:lineRule="auto"/>
        <w:jc w:val="both"/>
        <w:rPr>
          <w:rFonts w:asciiTheme="majorHAnsi" w:hAnsiTheme="majorHAnsi" w:cs="Perpetua"/>
          <w:sz w:val="24"/>
        </w:rPr>
      </w:pPr>
      <w:r w:rsidRPr="00A85369">
        <w:rPr>
          <w:rFonts w:asciiTheme="majorHAnsi" w:hAnsiTheme="majorHAnsi" w:cs="Perpetua"/>
          <w:sz w:val="24"/>
        </w:rPr>
        <w:t xml:space="preserve">On the other hand, </w:t>
      </w:r>
      <w:r w:rsidR="00027708" w:rsidRPr="00027708">
        <w:rPr>
          <w:rFonts w:asciiTheme="majorHAnsi" w:hAnsiTheme="majorHAnsi" w:cs="Perpetua"/>
          <w:sz w:val="24"/>
          <w:szCs w:val="24"/>
        </w:rPr>
        <w:fldChar w:fldCharType="begin"/>
      </w:r>
      <w:r w:rsidR="00027708" w:rsidRPr="00027708">
        <w:rPr>
          <w:rFonts w:asciiTheme="majorHAnsi" w:hAnsiTheme="majorHAnsi" w:cs="Perpetua"/>
          <w:sz w:val="24"/>
          <w:szCs w:val="24"/>
        </w:rPr>
        <w:instrText xml:space="preserve"> REF _Ref354863719 </w:instrText>
      </w:r>
      <w:r w:rsidR="00027708" w:rsidRPr="00027708">
        <w:rPr>
          <w:rFonts w:asciiTheme="majorHAnsi" w:hAnsiTheme="majorHAnsi" w:cs="Perpetua"/>
          <w:sz w:val="24"/>
          <w:szCs w:val="24"/>
        </w:rPr>
        <w:fldChar w:fldCharType="separate"/>
      </w:r>
      <w:r w:rsidR="00027708" w:rsidRPr="00027708">
        <w:rPr>
          <w:rFonts w:ascii="Cambria" w:hAnsi="Cambria"/>
          <w:color w:val="000000" w:themeColor="text1"/>
          <w:sz w:val="24"/>
          <w:szCs w:val="24"/>
        </w:rPr>
        <w:t xml:space="preserve">Figure </w:t>
      </w:r>
      <w:r w:rsidR="00027708" w:rsidRPr="00027708">
        <w:rPr>
          <w:rFonts w:ascii="Cambria" w:hAnsi="Cambria"/>
          <w:noProof/>
          <w:color w:val="000000" w:themeColor="text1"/>
          <w:sz w:val="24"/>
          <w:szCs w:val="24"/>
        </w:rPr>
        <w:t>XIII</w:t>
      </w:r>
      <w:r w:rsidR="00027708" w:rsidRPr="00027708">
        <w:rPr>
          <w:rFonts w:asciiTheme="majorHAnsi" w:hAnsiTheme="majorHAnsi" w:cs="Perpetua"/>
          <w:sz w:val="24"/>
          <w:szCs w:val="24"/>
        </w:rPr>
        <w:fldChar w:fldCharType="end"/>
      </w:r>
      <w:r w:rsidR="00027708" w:rsidRPr="00027708">
        <w:rPr>
          <w:rFonts w:asciiTheme="majorHAnsi" w:hAnsiTheme="majorHAnsi" w:cs="Perpetua"/>
          <w:sz w:val="24"/>
          <w:szCs w:val="24"/>
        </w:rPr>
        <w:t xml:space="preserve"> </w:t>
      </w:r>
      <w:r w:rsidRPr="00027708">
        <w:rPr>
          <w:rFonts w:asciiTheme="majorHAnsi" w:hAnsiTheme="majorHAnsi" w:cs="Perpetua"/>
          <w:sz w:val="24"/>
          <w:szCs w:val="24"/>
        </w:rPr>
        <w:t>illustrates</w:t>
      </w:r>
      <w:r w:rsidRPr="00A85369">
        <w:rPr>
          <w:rFonts w:asciiTheme="majorHAnsi" w:hAnsiTheme="majorHAnsi" w:cs="Perpetua"/>
          <w:sz w:val="24"/>
        </w:rPr>
        <w:t xml:space="preserve"> a very similar dynamic between </w:t>
      </w:r>
      <w:r w:rsidR="00E611CB" w:rsidRPr="00A85369">
        <w:rPr>
          <w:rFonts w:asciiTheme="majorHAnsi" w:hAnsiTheme="majorHAnsi" w:cs="Perpetua"/>
          <w:sz w:val="24"/>
        </w:rPr>
        <w:t>control of corruption, judicial independence and public investment</w:t>
      </w:r>
      <w:r w:rsidRPr="00A85369">
        <w:rPr>
          <w:rFonts w:asciiTheme="majorHAnsi" w:hAnsiTheme="majorHAnsi" w:cs="Perpetua"/>
          <w:sz w:val="24"/>
        </w:rPr>
        <w:t>. In countries wi</w:t>
      </w:r>
      <w:r w:rsidR="002D07B8" w:rsidRPr="00A85369">
        <w:rPr>
          <w:rFonts w:asciiTheme="majorHAnsi" w:hAnsiTheme="majorHAnsi" w:cs="Perpetua"/>
          <w:sz w:val="24"/>
        </w:rPr>
        <w:t>th weak judicial independence</w:t>
      </w:r>
      <w:r w:rsidRPr="00A85369">
        <w:rPr>
          <w:rFonts w:asciiTheme="majorHAnsi" w:hAnsiTheme="majorHAnsi" w:cs="Perpetua"/>
          <w:sz w:val="24"/>
        </w:rPr>
        <w:t xml:space="preserve">, increasing </w:t>
      </w:r>
      <w:r w:rsidR="00D20503" w:rsidRPr="00A85369">
        <w:rPr>
          <w:rFonts w:asciiTheme="majorHAnsi" w:hAnsiTheme="majorHAnsi" w:cs="Perpetua"/>
          <w:sz w:val="24"/>
        </w:rPr>
        <w:t>public investment</w:t>
      </w:r>
      <w:r w:rsidRPr="00A85369">
        <w:rPr>
          <w:rFonts w:asciiTheme="majorHAnsi" w:hAnsiTheme="majorHAnsi" w:cs="Perpetua"/>
          <w:sz w:val="24"/>
        </w:rPr>
        <w:t xml:space="preserve"> </w:t>
      </w:r>
      <w:r w:rsidR="00D20503" w:rsidRPr="00A85369">
        <w:rPr>
          <w:rFonts w:asciiTheme="majorHAnsi" w:hAnsiTheme="majorHAnsi" w:cs="Perpetua"/>
          <w:sz w:val="24"/>
        </w:rPr>
        <w:t>impacts</w:t>
      </w:r>
      <w:r w:rsidRPr="00A85369">
        <w:rPr>
          <w:rFonts w:asciiTheme="majorHAnsi" w:hAnsiTheme="majorHAnsi" w:cs="Perpetua"/>
          <w:sz w:val="24"/>
        </w:rPr>
        <w:t xml:space="preserve"> </w:t>
      </w:r>
      <w:r w:rsidR="002D07B8" w:rsidRPr="00A85369">
        <w:rPr>
          <w:rFonts w:asciiTheme="majorHAnsi" w:hAnsiTheme="majorHAnsi" w:cs="Perpetua"/>
          <w:sz w:val="24"/>
        </w:rPr>
        <w:t>control of corruption</w:t>
      </w:r>
      <w:r w:rsidRPr="00A85369">
        <w:rPr>
          <w:rFonts w:asciiTheme="majorHAnsi" w:hAnsiTheme="majorHAnsi" w:cs="Perpetua"/>
          <w:sz w:val="24"/>
        </w:rPr>
        <w:t xml:space="preserve"> negatively. </w:t>
      </w:r>
      <w:r w:rsidR="00E611CB" w:rsidRPr="00A85369">
        <w:rPr>
          <w:rFonts w:asciiTheme="majorHAnsi" w:hAnsiTheme="majorHAnsi" w:cs="Perpetua"/>
          <w:sz w:val="24"/>
        </w:rPr>
        <w:t>Conversely,</w:t>
      </w:r>
      <w:r w:rsidRPr="00A85369">
        <w:rPr>
          <w:rFonts w:asciiTheme="majorHAnsi" w:hAnsiTheme="majorHAnsi" w:cs="Perpetua"/>
          <w:sz w:val="24"/>
        </w:rPr>
        <w:t xml:space="preserve"> whe</w:t>
      </w:r>
      <w:r w:rsidR="00E611CB" w:rsidRPr="00A85369">
        <w:rPr>
          <w:rFonts w:asciiTheme="majorHAnsi" w:hAnsiTheme="majorHAnsi" w:cs="Perpetua"/>
          <w:sz w:val="24"/>
        </w:rPr>
        <w:t>n</w:t>
      </w:r>
      <w:r w:rsidRPr="00A85369">
        <w:rPr>
          <w:rFonts w:asciiTheme="majorHAnsi" w:hAnsiTheme="majorHAnsi" w:cs="Perpetua"/>
          <w:sz w:val="24"/>
        </w:rPr>
        <w:t xml:space="preserve"> </w:t>
      </w:r>
      <w:r w:rsidR="002D07B8" w:rsidRPr="00A85369">
        <w:rPr>
          <w:rFonts w:asciiTheme="majorHAnsi" w:hAnsiTheme="majorHAnsi" w:cs="Perpetua"/>
          <w:sz w:val="24"/>
        </w:rPr>
        <w:t>judicial independence</w:t>
      </w:r>
      <w:r w:rsidRPr="00A85369">
        <w:rPr>
          <w:rFonts w:asciiTheme="majorHAnsi" w:hAnsiTheme="majorHAnsi" w:cs="Perpetua"/>
          <w:sz w:val="24"/>
        </w:rPr>
        <w:t xml:space="preserve"> is high,</w:t>
      </w:r>
      <w:r w:rsidR="00E611CB" w:rsidRPr="00A85369">
        <w:rPr>
          <w:rFonts w:asciiTheme="majorHAnsi" w:hAnsiTheme="majorHAnsi" w:cs="Perpetua"/>
          <w:sz w:val="24"/>
        </w:rPr>
        <w:t xml:space="preserve"> increasing </w:t>
      </w:r>
      <w:r w:rsidR="002D07B8" w:rsidRPr="00A85369">
        <w:rPr>
          <w:rFonts w:asciiTheme="majorHAnsi" w:hAnsiTheme="majorHAnsi" w:cs="Perpetua"/>
          <w:sz w:val="24"/>
        </w:rPr>
        <w:t>public investment</w:t>
      </w:r>
      <w:r w:rsidR="00E611CB" w:rsidRPr="00A85369">
        <w:rPr>
          <w:rFonts w:asciiTheme="majorHAnsi" w:hAnsiTheme="majorHAnsi" w:cs="Perpetua"/>
          <w:sz w:val="24"/>
        </w:rPr>
        <w:t xml:space="preserve"> does not necessarily extent opportunities to corrupt</w:t>
      </w:r>
      <w:r w:rsidR="0071244B" w:rsidRPr="00A85369">
        <w:rPr>
          <w:rFonts w:asciiTheme="majorHAnsi" w:hAnsiTheme="majorHAnsi" w:cs="Perpetua"/>
          <w:sz w:val="24"/>
        </w:rPr>
        <w:t xml:space="preserve">. </w:t>
      </w:r>
    </w:p>
    <w:p w14:paraId="0C3533C1" w14:textId="03D9A0F0" w:rsidR="00737D8A" w:rsidRPr="00B65F87" w:rsidRDefault="00737D8A" w:rsidP="00D80AD2">
      <w:pPr>
        <w:pStyle w:val="Ttulo2"/>
      </w:pPr>
      <w:bookmarkStart w:id="55" w:name="_Toc354842879"/>
      <w:r w:rsidRPr="00B65F87">
        <w:t xml:space="preserve">How to improve control of corruption in </w:t>
      </w:r>
      <w:r>
        <w:t>Latin America?</w:t>
      </w:r>
      <w:bookmarkEnd w:id="55"/>
      <w:r>
        <w:t xml:space="preserve"> </w:t>
      </w:r>
    </w:p>
    <w:p w14:paraId="425CDAA9" w14:textId="2A3E47C4" w:rsidR="00EE144B" w:rsidRPr="00A85369" w:rsidRDefault="00EE144B" w:rsidP="00EE144B">
      <w:pPr>
        <w:spacing w:after="120" w:line="360" w:lineRule="auto"/>
        <w:jc w:val="both"/>
        <w:rPr>
          <w:rFonts w:asciiTheme="majorHAnsi" w:hAnsiTheme="majorHAnsi"/>
          <w:sz w:val="24"/>
        </w:rPr>
      </w:pPr>
      <w:r w:rsidRPr="00A85369">
        <w:rPr>
          <w:rFonts w:asciiTheme="majorHAnsi" w:hAnsiTheme="majorHAnsi" w:cs="Perpetua"/>
          <w:sz w:val="24"/>
        </w:rPr>
        <w:t xml:space="preserve">Conclusively, the main results of the </w:t>
      </w:r>
      <w:r w:rsidR="00105E50" w:rsidRPr="00A85369">
        <w:rPr>
          <w:rFonts w:asciiTheme="majorHAnsi" w:hAnsiTheme="majorHAnsi" w:cs="Perpetua"/>
          <w:sz w:val="24"/>
        </w:rPr>
        <w:t>previous</w:t>
      </w:r>
      <w:r w:rsidRPr="00A85369">
        <w:rPr>
          <w:rFonts w:asciiTheme="majorHAnsi" w:hAnsiTheme="majorHAnsi" w:cs="Perpetua"/>
          <w:sz w:val="24"/>
        </w:rPr>
        <w:t xml:space="preserve"> analysis confirm that in Latin America, judicial independence is </w:t>
      </w:r>
      <w:r w:rsidR="00105E50" w:rsidRPr="00A85369">
        <w:rPr>
          <w:rFonts w:asciiTheme="majorHAnsi" w:hAnsiTheme="majorHAnsi" w:cs="Perpetua"/>
          <w:sz w:val="24"/>
        </w:rPr>
        <w:t>a</w:t>
      </w:r>
      <w:r w:rsidRPr="00A85369">
        <w:rPr>
          <w:rFonts w:asciiTheme="majorHAnsi" w:hAnsiTheme="majorHAnsi" w:cs="Perpetua"/>
          <w:sz w:val="24"/>
        </w:rPr>
        <w:t xml:space="preserve"> key variable</w:t>
      </w:r>
      <w:r w:rsidR="00584B0F">
        <w:rPr>
          <w:rFonts w:asciiTheme="majorHAnsi" w:hAnsiTheme="majorHAnsi" w:cs="Perpetua"/>
          <w:sz w:val="24"/>
        </w:rPr>
        <w:t xml:space="preserve"> to</w:t>
      </w:r>
      <w:r w:rsidR="00584B0F" w:rsidRPr="00A85369">
        <w:rPr>
          <w:rFonts w:asciiTheme="majorHAnsi" w:hAnsiTheme="majorHAnsi" w:cs="Perpetua"/>
          <w:sz w:val="24"/>
        </w:rPr>
        <w:t xml:space="preserve"> control of corruption</w:t>
      </w:r>
      <w:r w:rsidRPr="00A85369">
        <w:rPr>
          <w:rFonts w:asciiTheme="majorHAnsi" w:hAnsiTheme="majorHAnsi" w:cs="Perpetua"/>
          <w:sz w:val="24"/>
        </w:rPr>
        <w:t xml:space="preserve">. </w:t>
      </w:r>
      <w:r w:rsidR="00105E50" w:rsidRPr="00A85369">
        <w:rPr>
          <w:rFonts w:asciiTheme="majorHAnsi" w:hAnsiTheme="majorHAnsi" w:cs="Perpetua"/>
          <w:sz w:val="24"/>
        </w:rPr>
        <w:t>Table II</w:t>
      </w:r>
      <w:r w:rsidRPr="00A85369">
        <w:rPr>
          <w:rFonts w:asciiTheme="majorHAnsi" w:hAnsiTheme="majorHAnsi" w:cs="Perpetua"/>
          <w:sz w:val="24"/>
        </w:rPr>
        <w:t xml:space="preserve"> highlights </w:t>
      </w:r>
      <w:r w:rsidR="00105E50" w:rsidRPr="00A85369">
        <w:rPr>
          <w:rFonts w:asciiTheme="majorHAnsi" w:hAnsiTheme="majorHAnsi" w:cs="Perpetua"/>
          <w:sz w:val="24"/>
        </w:rPr>
        <w:t>the negative</w:t>
      </w:r>
      <w:r w:rsidRPr="00A85369">
        <w:rPr>
          <w:rFonts w:asciiTheme="majorHAnsi" w:hAnsiTheme="majorHAnsi" w:cs="Perpetua"/>
          <w:sz w:val="24"/>
        </w:rPr>
        <w:t xml:space="preserve"> correlation between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as well as between </w:t>
      </w:r>
      <w:r w:rsidR="00105E50" w:rsidRPr="00A85369">
        <w:rPr>
          <w:rFonts w:asciiTheme="majorHAnsi" w:hAnsiTheme="majorHAnsi" w:cs="Perpetua"/>
          <w:sz w:val="24"/>
        </w:rPr>
        <w:t>public investment</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This means that, within our sample of countries and according to </w:t>
      </w:r>
      <w:r w:rsidR="00584B0F">
        <w:rPr>
          <w:rFonts w:asciiTheme="majorHAnsi" w:hAnsiTheme="majorHAnsi" w:cs="Perpetua"/>
          <w:sz w:val="24"/>
        </w:rPr>
        <w:t xml:space="preserve">the </w:t>
      </w:r>
      <w:r w:rsidRPr="00A85369">
        <w:rPr>
          <w:rFonts w:asciiTheme="majorHAnsi" w:hAnsiTheme="majorHAnsi" w:cs="Perpetua"/>
          <w:sz w:val="24"/>
        </w:rPr>
        <w:t xml:space="preserve">data, </w:t>
      </w:r>
      <w:r w:rsidR="00105E50" w:rsidRPr="00A85369">
        <w:rPr>
          <w:rFonts w:asciiTheme="majorHAnsi" w:hAnsiTheme="majorHAnsi" w:cs="Perpetua"/>
          <w:sz w:val="24"/>
        </w:rPr>
        <w:t>an increase of</w:t>
      </w:r>
      <w:r w:rsidRPr="00A85369">
        <w:rPr>
          <w:rFonts w:asciiTheme="majorHAnsi" w:hAnsiTheme="majorHAnsi" w:cs="Perpetua"/>
          <w:sz w:val="24"/>
        </w:rPr>
        <w:t xml:space="preserve">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and/or </w:t>
      </w:r>
      <w:r w:rsidR="00105E50" w:rsidRPr="00A85369">
        <w:rPr>
          <w:rFonts w:asciiTheme="majorHAnsi" w:hAnsiTheme="majorHAnsi" w:cs="Perpetua"/>
          <w:sz w:val="24"/>
        </w:rPr>
        <w:t>public investment</w:t>
      </w:r>
      <w:r w:rsidRPr="00A85369">
        <w:rPr>
          <w:rFonts w:asciiTheme="majorHAnsi" w:hAnsiTheme="majorHAnsi" w:cs="Perpetua"/>
          <w:sz w:val="24"/>
        </w:rPr>
        <w:t xml:space="preserve"> is significantly correlated to worse performance in </w:t>
      </w:r>
      <w:r w:rsidR="00027708">
        <w:rPr>
          <w:rFonts w:asciiTheme="majorHAnsi" w:hAnsiTheme="majorHAnsi" w:cs="Perpetua"/>
          <w:sz w:val="24"/>
        </w:rPr>
        <w:t>c</w:t>
      </w:r>
      <w:r w:rsidR="00105E50" w:rsidRPr="00A85369">
        <w:rPr>
          <w:rFonts w:asciiTheme="majorHAnsi" w:hAnsiTheme="majorHAnsi" w:cs="Perpetua"/>
          <w:sz w:val="24"/>
        </w:rPr>
        <w:t xml:space="preserve">ontrol of </w:t>
      </w:r>
      <w:r w:rsidR="00027708">
        <w:rPr>
          <w:rFonts w:asciiTheme="majorHAnsi" w:hAnsiTheme="majorHAnsi" w:cs="Perpetua"/>
          <w:sz w:val="24"/>
        </w:rPr>
        <w:t>c</w:t>
      </w:r>
      <w:r w:rsidR="00105E50" w:rsidRPr="00A85369">
        <w:rPr>
          <w:rFonts w:asciiTheme="majorHAnsi" w:hAnsiTheme="majorHAnsi" w:cs="Perpetua"/>
          <w:sz w:val="24"/>
        </w:rPr>
        <w:t>orruption</w:t>
      </w:r>
      <w:r w:rsidRPr="00A85369">
        <w:rPr>
          <w:rFonts w:asciiTheme="majorHAnsi" w:hAnsiTheme="majorHAnsi" w:cs="Perpetua"/>
          <w:sz w:val="24"/>
        </w:rPr>
        <w:t xml:space="preserve">. However, when both variables are separately interrelated with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the correlation </w:t>
      </w:r>
      <w:r w:rsidR="00105E50" w:rsidRPr="00A85369">
        <w:rPr>
          <w:rFonts w:asciiTheme="majorHAnsi" w:hAnsiTheme="majorHAnsi" w:cs="Perpetua"/>
          <w:sz w:val="24"/>
        </w:rPr>
        <w:t xml:space="preserve">with control of corruption </w:t>
      </w:r>
      <w:r w:rsidRPr="00A85369">
        <w:rPr>
          <w:rFonts w:asciiTheme="majorHAnsi" w:hAnsiTheme="majorHAnsi" w:cs="Perpetua"/>
          <w:sz w:val="24"/>
        </w:rPr>
        <w:t xml:space="preserve">turns positive. This means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is central </w:t>
      </w:r>
      <w:r w:rsidR="00105E50" w:rsidRPr="00A85369">
        <w:rPr>
          <w:rFonts w:asciiTheme="majorHAnsi" w:hAnsiTheme="majorHAnsi" w:cs="Perpetua"/>
          <w:sz w:val="24"/>
        </w:rPr>
        <w:t>for political finance regulation and public investment. Even more</w:t>
      </w:r>
      <w:r w:rsidRPr="00A85369">
        <w:rPr>
          <w:rFonts w:asciiTheme="majorHAnsi" w:hAnsiTheme="majorHAnsi" w:cs="Perpetua"/>
          <w:sz w:val="24"/>
        </w:rPr>
        <w:t xml:space="preserve"> considering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w:t>
      </w:r>
      <w:r w:rsidR="00293B58">
        <w:rPr>
          <w:rFonts w:asciiTheme="majorHAnsi" w:hAnsiTheme="majorHAnsi" w:cs="Perpetua"/>
          <w:sz w:val="24"/>
        </w:rPr>
        <w:t>shows</w:t>
      </w:r>
      <w:r w:rsidR="00293B58" w:rsidRPr="00A85369">
        <w:rPr>
          <w:rFonts w:asciiTheme="majorHAnsi" w:hAnsiTheme="majorHAnsi" w:cs="Perpetua"/>
          <w:sz w:val="24"/>
        </w:rPr>
        <w:t xml:space="preserve"> </w:t>
      </w:r>
      <w:r w:rsidRPr="00A85369">
        <w:rPr>
          <w:rFonts w:asciiTheme="majorHAnsi" w:hAnsiTheme="majorHAnsi" w:cs="Perpetua"/>
          <w:sz w:val="24"/>
        </w:rPr>
        <w:t xml:space="preserve">no significant correlation with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by itself.     </w:t>
      </w:r>
    </w:p>
    <w:p w14:paraId="700F20E4" w14:textId="1D619D7B"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 xml:space="preserve">According to </w:t>
      </w:r>
      <w:r w:rsidR="0071244B" w:rsidRPr="00A85369">
        <w:rPr>
          <w:rFonts w:asciiTheme="majorHAnsi" w:hAnsiTheme="majorHAnsi" w:cs="Perpetua"/>
          <w:sz w:val="24"/>
        </w:rPr>
        <w:t>the</w:t>
      </w:r>
      <w:r w:rsidRPr="00A85369">
        <w:rPr>
          <w:rFonts w:asciiTheme="majorHAnsi" w:hAnsiTheme="majorHAnsi" w:cs="Perpetua"/>
          <w:sz w:val="24"/>
        </w:rPr>
        <w:t xml:space="preserve"> theor</w:t>
      </w:r>
      <w:r w:rsidR="0071244B" w:rsidRPr="00A85369">
        <w:rPr>
          <w:rFonts w:asciiTheme="majorHAnsi" w:hAnsiTheme="majorHAnsi" w:cs="Perpetua"/>
          <w:sz w:val="24"/>
        </w:rPr>
        <w:t>etical framework</w:t>
      </w:r>
      <w:r w:rsidRPr="00A85369">
        <w:rPr>
          <w:rFonts w:asciiTheme="majorHAnsi" w:hAnsiTheme="majorHAnsi" w:cs="Perpetua"/>
          <w:sz w:val="24"/>
        </w:rPr>
        <w:t>, societal control of corruption is the result of the interaction between opportunities and resources to corrupt and different kind</w:t>
      </w:r>
      <w:r w:rsidR="00105E50" w:rsidRPr="00A85369">
        <w:rPr>
          <w:rFonts w:asciiTheme="majorHAnsi" w:hAnsiTheme="majorHAnsi" w:cs="Perpetua"/>
          <w:sz w:val="24"/>
        </w:rPr>
        <w:t>s</w:t>
      </w:r>
      <w:r w:rsidRPr="00A85369">
        <w:rPr>
          <w:rFonts w:asciiTheme="majorHAnsi" w:hAnsiTheme="majorHAnsi" w:cs="Perpetua"/>
          <w:sz w:val="24"/>
        </w:rPr>
        <w:t xml:space="preserve">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sidRPr="00A85369">
        <w:rPr>
          <w:rFonts w:asciiTheme="majorHAnsi" w:hAnsiTheme="majorHAnsi" w:cs="Perpetua"/>
          <w:sz w:val="24"/>
        </w:rPr>
        <w:t>Mungiu-Pippidi</w:t>
      </w:r>
      <w:proofErr w:type="spellEnd"/>
      <w:r w:rsidR="00B95B66">
        <w:rPr>
          <w:rFonts w:asciiTheme="majorHAnsi" w:hAnsiTheme="majorHAnsi" w:cs="Perpetua"/>
          <w:sz w:val="24"/>
        </w:rPr>
        <w:t>,</w:t>
      </w:r>
      <w:r w:rsidRPr="00A85369">
        <w:rPr>
          <w:rFonts w:asciiTheme="majorHAnsi" w:hAnsiTheme="majorHAnsi" w:cs="Perpetua"/>
          <w:sz w:val="24"/>
        </w:rPr>
        <w:t xml:space="preserve"> 2015, p. 211) Therefore, domestic agency tends to be more effective than external governance </w:t>
      </w:r>
      <w:r w:rsidRPr="00A85369">
        <w:rPr>
          <w:rFonts w:asciiTheme="majorHAnsi" w:hAnsiTheme="majorHAnsi" w:cs="Perpetua"/>
          <w:sz w:val="24"/>
        </w:rPr>
        <w:lastRenderedPageBreak/>
        <w:t>strategies, and the particular context of a country is highly important to draft interventions in order to improve control of corruption. (</w:t>
      </w:r>
      <w:proofErr w:type="spellStart"/>
      <w:r w:rsidRPr="00A85369">
        <w:rPr>
          <w:rFonts w:asciiTheme="majorHAnsi" w:hAnsiTheme="majorHAnsi" w:cs="Perpetua"/>
          <w:sz w:val="24"/>
        </w:rPr>
        <w:t>Mungiu-Pippidi</w:t>
      </w:r>
      <w:proofErr w:type="spellEnd"/>
      <w:r w:rsidR="00AC6A0C">
        <w:rPr>
          <w:rFonts w:asciiTheme="majorHAnsi" w:hAnsiTheme="majorHAnsi" w:cs="Perpetua"/>
          <w:sz w:val="24"/>
        </w:rPr>
        <w:t>,</w:t>
      </w:r>
      <w:r w:rsidRPr="00A85369">
        <w:rPr>
          <w:rFonts w:asciiTheme="majorHAnsi" w:hAnsiTheme="majorHAnsi" w:cs="Perpetua"/>
          <w:sz w:val="24"/>
        </w:rPr>
        <w:t xml:space="preserve"> 2015)</w:t>
      </w:r>
    </w:p>
    <w:p w14:paraId="25E27142" w14:textId="44C3810D" w:rsidR="00B57B12" w:rsidRDefault="00737D8A" w:rsidP="00B57B12">
      <w:pPr>
        <w:spacing w:after="120" w:line="360" w:lineRule="auto"/>
        <w:jc w:val="both"/>
        <w:rPr>
          <w:rFonts w:asciiTheme="majorHAnsi" w:hAnsiTheme="majorHAnsi" w:cs="Perpetua"/>
          <w:sz w:val="24"/>
        </w:rPr>
      </w:pPr>
      <w:r w:rsidRPr="00A85369">
        <w:rPr>
          <w:rFonts w:asciiTheme="majorHAnsi" w:hAnsiTheme="majorHAnsi" w:cs="Perpetua"/>
          <w:sz w:val="24"/>
        </w:rPr>
        <w:t xml:space="preserve">Besides this, the few </w:t>
      </w:r>
      <w:r w:rsidR="00AC6A0C" w:rsidRPr="00A85369">
        <w:rPr>
          <w:rFonts w:asciiTheme="majorHAnsi" w:hAnsiTheme="majorHAnsi" w:cs="Perpetua"/>
          <w:sz w:val="24"/>
        </w:rPr>
        <w:t>countries that developed successful strategies to fight corruption</w:t>
      </w:r>
      <w:r w:rsidRPr="00A85369">
        <w:rPr>
          <w:rFonts w:asciiTheme="majorHAnsi" w:hAnsiTheme="majorHAnsi" w:cs="Perpetua"/>
          <w:sz w:val="24"/>
        </w:rPr>
        <w:t xml:space="preserve"> applied their own models of state building, but they also followed others</w:t>
      </w:r>
      <w:r w:rsidR="00293B58">
        <w:rPr>
          <w:rFonts w:asciiTheme="majorHAnsi" w:hAnsiTheme="majorHAnsi" w:cs="Perpetua"/>
          <w:sz w:val="24"/>
        </w:rPr>
        <w:t>’</w:t>
      </w:r>
      <w:r w:rsidRPr="00A85369">
        <w:rPr>
          <w:rFonts w:asciiTheme="majorHAnsi" w:hAnsiTheme="majorHAnsi" w:cs="Perpetua"/>
          <w:sz w:val="24"/>
        </w:rPr>
        <w:t xml:space="preserve"> fruitful models when required. (</w:t>
      </w:r>
      <w:proofErr w:type="spellStart"/>
      <w:r w:rsidRPr="00A85369">
        <w:rPr>
          <w:rFonts w:asciiTheme="majorHAnsi" w:hAnsiTheme="majorHAnsi" w:cs="Perpetua"/>
          <w:sz w:val="24"/>
        </w:rPr>
        <w:t>Mungiu-Pippidi</w:t>
      </w:r>
      <w:proofErr w:type="spellEnd"/>
      <w:r w:rsidR="00AC6A0C">
        <w:rPr>
          <w:rFonts w:asciiTheme="majorHAnsi" w:hAnsiTheme="majorHAnsi" w:cs="Perpetua"/>
          <w:sz w:val="24"/>
        </w:rPr>
        <w:t>, 2015</w:t>
      </w:r>
      <w:r w:rsidRPr="00A85369">
        <w:rPr>
          <w:rFonts w:asciiTheme="majorHAnsi" w:hAnsiTheme="majorHAnsi" w:cs="Perpetua"/>
          <w:sz w:val="24"/>
        </w:rPr>
        <w:t xml:space="preserve">)  With </w:t>
      </w:r>
      <w:r w:rsidR="0059121C">
        <w:rPr>
          <w:rFonts w:asciiTheme="majorHAnsi" w:hAnsiTheme="majorHAnsi" w:cs="Perpetua"/>
          <w:sz w:val="24"/>
        </w:rPr>
        <w:t>this</w:t>
      </w:r>
      <w:r w:rsidRPr="00A85369">
        <w:rPr>
          <w:rFonts w:asciiTheme="majorHAnsi" w:hAnsiTheme="majorHAnsi" w:cs="Perpetua"/>
          <w:sz w:val="24"/>
        </w:rPr>
        <w:t xml:space="preserve"> in mind, we will focus on how to improve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in Argentina, Chile and </w:t>
      </w:r>
      <w:r w:rsidR="00F525F1">
        <w:rPr>
          <w:rFonts w:asciiTheme="majorHAnsi" w:hAnsiTheme="majorHAnsi" w:cs="Perpetua"/>
          <w:sz w:val="24"/>
        </w:rPr>
        <w:t>Mexico</w:t>
      </w:r>
      <w:r w:rsidRPr="00A85369">
        <w:rPr>
          <w:rFonts w:asciiTheme="majorHAnsi" w:hAnsiTheme="majorHAnsi" w:cs="Perpetua"/>
          <w:sz w:val="24"/>
        </w:rPr>
        <w:t xml:space="preserve">. Considering the governance contexts of these nations, we will analyse how each country has been performing in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w:t>
      </w:r>
      <w:r w:rsidR="00A50901" w:rsidRPr="00A85369">
        <w:rPr>
          <w:rFonts w:asciiTheme="majorHAnsi" w:hAnsiTheme="majorHAnsi" w:cs="Perpetua"/>
          <w:sz w:val="24"/>
        </w:rPr>
        <w:t>in relation with the rest</w:t>
      </w:r>
      <w:r w:rsidRPr="00A85369">
        <w:rPr>
          <w:rFonts w:asciiTheme="majorHAnsi" w:hAnsiTheme="majorHAnsi" w:cs="Perpetua"/>
          <w:sz w:val="24"/>
        </w:rPr>
        <w:t xml:space="preserve"> of Latin America. The analysis will follow the </w:t>
      </w:r>
      <w:r w:rsidR="0071244B" w:rsidRPr="00A85369">
        <w:rPr>
          <w:rFonts w:asciiTheme="majorHAnsi" w:hAnsiTheme="majorHAnsi" w:cs="Perpetua"/>
          <w:sz w:val="24"/>
        </w:rPr>
        <w:t>explanatory variables</w:t>
      </w:r>
      <w:r w:rsidRPr="00A85369">
        <w:rPr>
          <w:rFonts w:asciiTheme="majorHAnsi" w:hAnsiTheme="majorHAnsi" w:cs="Perpetua"/>
          <w:sz w:val="24"/>
        </w:rPr>
        <w:t xml:space="preserve"> set in this part</w:t>
      </w:r>
      <w:r w:rsidR="0071244B" w:rsidRPr="00A85369">
        <w:rPr>
          <w:rFonts w:asciiTheme="majorHAnsi" w:hAnsiTheme="majorHAnsi" w:cs="Perpetua"/>
          <w:sz w:val="24"/>
        </w:rPr>
        <w:t xml:space="preserve">. </w:t>
      </w:r>
      <w:r w:rsidR="00B57B12">
        <w:rPr>
          <w:rFonts w:asciiTheme="majorHAnsi" w:hAnsiTheme="majorHAnsi" w:cs="Perpetua"/>
          <w:sz w:val="24"/>
        </w:rPr>
        <w:br w:type="page"/>
      </w:r>
    </w:p>
    <w:p w14:paraId="0EE23D31" w14:textId="752CE0A4" w:rsidR="00B575D4" w:rsidRDefault="0052277A" w:rsidP="0052277A">
      <w:pPr>
        <w:pStyle w:val="Ttulo1"/>
        <w:rPr>
          <w:lang w:eastAsia="es-AR"/>
        </w:rPr>
      </w:pPr>
      <w:bookmarkStart w:id="56" w:name="_Toc354842880"/>
      <w:r>
        <w:rPr>
          <w:lang w:eastAsia="es-AR"/>
        </w:rPr>
        <w:lastRenderedPageBreak/>
        <w:t>5. Studies of Argentina, Chile and Mexico</w:t>
      </w:r>
      <w:bookmarkEnd w:id="56"/>
    </w:p>
    <w:p w14:paraId="2BAB0BAE" w14:textId="15954077" w:rsidR="0052277A" w:rsidRPr="00A85369" w:rsidRDefault="0052277A" w:rsidP="00ED67E5">
      <w:pPr>
        <w:spacing w:after="120" w:line="360" w:lineRule="auto"/>
        <w:jc w:val="both"/>
        <w:rPr>
          <w:rFonts w:asciiTheme="majorHAnsi" w:hAnsiTheme="majorHAnsi" w:cs="Perpetua"/>
          <w:sz w:val="24"/>
        </w:rPr>
      </w:pPr>
      <w:r w:rsidRPr="00A85369">
        <w:rPr>
          <w:rFonts w:asciiTheme="majorHAnsi" w:hAnsiTheme="majorHAnsi" w:cs="Perpetua"/>
          <w:sz w:val="24"/>
        </w:rPr>
        <w:t xml:space="preserve">The following section is comprised of analyses on changes in control of corruption, political finance regulation, judicial independence and public investment in Argentina, Chile and </w:t>
      </w:r>
      <w:r w:rsidR="00F525F1">
        <w:rPr>
          <w:rFonts w:asciiTheme="majorHAnsi" w:hAnsiTheme="majorHAnsi" w:cs="Perpetua"/>
          <w:sz w:val="24"/>
        </w:rPr>
        <w:t>Mexico</w:t>
      </w:r>
      <w:r w:rsidR="00B234AC" w:rsidRPr="00A85369">
        <w:rPr>
          <w:rFonts w:asciiTheme="majorHAnsi" w:hAnsiTheme="majorHAnsi" w:cs="Perpetua"/>
          <w:sz w:val="24"/>
        </w:rPr>
        <w:t xml:space="preserve">. Based on the results and on the best performers of the region, we present some guidelines to improve control of corruption in the three countries.  </w:t>
      </w:r>
    </w:p>
    <w:p w14:paraId="55B2ED7C" w14:textId="4C4D9C44" w:rsidR="0052277A" w:rsidRDefault="0052277A" w:rsidP="0052277A">
      <w:pPr>
        <w:pStyle w:val="Ttulo2"/>
      </w:pPr>
      <w:bookmarkStart w:id="57" w:name="_Toc354842881"/>
      <w:r>
        <w:t>Argentina</w:t>
      </w:r>
      <w:bookmarkEnd w:id="57"/>
    </w:p>
    <w:p w14:paraId="39293A4E" w14:textId="7A84D439"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Argentina is a constitutional democracy organized as a federation of 24 political sub-unities: 23 provinces and the Autonomous City of Buenos Aires. It</w:t>
      </w:r>
      <w:r w:rsidR="006E7405" w:rsidRPr="00A85369">
        <w:rPr>
          <w:rFonts w:asciiTheme="majorHAnsi" w:hAnsiTheme="majorHAnsi"/>
          <w:sz w:val="24"/>
        </w:rPr>
        <w:t xml:space="preserve"> has a </w:t>
      </w:r>
      <w:r w:rsidRPr="00A85369">
        <w:rPr>
          <w:rFonts w:asciiTheme="majorHAnsi" w:hAnsiTheme="majorHAnsi"/>
          <w:sz w:val="24"/>
        </w:rPr>
        <w:t>presidential system, which has</w:t>
      </w:r>
      <w:r w:rsidR="00981021" w:rsidRPr="00A85369">
        <w:rPr>
          <w:rFonts w:asciiTheme="majorHAnsi" w:hAnsiTheme="majorHAnsi"/>
          <w:sz w:val="24"/>
        </w:rPr>
        <w:t xml:space="preserve"> been uninterrupted</w:t>
      </w:r>
      <w:r w:rsidRPr="00A85369">
        <w:rPr>
          <w:rFonts w:asciiTheme="majorHAnsi" w:hAnsiTheme="majorHAnsi"/>
          <w:sz w:val="24"/>
        </w:rPr>
        <w:t xml:space="preserve"> since 1983, </w:t>
      </w:r>
      <w:r w:rsidR="00293B58">
        <w:rPr>
          <w:rFonts w:asciiTheme="majorHAnsi" w:hAnsiTheme="majorHAnsi"/>
          <w:sz w:val="24"/>
        </w:rPr>
        <w:t>when it was implemented following the</w:t>
      </w:r>
      <w:r w:rsidR="00981021" w:rsidRPr="00A85369">
        <w:rPr>
          <w:rFonts w:asciiTheme="majorHAnsi" w:hAnsiTheme="majorHAnsi"/>
          <w:sz w:val="24"/>
        </w:rPr>
        <w:t xml:space="preserve"> end of</w:t>
      </w:r>
      <w:r w:rsidRPr="00A85369">
        <w:rPr>
          <w:rFonts w:asciiTheme="majorHAnsi" w:hAnsiTheme="majorHAnsi"/>
          <w:sz w:val="24"/>
        </w:rPr>
        <w:t xml:space="preserve"> </w:t>
      </w:r>
      <w:r w:rsidR="00293B58">
        <w:rPr>
          <w:rFonts w:asciiTheme="majorHAnsi" w:hAnsiTheme="majorHAnsi"/>
          <w:sz w:val="24"/>
        </w:rPr>
        <w:t>a</w:t>
      </w:r>
      <w:r w:rsidR="00293B58" w:rsidRPr="00A85369">
        <w:rPr>
          <w:rFonts w:asciiTheme="majorHAnsi" w:hAnsiTheme="majorHAnsi"/>
          <w:sz w:val="24"/>
        </w:rPr>
        <w:t xml:space="preserve"> </w:t>
      </w:r>
      <w:r w:rsidRPr="00A85369">
        <w:rPr>
          <w:rFonts w:asciiTheme="majorHAnsi" w:hAnsiTheme="majorHAnsi"/>
          <w:sz w:val="24"/>
        </w:rPr>
        <w:t>military dictatorship. In 2015</w:t>
      </w:r>
      <w:r w:rsidR="006E7405" w:rsidRPr="00A85369">
        <w:rPr>
          <w:rFonts w:asciiTheme="majorHAnsi" w:hAnsiTheme="majorHAnsi"/>
          <w:sz w:val="24"/>
        </w:rPr>
        <w:t>,</w:t>
      </w:r>
      <w:r w:rsidRPr="00A85369">
        <w:rPr>
          <w:rFonts w:asciiTheme="majorHAnsi" w:hAnsiTheme="majorHAnsi"/>
          <w:sz w:val="24"/>
        </w:rPr>
        <w:t xml:space="preserve"> the country registered a population of 43.4 million of people and a GDP of 583 billion </w:t>
      </w:r>
      <w:r w:rsidR="006E7405" w:rsidRPr="00A85369">
        <w:rPr>
          <w:rFonts w:asciiTheme="majorHAnsi" w:hAnsiTheme="majorHAnsi"/>
          <w:sz w:val="24"/>
        </w:rPr>
        <w:t>U</w:t>
      </w:r>
      <w:r w:rsidRPr="00A85369">
        <w:rPr>
          <w:rFonts w:asciiTheme="majorHAnsi" w:hAnsiTheme="majorHAnsi"/>
          <w:sz w:val="24"/>
        </w:rPr>
        <w:t>S</w:t>
      </w:r>
      <w:r w:rsidR="006E7405" w:rsidRPr="00A85369">
        <w:rPr>
          <w:rFonts w:asciiTheme="majorHAnsi" w:hAnsiTheme="majorHAnsi"/>
          <w:sz w:val="24"/>
        </w:rPr>
        <w:t>D</w:t>
      </w:r>
      <w:r w:rsidRPr="00A85369">
        <w:rPr>
          <w:rFonts w:asciiTheme="majorHAnsi" w:hAnsiTheme="majorHAnsi"/>
          <w:sz w:val="24"/>
        </w:rPr>
        <w:t xml:space="preserve">. Its life expectancy </w:t>
      </w:r>
      <w:r w:rsidR="006E7405" w:rsidRPr="00A85369">
        <w:rPr>
          <w:rFonts w:asciiTheme="majorHAnsi" w:hAnsiTheme="majorHAnsi"/>
          <w:sz w:val="24"/>
        </w:rPr>
        <w:t>is</w:t>
      </w:r>
      <w:r w:rsidRPr="00A85369">
        <w:rPr>
          <w:rFonts w:asciiTheme="majorHAnsi" w:hAnsiTheme="majorHAnsi"/>
          <w:sz w:val="24"/>
        </w:rPr>
        <w:t xml:space="preserve"> over 76 years old and it </w:t>
      </w:r>
      <w:r w:rsidR="006E7405" w:rsidRPr="00A85369">
        <w:rPr>
          <w:rFonts w:asciiTheme="majorHAnsi" w:hAnsiTheme="majorHAnsi"/>
          <w:sz w:val="24"/>
        </w:rPr>
        <w:t>has</w:t>
      </w:r>
      <w:r w:rsidRPr="00A85369">
        <w:rPr>
          <w:rFonts w:asciiTheme="majorHAnsi" w:hAnsiTheme="majorHAnsi"/>
          <w:sz w:val="24"/>
        </w:rPr>
        <w:t xml:space="preserve"> a GNI of 12.5 thousand US</w:t>
      </w:r>
      <w:r w:rsidR="006E7405" w:rsidRPr="00A85369">
        <w:rPr>
          <w:rFonts w:asciiTheme="majorHAnsi" w:hAnsiTheme="majorHAnsi"/>
          <w:sz w:val="24"/>
        </w:rPr>
        <w:t>D</w:t>
      </w:r>
      <w:r w:rsidRPr="00A85369">
        <w:rPr>
          <w:rFonts w:asciiTheme="majorHAnsi" w:hAnsiTheme="majorHAnsi"/>
          <w:sz w:val="24"/>
        </w:rPr>
        <w:t>. Within Latin America, Argentina is the third biggest economy and the fourth most populated territory. (World Bank</w:t>
      </w:r>
      <w:r w:rsidR="00CE5FE3">
        <w:rPr>
          <w:rFonts w:asciiTheme="majorHAnsi" w:hAnsiTheme="majorHAnsi"/>
          <w:sz w:val="24"/>
        </w:rPr>
        <w:t>,</w:t>
      </w:r>
      <w:r w:rsidRPr="00A85369">
        <w:rPr>
          <w:rFonts w:asciiTheme="majorHAnsi" w:hAnsiTheme="majorHAnsi"/>
          <w:sz w:val="24"/>
        </w:rPr>
        <w:t xml:space="preserve"> 2017) </w:t>
      </w:r>
    </w:p>
    <w:p w14:paraId="7DAE9A4C" w14:textId="6A6C072A" w:rsidR="00135E31" w:rsidRPr="0033583B" w:rsidRDefault="00981021" w:rsidP="00ED67E5">
      <w:pPr>
        <w:pStyle w:val="Ttulo3"/>
      </w:pPr>
      <w:bookmarkStart w:id="58" w:name="_Toc354842882"/>
      <w:r w:rsidRPr="0033583B">
        <w:t xml:space="preserve">The </w:t>
      </w:r>
      <w:r w:rsidR="00135E31" w:rsidRPr="0033583B">
        <w:t>Corruption Context</w:t>
      </w:r>
      <w:bookmarkEnd w:id="58"/>
      <w:r w:rsidRPr="0033583B">
        <w:t xml:space="preserve"> </w:t>
      </w:r>
    </w:p>
    <w:p w14:paraId="2E625F41" w14:textId="3E2EC6F8"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Corruption has been one of </w:t>
      </w:r>
      <w:r w:rsidR="001B1243" w:rsidRPr="00A85369">
        <w:rPr>
          <w:rFonts w:asciiTheme="majorHAnsi" w:hAnsiTheme="majorHAnsi"/>
          <w:sz w:val="24"/>
        </w:rPr>
        <w:t>the main concerns of Argentina</w:t>
      </w:r>
      <w:r w:rsidRPr="00A85369">
        <w:rPr>
          <w:rFonts w:asciiTheme="majorHAnsi" w:hAnsiTheme="majorHAnsi"/>
          <w:sz w:val="24"/>
        </w:rPr>
        <w:t xml:space="preserve"> </w:t>
      </w:r>
      <w:r w:rsidR="00293B58">
        <w:rPr>
          <w:rFonts w:asciiTheme="majorHAnsi" w:hAnsiTheme="majorHAnsi"/>
          <w:sz w:val="24"/>
        </w:rPr>
        <w:t>for</w:t>
      </w:r>
      <w:r w:rsidR="00293B58" w:rsidRPr="00A85369">
        <w:rPr>
          <w:rFonts w:asciiTheme="majorHAnsi" w:hAnsiTheme="majorHAnsi"/>
          <w:sz w:val="24"/>
        </w:rPr>
        <w:t xml:space="preserve"> </w:t>
      </w:r>
      <w:r w:rsidRPr="00A85369">
        <w:rPr>
          <w:rFonts w:asciiTheme="majorHAnsi" w:hAnsiTheme="majorHAnsi"/>
          <w:sz w:val="24"/>
        </w:rPr>
        <w:t xml:space="preserve">the last decade. Even with an </w:t>
      </w:r>
      <w:r w:rsidR="001B1243" w:rsidRPr="00A85369">
        <w:rPr>
          <w:rFonts w:asciiTheme="majorHAnsi" w:hAnsiTheme="majorHAnsi"/>
          <w:sz w:val="24"/>
        </w:rPr>
        <w:t>on-going</w:t>
      </w:r>
      <w:r w:rsidRPr="00A85369">
        <w:rPr>
          <w:rFonts w:asciiTheme="majorHAnsi" w:hAnsiTheme="majorHAnsi"/>
          <w:sz w:val="24"/>
        </w:rPr>
        <w:t xml:space="preserve"> economic crisis, people considered corruption one of the most relevant problems of the country</w:t>
      </w:r>
      <w:r w:rsidR="001B1243" w:rsidRPr="00A85369">
        <w:rPr>
          <w:rFonts w:asciiTheme="majorHAnsi" w:hAnsiTheme="majorHAnsi"/>
          <w:sz w:val="24"/>
        </w:rPr>
        <w:t xml:space="preserve"> in 2016</w:t>
      </w:r>
      <w:r w:rsidRPr="00A85369">
        <w:rPr>
          <w:rFonts w:asciiTheme="majorHAnsi" w:hAnsiTheme="majorHAnsi"/>
          <w:sz w:val="24"/>
        </w:rPr>
        <w:t>. (</w:t>
      </w:r>
      <w:proofErr w:type="spellStart"/>
      <w:r w:rsidRPr="00A85369">
        <w:rPr>
          <w:rFonts w:asciiTheme="majorHAnsi" w:hAnsiTheme="majorHAnsi"/>
          <w:sz w:val="24"/>
        </w:rPr>
        <w:t>Latinobarómetro</w:t>
      </w:r>
      <w:proofErr w:type="spellEnd"/>
      <w:r w:rsidR="00CE5FE3">
        <w:rPr>
          <w:rFonts w:asciiTheme="majorHAnsi" w:hAnsiTheme="majorHAnsi"/>
          <w:sz w:val="24"/>
        </w:rPr>
        <w:t>,</w:t>
      </w:r>
      <w:r w:rsidRPr="00A85369">
        <w:rPr>
          <w:rFonts w:asciiTheme="majorHAnsi" w:hAnsiTheme="majorHAnsi"/>
          <w:sz w:val="24"/>
        </w:rPr>
        <w:t xml:space="preserve"> 2017) </w:t>
      </w:r>
      <w:r w:rsidR="001B1243" w:rsidRPr="00A85369">
        <w:rPr>
          <w:rFonts w:asciiTheme="majorHAnsi" w:hAnsiTheme="majorHAnsi" w:cs="Perpetua"/>
          <w:sz w:val="24"/>
        </w:rPr>
        <w:t>Similarly</w:t>
      </w:r>
      <w:r w:rsidRPr="00A85369">
        <w:rPr>
          <w:rFonts w:asciiTheme="majorHAnsi" w:hAnsiTheme="majorHAnsi" w:cs="Perpetua"/>
          <w:sz w:val="24"/>
        </w:rPr>
        <w:t xml:space="preserve">, a local survey </w:t>
      </w:r>
      <w:r w:rsidR="001B1243" w:rsidRPr="00A85369">
        <w:rPr>
          <w:rFonts w:asciiTheme="majorHAnsi" w:hAnsiTheme="majorHAnsi" w:cs="Perpetua"/>
          <w:sz w:val="24"/>
        </w:rPr>
        <w:t>from</w:t>
      </w:r>
      <w:r w:rsidRPr="00A85369">
        <w:rPr>
          <w:rFonts w:asciiTheme="majorHAnsi" w:hAnsiTheme="majorHAnsi" w:cs="Perpetua"/>
          <w:sz w:val="24"/>
        </w:rPr>
        <w:t xml:space="preserve"> 2013</w:t>
      </w:r>
      <w:r w:rsidR="00CE5FE3">
        <w:rPr>
          <w:rFonts w:asciiTheme="majorHAnsi" w:hAnsiTheme="majorHAnsi" w:cs="Perpetua"/>
          <w:sz w:val="24"/>
        </w:rPr>
        <w:t xml:space="preserve"> showed that 86% of Argentineans </w:t>
      </w:r>
      <w:r w:rsidRPr="00A85369">
        <w:rPr>
          <w:rFonts w:asciiTheme="majorHAnsi" w:hAnsiTheme="majorHAnsi" w:cs="Perpetua"/>
          <w:sz w:val="24"/>
        </w:rPr>
        <w:t>qualified c</w:t>
      </w:r>
      <w:r w:rsidR="00CE5FE3">
        <w:rPr>
          <w:rFonts w:asciiTheme="majorHAnsi" w:hAnsiTheme="majorHAnsi" w:cs="Perpetua"/>
          <w:sz w:val="24"/>
        </w:rPr>
        <w:t>orruption among the society as high (56%) or medium</w:t>
      </w:r>
      <w:r w:rsidRPr="00A85369">
        <w:rPr>
          <w:rFonts w:asciiTheme="majorHAnsi" w:hAnsiTheme="majorHAnsi" w:cs="Perpetua"/>
          <w:sz w:val="24"/>
        </w:rPr>
        <w:t xml:space="preserve"> (3</w:t>
      </w:r>
      <w:r w:rsidR="00CE5FE3">
        <w:rPr>
          <w:rFonts w:asciiTheme="majorHAnsi" w:hAnsiTheme="majorHAnsi" w:cs="Perpetua"/>
          <w:sz w:val="24"/>
        </w:rPr>
        <w:t>0%) and only 13% considered it low</w:t>
      </w:r>
      <w:r w:rsidRPr="00A85369">
        <w:rPr>
          <w:rFonts w:asciiTheme="majorHAnsi" w:hAnsiTheme="majorHAnsi" w:cs="Perpetua"/>
          <w:sz w:val="24"/>
        </w:rPr>
        <w:t xml:space="preserve">. Furthermore, corruption was believed endemic and widespread in all public areas, affecting the political sphere in particular. (Universidad de </w:t>
      </w:r>
      <w:proofErr w:type="spellStart"/>
      <w:r w:rsidRPr="00A85369">
        <w:rPr>
          <w:rFonts w:asciiTheme="majorHAnsi" w:hAnsiTheme="majorHAnsi" w:cs="Perpetua"/>
          <w:sz w:val="24"/>
        </w:rPr>
        <w:t>Belgrano</w:t>
      </w:r>
      <w:proofErr w:type="spellEnd"/>
      <w:r w:rsidR="00CE5FE3">
        <w:rPr>
          <w:rFonts w:asciiTheme="majorHAnsi" w:hAnsiTheme="majorHAnsi" w:cs="Perpetua"/>
          <w:sz w:val="24"/>
        </w:rPr>
        <w:t>,</w:t>
      </w:r>
      <w:r w:rsidRPr="00A85369">
        <w:rPr>
          <w:rFonts w:asciiTheme="majorHAnsi" w:hAnsiTheme="majorHAnsi" w:cs="Perpetua"/>
          <w:sz w:val="24"/>
        </w:rPr>
        <w:t xml:space="preserve"> 2013) </w:t>
      </w:r>
    </w:p>
    <w:p w14:paraId="0EED0E04" w14:textId="1B3A9FF9"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Global perception indicators are aligned with </w:t>
      </w:r>
      <w:r w:rsidR="00B84946" w:rsidRPr="00A85369">
        <w:rPr>
          <w:rFonts w:asciiTheme="majorHAnsi" w:hAnsiTheme="majorHAnsi"/>
          <w:sz w:val="24"/>
        </w:rPr>
        <w:t>these</w:t>
      </w:r>
      <w:r w:rsidRPr="00A85369">
        <w:rPr>
          <w:rFonts w:asciiTheme="majorHAnsi" w:hAnsiTheme="majorHAnsi"/>
          <w:sz w:val="24"/>
        </w:rPr>
        <w:t xml:space="preserve"> results. The </w:t>
      </w:r>
      <w:r w:rsidR="00B84946" w:rsidRPr="00A85369">
        <w:rPr>
          <w:rFonts w:asciiTheme="majorHAnsi" w:hAnsiTheme="majorHAnsi" w:cs="Perpetua"/>
          <w:sz w:val="24"/>
        </w:rPr>
        <w:t>C</w:t>
      </w:r>
      <w:r w:rsidR="00CE5FE3">
        <w:rPr>
          <w:rFonts w:asciiTheme="majorHAnsi" w:hAnsiTheme="majorHAnsi" w:cs="Perpetua"/>
          <w:sz w:val="24"/>
        </w:rPr>
        <w:t xml:space="preserve">orruption </w:t>
      </w:r>
      <w:r w:rsidR="00B84946" w:rsidRPr="00A85369">
        <w:rPr>
          <w:rFonts w:asciiTheme="majorHAnsi" w:hAnsiTheme="majorHAnsi" w:cs="Perpetua"/>
          <w:sz w:val="24"/>
        </w:rPr>
        <w:t>P</w:t>
      </w:r>
      <w:r w:rsidR="00CE5FE3">
        <w:rPr>
          <w:rFonts w:asciiTheme="majorHAnsi" w:hAnsiTheme="majorHAnsi" w:cs="Perpetua"/>
          <w:sz w:val="24"/>
        </w:rPr>
        <w:t xml:space="preserve">erceptions </w:t>
      </w:r>
      <w:r w:rsidR="00B84946" w:rsidRPr="00A85369">
        <w:rPr>
          <w:rFonts w:asciiTheme="majorHAnsi" w:hAnsiTheme="majorHAnsi" w:cs="Perpetua"/>
          <w:sz w:val="24"/>
        </w:rPr>
        <w:t>I</w:t>
      </w:r>
      <w:r w:rsidR="00CE5FE3">
        <w:rPr>
          <w:rFonts w:asciiTheme="majorHAnsi" w:hAnsiTheme="majorHAnsi" w:cs="Perpetua"/>
          <w:sz w:val="24"/>
        </w:rPr>
        <w:t>ndex (CPI)</w:t>
      </w:r>
      <w:r w:rsidR="00B84946" w:rsidRPr="00A85369">
        <w:rPr>
          <w:rFonts w:asciiTheme="majorHAnsi" w:hAnsiTheme="majorHAnsi" w:cs="Perpetua"/>
          <w:sz w:val="24"/>
        </w:rPr>
        <w:t xml:space="preserve"> of Transparency International ranks</w:t>
      </w:r>
      <w:r w:rsidRPr="00A85369">
        <w:rPr>
          <w:rFonts w:asciiTheme="majorHAnsi" w:hAnsiTheme="majorHAnsi" w:cs="Perpetua"/>
          <w:sz w:val="24"/>
        </w:rPr>
        <w:t xml:space="preserve"> Argentina 95</w:t>
      </w:r>
      <w:r w:rsidRPr="00A85369">
        <w:rPr>
          <w:rFonts w:asciiTheme="majorHAnsi" w:hAnsiTheme="majorHAnsi" w:cs="Perpetua"/>
          <w:sz w:val="24"/>
          <w:vertAlign w:val="superscript"/>
        </w:rPr>
        <w:t xml:space="preserve"> </w:t>
      </w:r>
      <w:r w:rsidRPr="00A85369">
        <w:rPr>
          <w:rFonts w:asciiTheme="majorHAnsi" w:hAnsiTheme="majorHAnsi" w:cs="Perpetua"/>
          <w:sz w:val="24"/>
        </w:rPr>
        <w:t>out of 176 countries with a score of 36 out of 100. It also states that in 2016 Argentina improved 3 points compared to 2015, but only 1 point since 2012. (Transparency International</w:t>
      </w:r>
      <w:r w:rsidR="0059121C">
        <w:rPr>
          <w:rFonts w:asciiTheme="majorHAnsi" w:hAnsiTheme="majorHAnsi" w:cs="Perpetua"/>
          <w:sz w:val="24"/>
        </w:rPr>
        <w:t>,</w:t>
      </w:r>
      <w:r w:rsidRPr="00A85369">
        <w:rPr>
          <w:rFonts w:asciiTheme="majorHAnsi" w:hAnsiTheme="majorHAnsi" w:cs="Perpetua"/>
          <w:sz w:val="24"/>
        </w:rPr>
        <w:t xml:space="preserve"> 2016)</w:t>
      </w:r>
    </w:p>
    <w:p w14:paraId="373F7B48" w14:textId="5C6439F9" w:rsidR="00135E31" w:rsidRPr="00A85369" w:rsidRDefault="00135E31" w:rsidP="00ED67E5">
      <w:pPr>
        <w:spacing w:after="120" w:line="360" w:lineRule="auto"/>
        <w:jc w:val="both"/>
        <w:rPr>
          <w:rFonts w:asciiTheme="majorHAnsi" w:hAnsiTheme="majorHAnsi" w:cs="Arial"/>
          <w:sz w:val="24"/>
          <w:bdr w:val="none" w:sz="0" w:space="0" w:color="auto" w:frame="1"/>
          <w:shd w:val="clear" w:color="auto" w:fill="FFFFFF"/>
        </w:rPr>
      </w:pPr>
      <w:r w:rsidRPr="00A85369">
        <w:rPr>
          <w:rFonts w:asciiTheme="majorHAnsi" w:hAnsiTheme="majorHAnsi" w:cs="Perpetua"/>
          <w:sz w:val="24"/>
        </w:rPr>
        <w:t xml:space="preserve">Furthermore, the International Country Risk Guide </w:t>
      </w:r>
      <w:r w:rsidR="00B84946" w:rsidRPr="00A85369">
        <w:rPr>
          <w:rFonts w:asciiTheme="majorHAnsi" w:hAnsiTheme="majorHAnsi" w:cs="Perpetua"/>
          <w:sz w:val="24"/>
        </w:rPr>
        <w:t>from the PRS Group</w:t>
      </w:r>
      <w:r w:rsidRPr="00A85369">
        <w:rPr>
          <w:rFonts w:asciiTheme="majorHAnsi" w:hAnsiTheme="majorHAnsi" w:cs="Perpetua"/>
          <w:sz w:val="24"/>
        </w:rPr>
        <w:t xml:space="preserve"> highlighted corruption as one of the most critical factors of the </w:t>
      </w:r>
      <w:r w:rsidR="00B84946" w:rsidRPr="00A85369">
        <w:rPr>
          <w:rFonts w:asciiTheme="majorHAnsi" w:hAnsiTheme="majorHAnsi" w:cs="Perpetua"/>
          <w:sz w:val="24"/>
        </w:rPr>
        <w:t>country’s</w:t>
      </w:r>
      <w:r w:rsidRPr="00A85369">
        <w:rPr>
          <w:rFonts w:asciiTheme="majorHAnsi" w:hAnsiTheme="majorHAnsi" w:cs="Perpetua"/>
          <w:sz w:val="24"/>
        </w:rPr>
        <w:t xml:space="preserve"> political risk </w:t>
      </w:r>
      <w:r w:rsidR="00B84946" w:rsidRPr="00A85369">
        <w:rPr>
          <w:rFonts w:asciiTheme="majorHAnsi" w:hAnsiTheme="majorHAnsi" w:cs="Perpetua"/>
          <w:sz w:val="24"/>
        </w:rPr>
        <w:t>in</w:t>
      </w:r>
      <w:r w:rsidRPr="00A85369">
        <w:rPr>
          <w:rFonts w:asciiTheme="majorHAnsi" w:hAnsiTheme="majorHAnsi" w:cs="Perpetua"/>
          <w:sz w:val="24"/>
        </w:rPr>
        <w:t xml:space="preserve"> January</w:t>
      </w:r>
      <w:r w:rsidR="00BB06A0" w:rsidRPr="00A85369">
        <w:rPr>
          <w:rFonts w:asciiTheme="majorHAnsi" w:hAnsiTheme="majorHAnsi" w:cs="Perpetua"/>
          <w:sz w:val="24"/>
        </w:rPr>
        <w:t xml:space="preserve"> of</w:t>
      </w:r>
      <w:r w:rsidRPr="00A85369">
        <w:rPr>
          <w:rFonts w:asciiTheme="majorHAnsi" w:hAnsiTheme="majorHAnsi" w:cs="Perpetua"/>
          <w:sz w:val="24"/>
        </w:rPr>
        <w:t xml:space="preserve"> 2015. (The PRS Group</w:t>
      </w:r>
      <w:r w:rsidR="000608BD">
        <w:rPr>
          <w:rFonts w:asciiTheme="majorHAnsi" w:hAnsiTheme="majorHAnsi" w:cs="Perpetua"/>
          <w:sz w:val="24"/>
        </w:rPr>
        <w:t>,</w:t>
      </w:r>
      <w:r w:rsidRPr="00A85369">
        <w:rPr>
          <w:rFonts w:asciiTheme="majorHAnsi" w:hAnsiTheme="majorHAnsi" w:cs="Perpetua"/>
          <w:sz w:val="24"/>
        </w:rPr>
        <w:t xml:space="preserve"> 2015) Finally, </w:t>
      </w:r>
      <w:r w:rsidRPr="00A85369">
        <w:rPr>
          <w:rStyle w:val="pageheading"/>
          <w:rFonts w:asciiTheme="majorHAnsi" w:hAnsiTheme="majorHAnsi" w:cs="Arial"/>
          <w:sz w:val="24"/>
          <w:bdr w:val="none" w:sz="0" w:space="0" w:color="auto" w:frame="1"/>
          <w:shd w:val="clear" w:color="auto" w:fill="FFFFFF"/>
        </w:rPr>
        <w:t xml:space="preserve">the </w:t>
      </w:r>
      <w:r w:rsidR="00981021" w:rsidRPr="00A85369">
        <w:rPr>
          <w:rStyle w:val="pageheading"/>
          <w:rFonts w:asciiTheme="majorHAnsi" w:hAnsiTheme="majorHAnsi" w:cs="Arial"/>
          <w:sz w:val="24"/>
          <w:bdr w:val="none" w:sz="0" w:space="0" w:color="auto" w:frame="1"/>
          <w:shd w:val="clear" w:color="auto" w:fill="FFFFFF"/>
        </w:rPr>
        <w:t>WGI</w:t>
      </w:r>
      <w:r w:rsidRPr="00A85369">
        <w:rPr>
          <w:rStyle w:val="pageheading"/>
          <w:rFonts w:asciiTheme="majorHAnsi" w:hAnsiTheme="majorHAnsi" w:cs="Arial"/>
          <w:sz w:val="24"/>
          <w:bdr w:val="none" w:sz="0" w:space="0" w:color="auto" w:frame="1"/>
          <w:shd w:val="clear" w:color="auto" w:fill="FFFFFF"/>
        </w:rPr>
        <w:t xml:space="preserve"> ranks</w:t>
      </w:r>
      <w:r w:rsidR="00236EA1" w:rsidRPr="00A85369">
        <w:rPr>
          <w:rStyle w:val="pageheading"/>
          <w:rFonts w:asciiTheme="majorHAnsi" w:hAnsiTheme="majorHAnsi" w:cs="Arial"/>
          <w:sz w:val="24"/>
          <w:bdr w:val="none" w:sz="0" w:space="0" w:color="auto" w:frame="1"/>
          <w:shd w:val="clear" w:color="auto" w:fill="FFFFFF"/>
        </w:rPr>
        <w:t xml:space="preserve"> Argentina in</w:t>
      </w:r>
      <w:r w:rsidRPr="00A85369">
        <w:rPr>
          <w:rStyle w:val="pageheading"/>
          <w:rFonts w:asciiTheme="majorHAnsi" w:hAnsiTheme="majorHAnsi" w:cs="Arial"/>
          <w:sz w:val="24"/>
          <w:bdr w:val="none" w:sz="0" w:space="0" w:color="auto" w:frame="1"/>
          <w:shd w:val="clear" w:color="auto" w:fill="FFFFFF"/>
        </w:rPr>
        <w:t xml:space="preserve"> </w:t>
      </w:r>
      <w:r w:rsidRPr="00A85369">
        <w:rPr>
          <w:rStyle w:val="pageheading"/>
          <w:rFonts w:asciiTheme="majorHAnsi" w:hAnsiTheme="majorHAnsi" w:cs="Arial"/>
          <w:sz w:val="24"/>
          <w:bdr w:val="none" w:sz="0" w:space="0" w:color="auto" w:frame="1"/>
          <w:shd w:val="clear" w:color="auto" w:fill="FFFFFF"/>
        </w:rPr>
        <w:lastRenderedPageBreak/>
        <w:t xml:space="preserve">68 out of 208 countries, </w:t>
      </w:r>
      <w:r w:rsidR="00AB1189">
        <w:rPr>
          <w:rStyle w:val="pageheading"/>
          <w:rFonts w:asciiTheme="majorHAnsi" w:hAnsiTheme="majorHAnsi" w:cs="Arial"/>
          <w:sz w:val="24"/>
          <w:bdr w:val="none" w:sz="0" w:space="0" w:color="auto" w:frame="1"/>
          <w:shd w:val="clear" w:color="auto" w:fill="FFFFFF"/>
        </w:rPr>
        <w:t>with the lowest scores being the most corrupt</w:t>
      </w:r>
      <w:r w:rsidRPr="00A85369">
        <w:rPr>
          <w:rStyle w:val="pageheading"/>
          <w:rFonts w:asciiTheme="majorHAnsi" w:hAnsiTheme="majorHAnsi" w:cs="Arial"/>
          <w:sz w:val="24"/>
          <w:bdr w:val="none" w:sz="0" w:space="0" w:color="auto" w:frame="1"/>
          <w:shd w:val="clear" w:color="auto" w:fill="FFFFFF"/>
        </w:rPr>
        <w:t>. (Kaufmann et. al.</w:t>
      </w:r>
      <w:r w:rsidR="000608BD">
        <w:rPr>
          <w:rStyle w:val="pageheading"/>
          <w:rFonts w:asciiTheme="majorHAnsi" w:hAnsiTheme="majorHAnsi" w:cs="Arial"/>
          <w:sz w:val="24"/>
          <w:bdr w:val="none" w:sz="0" w:space="0" w:color="auto" w:frame="1"/>
          <w:shd w:val="clear" w:color="auto" w:fill="FFFFFF"/>
        </w:rPr>
        <w:t>,</w:t>
      </w:r>
      <w:r w:rsidRPr="00A85369">
        <w:rPr>
          <w:rStyle w:val="pageheading"/>
          <w:rFonts w:asciiTheme="majorHAnsi" w:hAnsiTheme="majorHAnsi" w:cs="Arial"/>
          <w:sz w:val="24"/>
          <w:bdr w:val="none" w:sz="0" w:space="0" w:color="auto" w:frame="1"/>
          <w:shd w:val="clear" w:color="auto" w:fill="FFFFFF"/>
        </w:rPr>
        <w:t xml:space="preserve"> 2010)</w:t>
      </w:r>
    </w:p>
    <w:p w14:paraId="2B0C68D3" w14:textId="77777777" w:rsidR="000608BD" w:rsidRDefault="0039042B" w:rsidP="00ED67E5">
      <w:pPr>
        <w:spacing w:after="120" w:line="360" w:lineRule="auto"/>
        <w:jc w:val="both"/>
        <w:rPr>
          <w:rFonts w:asciiTheme="majorHAnsi" w:hAnsiTheme="majorHAnsi"/>
          <w:sz w:val="24"/>
        </w:rPr>
      </w:pPr>
      <w:r>
        <w:rPr>
          <w:rFonts w:asciiTheme="majorHAnsi" w:hAnsiTheme="majorHAnsi"/>
          <w:sz w:val="24"/>
        </w:rPr>
        <w:t>While corruption has been relevant for a longer period of time</w:t>
      </w:r>
      <w:r w:rsidR="00236EA1" w:rsidRPr="00A85369">
        <w:rPr>
          <w:rFonts w:asciiTheme="majorHAnsi" w:hAnsiTheme="majorHAnsi"/>
          <w:sz w:val="24"/>
        </w:rPr>
        <w:t xml:space="preserve">, </w:t>
      </w:r>
      <w:r>
        <w:rPr>
          <w:rFonts w:asciiTheme="majorHAnsi" w:hAnsiTheme="majorHAnsi"/>
          <w:sz w:val="24"/>
        </w:rPr>
        <w:t>it was only in</w:t>
      </w:r>
      <w:r w:rsidRPr="00A85369">
        <w:rPr>
          <w:rFonts w:asciiTheme="majorHAnsi" w:hAnsiTheme="majorHAnsi"/>
          <w:sz w:val="24"/>
        </w:rPr>
        <w:t xml:space="preserve"> </w:t>
      </w:r>
      <w:r w:rsidR="00236EA1" w:rsidRPr="00A85369">
        <w:rPr>
          <w:rFonts w:asciiTheme="majorHAnsi" w:hAnsiTheme="majorHAnsi"/>
          <w:sz w:val="24"/>
        </w:rPr>
        <w:t>the last five years</w:t>
      </w:r>
      <w:r w:rsidR="00135E31" w:rsidRPr="00A85369">
        <w:rPr>
          <w:rFonts w:asciiTheme="majorHAnsi" w:hAnsiTheme="majorHAnsi"/>
          <w:sz w:val="24"/>
        </w:rPr>
        <w:t xml:space="preserve"> </w:t>
      </w:r>
      <w:r>
        <w:rPr>
          <w:rFonts w:asciiTheme="majorHAnsi" w:hAnsiTheme="majorHAnsi"/>
          <w:sz w:val="24"/>
        </w:rPr>
        <w:t xml:space="preserve">that </w:t>
      </w:r>
      <w:r w:rsidR="003E4D20">
        <w:rPr>
          <w:rFonts w:asciiTheme="majorHAnsi" w:hAnsiTheme="majorHAnsi"/>
          <w:sz w:val="24"/>
        </w:rPr>
        <w:t>it</w:t>
      </w:r>
      <w:r w:rsidR="003E4D20" w:rsidRPr="00A85369">
        <w:rPr>
          <w:rFonts w:asciiTheme="majorHAnsi" w:hAnsiTheme="majorHAnsi"/>
          <w:sz w:val="24"/>
        </w:rPr>
        <w:t xml:space="preserve"> </w:t>
      </w:r>
      <w:r w:rsidR="00BB06A0" w:rsidRPr="00A85369">
        <w:rPr>
          <w:rFonts w:asciiTheme="majorHAnsi" w:hAnsiTheme="majorHAnsi"/>
          <w:sz w:val="24"/>
        </w:rPr>
        <w:t>became</w:t>
      </w:r>
      <w:r w:rsidR="00135E31" w:rsidRPr="00A85369">
        <w:rPr>
          <w:rFonts w:asciiTheme="majorHAnsi" w:hAnsiTheme="majorHAnsi"/>
          <w:sz w:val="24"/>
        </w:rPr>
        <w:t xml:space="preserve"> one of the most prominent issues of concern in </w:t>
      </w:r>
      <w:r>
        <w:rPr>
          <w:rFonts w:asciiTheme="majorHAnsi" w:hAnsiTheme="majorHAnsi"/>
          <w:sz w:val="24"/>
        </w:rPr>
        <w:t>the country</w:t>
      </w:r>
      <w:r w:rsidR="00236EA1" w:rsidRPr="00A85369">
        <w:rPr>
          <w:rFonts w:asciiTheme="majorHAnsi" w:hAnsiTheme="majorHAnsi"/>
          <w:sz w:val="24"/>
        </w:rPr>
        <w:t xml:space="preserve">. The reason </w:t>
      </w:r>
      <w:r w:rsidR="00135E31" w:rsidRPr="00A85369">
        <w:rPr>
          <w:rFonts w:asciiTheme="majorHAnsi" w:hAnsiTheme="majorHAnsi"/>
          <w:sz w:val="24"/>
        </w:rPr>
        <w:t xml:space="preserve">was the emergence of renowned cases of </w:t>
      </w:r>
      <w:r w:rsidR="00236EA1" w:rsidRPr="00A85369">
        <w:rPr>
          <w:rFonts w:asciiTheme="majorHAnsi" w:hAnsiTheme="majorHAnsi"/>
          <w:sz w:val="24"/>
        </w:rPr>
        <w:t>corruption, which</w:t>
      </w:r>
      <w:r w:rsidR="00135E31" w:rsidRPr="00A85369">
        <w:rPr>
          <w:rFonts w:asciiTheme="majorHAnsi" w:hAnsiTheme="majorHAnsi"/>
          <w:sz w:val="24"/>
        </w:rPr>
        <w:t xml:space="preserve"> involved the highest levels of the public and private sectors. </w:t>
      </w:r>
      <w:r>
        <w:rPr>
          <w:rFonts w:asciiTheme="majorHAnsi" w:hAnsiTheme="majorHAnsi"/>
          <w:sz w:val="24"/>
        </w:rPr>
        <w:t>Current examples include</w:t>
      </w:r>
      <w:r w:rsidR="00135E31" w:rsidRPr="00A85369">
        <w:rPr>
          <w:rFonts w:asciiTheme="majorHAnsi" w:hAnsiTheme="majorHAnsi"/>
          <w:sz w:val="24"/>
        </w:rPr>
        <w:t xml:space="preserve"> the </w:t>
      </w:r>
      <w:r w:rsidR="00236EA1" w:rsidRPr="00A85369">
        <w:rPr>
          <w:rFonts w:asciiTheme="majorHAnsi" w:hAnsiTheme="majorHAnsi"/>
          <w:sz w:val="24"/>
        </w:rPr>
        <w:t xml:space="preserve">local justice </w:t>
      </w:r>
      <w:r>
        <w:rPr>
          <w:rFonts w:asciiTheme="majorHAnsi" w:hAnsiTheme="majorHAnsi"/>
          <w:sz w:val="24"/>
        </w:rPr>
        <w:t xml:space="preserve">investigation of </w:t>
      </w:r>
      <w:r w:rsidRPr="00A85369">
        <w:rPr>
          <w:rFonts w:asciiTheme="majorHAnsi" w:hAnsiTheme="majorHAnsi"/>
          <w:sz w:val="24"/>
        </w:rPr>
        <w:t>President</w:t>
      </w:r>
      <w:r w:rsidR="00236EA1" w:rsidRPr="00A85369">
        <w:rPr>
          <w:rFonts w:asciiTheme="majorHAnsi" w:hAnsiTheme="majorHAnsi"/>
          <w:sz w:val="24"/>
        </w:rPr>
        <w:t xml:space="preserve"> </w:t>
      </w:r>
      <w:proofErr w:type="spellStart"/>
      <w:r w:rsidR="00236EA1" w:rsidRPr="00A85369">
        <w:rPr>
          <w:rFonts w:asciiTheme="majorHAnsi" w:hAnsiTheme="majorHAnsi"/>
          <w:sz w:val="24"/>
        </w:rPr>
        <w:t>Macri</w:t>
      </w:r>
      <w:proofErr w:type="spellEnd"/>
      <w:r w:rsidR="00236EA1" w:rsidRPr="00A85369">
        <w:rPr>
          <w:rFonts w:asciiTheme="majorHAnsi" w:hAnsiTheme="majorHAnsi"/>
          <w:sz w:val="24"/>
        </w:rPr>
        <w:t xml:space="preserve"> and his father for serious accusations related </w:t>
      </w:r>
      <w:r w:rsidR="00135E31" w:rsidRPr="00A85369">
        <w:rPr>
          <w:rFonts w:asciiTheme="majorHAnsi" w:hAnsiTheme="majorHAnsi"/>
          <w:sz w:val="24"/>
        </w:rPr>
        <w:t xml:space="preserve">to the Panama </w:t>
      </w:r>
      <w:r w:rsidR="00236EA1" w:rsidRPr="00A85369">
        <w:rPr>
          <w:rFonts w:asciiTheme="majorHAnsi" w:hAnsiTheme="majorHAnsi"/>
          <w:sz w:val="24"/>
        </w:rPr>
        <w:t xml:space="preserve">Papers scandal (La </w:t>
      </w:r>
      <w:proofErr w:type="spellStart"/>
      <w:r w:rsidR="00236EA1" w:rsidRPr="00A85369">
        <w:rPr>
          <w:rFonts w:asciiTheme="majorHAnsi" w:hAnsiTheme="majorHAnsi"/>
          <w:sz w:val="24"/>
        </w:rPr>
        <w:t>Nación</w:t>
      </w:r>
      <w:proofErr w:type="spellEnd"/>
      <w:r w:rsidR="000608BD">
        <w:rPr>
          <w:rFonts w:asciiTheme="majorHAnsi" w:hAnsiTheme="majorHAnsi"/>
          <w:sz w:val="24"/>
        </w:rPr>
        <w:t>,</w:t>
      </w:r>
      <w:r w:rsidR="00236EA1" w:rsidRPr="00A85369">
        <w:rPr>
          <w:rFonts w:asciiTheme="majorHAnsi" w:hAnsiTheme="majorHAnsi"/>
          <w:sz w:val="24"/>
        </w:rPr>
        <w:t xml:space="preserve"> 2017)</w:t>
      </w:r>
      <w:r>
        <w:rPr>
          <w:rFonts w:asciiTheme="majorHAnsi" w:hAnsiTheme="majorHAnsi"/>
          <w:sz w:val="24"/>
        </w:rPr>
        <w:t>.</w:t>
      </w:r>
      <w:r w:rsidR="00236EA1" w:rsidRPr="00A85369">
        <w:rPr>
          <w:rFonts w:asciiTheme="majorHAnsi" w:hAnsiTheme="majorHAnsi"/>
          <w:sz w:val="24"/>
        </w:rPr>
        <w:t xml:space="preserve"> </w:t>
      </w:r>
    </w:p>
    <w:p w14:paraId="19694C1B" w14:textId="161E21EC" w:rsidR="00135E31" w:rsidRPr="00A85369" w:rsidRDefault="00236EA1" w:rsidP="00ED67E5">
      <w:pPr>
        <w:spacing w:after="120" w:line="360" w:lineRule="auto"/>
        <w:jc w:val="both"/>
        <w:rPr>
          <w:rFonts w:asciiTheme="majorHAnsi" w:hAnsiTheme="majorHAnsi"/>
          <w:sz w:val="24"/>
        </w:rPr>
      </w:pPr>
      <w:r w:rsidRPr="00A85369">
        <w:rPr>
          <w:rFonts w:asciiTheme="majorHAnsi" w:hAnsiTheme="majorHAnsi"/>
          <w:sz w:val="24"/>
        </w:rPr>
        <w:t xml:space="preserve">Also, </w:t>
      </w:r>
      <w:r w:rsidR="00135E31" w:rsidRPr="00A85369">
        <w:rPr>
          <w:rFonts w:asciiTheme="majorHAnsi" w:hAnsiTheme="majorHAnsi"/>
          <w:sz w:val="24"/>
        </w:rPr>
        <w:t xml:space="preserve">the former </w:t>
      </w:r>
      <w:r w:rsidR="0039042B">
        <w:rPr>
          <w:rFonts w:asciiTheme="majorHAnsi" w:hAnsiTheme="majorHAnsi"/>
          <w:sz w:val="24"/>
        </w:rPr>
        <w:t>P</w:t>
      </w:r>
      <w:r w:rsidR="00135E31" w:rsidRPr="00A85369">
        <w:rPr>
          <w:rFonts w:asciiTheme="majorHAnsi" w:hAnsiTheme="majorHAnsi"/>
          <w:sz w:val="24"/>
        </w:rPr>
        <w:t xml:space="preserve">resident and </w:t>
      </w:r>
      <w:r w:rsidR="0039042B">
        <w:rPr>
          <w:rFonts w:asciiTheme="majorHAnsi" w:hAnsiTheme="majorHAnsi"/>
          <w:sz w:val="24"/>
        </w:rPr>
        <w:t>V</w:t>
      </w:r>
      <w:r w:rsidR="00135E31" w:rsidRPr="00A85369">
        <w:rPr>
          <w:rFonts w:asciiTheme="majorHAnsi" w:hAnsiTheme="majorHAnsi"/>
          <w:sz w:val="24"/>
        </w:rPr>
        <w:t>ice</w:t>
      </w:r>
      <w:r w:rsidR="0039042B">
        <w:rPr>
          <w:rFonts w:asciiTheme="majorHAnsi" w:hAnsiTheme="majorHAnsi"/>
          <w:sz w:val="24"/>
        </w:rPr>
        <w:t xml:space="preserve"> P</w:t>
      </w:r>
      <w:r w:rsidR="00135E31" w:rsidRPr="00A85369">
        <w:rPr>
          <w:rFonts w:asciiTheme="majorHAnsi" w:hAnsiTheme="majorHAnsi"/>
          <w:sz w:val="24"/>
        </w:rPr>
        <w:t xml:space="preserve">resident are being prosecuted for embezzlement. </w:t>
      </w:r>
      <w:r w:rsidRPr="00A85369">
        <w:rPr>
          <w:rFonts w:asciiTheme="majorHAnsi" w:hAnsiTheme="majorHAnsi"/>
          <w:sz w:val="24"/>
        </w:rPr>
        <w:t>Similarly</w:t>
      </w:r>
      <w:r w:rsidR="00135E31" w:rsidRPr="00A85369">
        <w:rPr>
          <w:rFonts w:asciiTheme="majorHAnsi" w:hAnsiTheme="majorHAnsi"/>
          <w:sz w:val="24"/>
        </w:rPr>
        <w:t xml:space="preserve">, the former Minister of Public Infrastructure and Federal Investment was charged in 2016 with the crime of misappropriation of federal resources and one of his closest assistants, the former Secretary of Public Infrastructure was arrested in June 2016 while he was trying to hide 9 million </w:t>
      </w:r>
      <w:r w:rsidRPr="00A85369">
        <w:rPr>
          <w:rFonts w:asciiTheme="majorHAnsi" w:hAnsiTheme="majorHAnsi"/>
          <w:sz w:val="24"/>
        </w:rPr>
        <w:t>USD</w:t>
      </w:r>
      <w:r w:rsidR="00135E31" w:rsidRPr="00A85369">
        <w:rPr>
          <w:rFonts w:asciiTheme="majorHAnsi" w:hAnsiTheme="majorHAnsi"/>
          <w:sz w:val="24"/>
        </w:rPr>
        <w:t xml:space="preserve"> in a monastery. (La </w:t>
      </w:r>
      <w:proofErr w:type="spellStart"/>
      <w:r w:rsidR="00135E31" w:rsidRPr="00A85369">
        <w:rPr>
          <w:rFonts w:asciiTheme="majorHAnsi" w:hAnsiTheme="majorHAnsi"/>
          <w:sz w:val="24"/>
        </w:rPr>
        <w:t>Nación</w:t>
      </w:r>
      <w:proofErr w:type="spellEnd"/>
      <w:r w:rsidR="000608BD">
        <w:rPr>
          <w:rFonts w:asciiTheme="majorHAnsi" w:hAnsiTheme="majorHAnsi"/>
          <w:sz w:val="24"/>
        </w:rPr>
        <w:t>,</w:t>
      </w:r>
      <w:r w:rsidR="00135E31" w:rsidRPr="00A85369">
        <w:rPr>
          <w:rFonts w:asciiTheme="majorHAnsi" w:hAnsiTheme="majorHAnsi"/>
          <w:sz w:val="24"/>
        </w:rPr>
        <w:t xml:space="preserve"> 2016)</w:t>
      </w:r>
    </w:p>
    <w:p w14:paraId="77995E34" w14:textId="6FA2664B"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cs="Perpetua"/>
          <w:sz w:val="24"/>
        </w:rPr>
        <w:t xml:space="preserve">All things considered, we can observe that Argentina presents many characteristics </w:t>
      </w:r>
      <w:r w:rsidR="00AB1189">
        <w:rPr>
          <w:rFonts w:asciiTheme="majorHAnsi" w:hAnsiTheme="majorHAnsi" w:cs="Perpetua"/>
          <w:sz w:val="24"/>
        </w:rPr>
        <w:t>of competitive particularism</w:t>
      </w:r>
      <w:r w:rsidRPr="00AB1189">
        <w:rPr>
          <w:rFonts w:asciiTheme="majorHAnsi" w:hAnsiTheme="majorHAnsi" w:cs="Perpetua"/>
          <w:sz w:val="24"/>
        </w:rPr>
        <w:t xml:space="preserve"> governance regimes</w:t>
      </w:r>
      <w:r w:rsidR="00AB1189">
        <w:rPr>
          <w:rFonts w:asciiTheme="majorHAnsi" w:hAnsiTheme="majorHAnsi" w:cs="Perpetua"/>
          <w:sz w:val="24"/>
        </w:rPr>
        <w:t xml:space="preserve"> as defined by </w:t>
      </w:r>
      <w:proofErr w:type="spellStart"/>
      <w:r w:rsidR="00AB1189">
        <w:rPr>
          <w:rFonts w:asciiTheme="majorHAnsi" w:hAnsiTheme="majorHAnsi" w:cs="Perpetua"/>
          <w:sz w:val="24"/>
        </w:rPr>
        <w:t>Mungiu-Pippidi</w:t>
      </w:r>
      <w:proofErr w:type="spellEnd"/>
      <w:r w:rsidR="00AB1189">
        <w:rPr>
          <w:rFonts w:asciiTheme="majorHAnsi" w:hAnsiTheme="majorHAnsi" w:cs="Perpetua"/>
          <w:sz w:val="24"/>
        </w:rPr>
        <w:t xml:space="preserve"> (2015</w:t>
      </w:r>
      <w:r w:rsidRPr="00A85369">
        <w:rPr>
          <w:rFonts w:asciiTheme="majorHAnsi" w:hAnsiTheme="majorHAnsi" w:cs="Perpetua"/>
          <w:sz w:val="24"/>
        </w:rPr>
        <w:t>)</w:t>
      </w:r>
      <w:r w:rsidR="00AB1189">
        <w:rPr>
          <w:rFonts w:asciiTheme="majorHAnsi" w:hAnsiTheme="majorHAnsi" w:cs="Perpetua"/>
          <w:sz w:val="24"/>
        </w:rPr>
        <w:t>.</w:t>
      </w:r>
      <w:r w:rsidRPr="00A85369">
        <w:rPr>
          <w:rFonts w:asciiTheme="majorHAnsi" w:hAnsiTheme="majorHAnsi" w:cs="Perpetua"/>
          <w:sz w:val="24"/>
        </w:rPr>
        <w:t xml:space="preserve"> For instance, power is stratified but disputed competitively; </w:t>
      </w:r>
      <w:r w:rsidR="00BB06A0" w:rsidRPr="00A85369">
        <w:rPr>
          <w:rFonts w:asciiTheme="majorHAnsi" w:hAnsiTheme="majorHAnsi" w:cs="Perpetua"/>
          <w:sz w:val="24"/>
        </w:rPr>
        <w:t xml:space="preserve">the </w:t>
      </w:r>
      <w:r w:rsidR="00AB1189">
        <w:rPr>
          <w:rFonts w:asciiTheme="majorHAnsi" w:hAnsiTheme="majorHAnsi" w:cs="Perpetua"/>
          <w:sz w:val="24"/>
        </w:rPr>
        <w:t>State’</w:t>
      </w:r>
      <w:r w:rsidRPr="00A85369">
        <w:rPr>
          <w:rFonts w:asciiTheme="majorHAnsi" w:hAnsiTheme="majorHAnsi" w:cs="Perpetua"/>
          <w:sz w:val="24"/>
        </w:rPr>
        <w:t>s autonomy tends to be captured by those who win the elections; public allocation of resources is particular and mainly dependent on the governing party; the separation between public and private sectors is weak and sometimes inexistent</w:t>
      </w:r>
      <w:r w:rsidR="0039042B">
        <w:rPr>
          <w:rFonts w:asciiTheme="majorHAnsi" w:hAnsiTheme="majorHAnsi" w:cs="Perpetua"/>
          <w:sz w:val="24"/>
        </w:rPr>
        <w:t>,</w:t>
      </w:r>
      <w:r w:rsidRPr="00A85369">
        <w:rPr>
          <w:rFonts w:asciiTheme="majorHAnsi" w:hAnsiTheme="majorHAnsi" w:cs="Perpetua"/>
          <w:sz w:val="24"/>
        </w:rPr>
        <w:t xml:space="preserve"> and government accountability tends to be possible only when </w:t>
      </w:r>
      <w:r w:rsidR="0039042B">
        <w:rPr>
          <w:rFonts w:asciiTheme="majorHAnsi" w:hAnsiTheme="majorHAnsi" w:cs="Perpetua"/>
          <w:sz w:val="24"/>
        </w:rPr>
        <w:t>there is a change in ruling parties</w:t>
      </w:r>
      <w:r w:rsidRPr="00A85369">
        <w:rPr>
          <w:rFonts w:asciiTheme="majorHAnsi" w:hAnsiTheme="majorHAnsi" w:cs="Perpetua"/>
          <w:sz w:val="24"/>
        </w:rPr>
        <w:t xml:space="preserve">.  </w:t>
      </w:r>
    </w:p>
    <w:p w14:paraId="51BFEC26" w14:textId="6F51A7C7" w:rsidR="00135E31" w:rsidRPr="0033583B" w:rsidRDefault="00A85369" w:rsidP="00ED67E5">
      <w:pPr>
        <w:pStyle w:val="Ttulo3"/>
      </w:pPr>
      <w:bookmarkStart w:id="59" w:name="_Toc354842883"/>
      <w:r w:rsidRPr="0033583B">
        <w:t>Argentina’</w:t>
      </w:r>
      <w:r w:rsidR="00135E31" w:rsidRPr="0033583B">
        <w:t>s performance within Latin America</w:t>
      </w:r>
      <w:bookmarkEnd w:id="59"/>
    </w:p>
    <w:p w14:paraId="4AD34000" w14:textId="38F2E74B" w:rsidR="00135E31" w:rsidRPr="00A85369" w:rsidRDefault="00B00A23" w:rsidP="00ED67E5">
      <w:pPr>
        <w:spacing w:after="120" w:line="360" w:lineRule="auto"/>
        <w:jc w:val="both"/>
        <w:rPr>
          <w:rFonts w:asciiTheme="majorHAnsi" w:hAnsiTheme="majorHAnsi" w:cs="Perpetua"/>
          <w:sz w:val="24"/>
        </w:rPr>
      </w:pPr>
      <w:r w:rsidRPr="00AB1189">
        <w:rPr>
          <w:rFonts w:asciiTheme="majorHAnsi" w:hAnsiTheme="majorHAnsi" w:cs="Perpetua"/>
          <w:sz w:val="24"/>
        </w:rPr>
        <w:t>Following, we present an analysis about</w:t>
      </w:r>
      <w:r w:rsidR="00135E31" w:rsidRPr="00AB1189">
        <w:rPr>
          <w:rFonts w:asciiTheme="majorHAnsi" w:hAnsiTheme="majorHAnsi" w:cs="Perpetua"/>
          <w:sz w:val="24"/>
        </w:rPr>
        <w:t xml:space="preserve"> how Argentina has been performing </w:t>
      </w:r>
      <w:r w:rsidR="00124D60">
        <w:rPr>
          <w:rFonts w:asciiTheme="majorHAnsi" w:hAnsiTheme="majorHAnsi" w:cs="Perpetua"/>
          <w:sz w:val="24"/>
        </w:rPr>
        <w:t>in terms on the main variables of this study with respect to</w:t>
      </w:r>
      <w:r w:rsidR="00135E31" w:rsidRPr="00AB1189">
        <w:rPr>
          <w:rFonts w:asciiTheme="majorHAnsi" w:hAnsiTheme="majorHAnsi" w:cs="Perpetua"/>
          <w:sz w:val="24"/>
        </w:rPr>
        <w:t xml:space="preserve"> Latin America</w:t>
      </w:r>
      <w:r w:rsidR="00181766" w:rsidRPr="00AB1189">
        <w:rPr>
          <w:rFonts w:asciiTheme="majorHAnsi" w:hAnsiTheme="majorHAnsi" w:cs="Perpetua"/>
          <w:sz w:val="24"/>
        </w:rPr>
        <w:t>.</w:t>
      </w:r>
      <w:r w:rsidR="00135E31" w:rsidRPr="00A85369">
        <w:rPr>
          <w:rFonts w:asciiTheme="majorHAnsi" w:hAnsiTheme="majorHAnsi" w:cs="Perpetua"/>
          <w:sz w:val="24"/>
        </w:rPr>
        <w:t xml:space="preserve"> </w:t>
      </w:r>
      <w:r w:rsidR="00F41322" w:rsidRPr="00A85369">
        <w:rPr>
          <w:rFonts w:asciiTheme="majorHAnsi" w:hAnsiTheme="majorHAnsi" w:cs="Perpetua"/>
          <w:sz w:val="24"/>
        </w:rPr>
        <w:t>Table III</w:t>
      </w:r>
      <w:r w:rsidR="00135E31" w:rsidRPr="00A85369">
        <w:rPr>
          <w:rFonts w:asciiTheme="majorHAnsi" w:hAnsiTheme="majorHAnsi" w:cs="Perpetua"/>
          <w:sz w:val="24"/>
        </w:rPr>
        <w:t xml:space="preserve"> provides a first glance of the country´s performance from 2006 to 2015 in absolute and relative terms. </w:t>
      </w:r>
    </w:p>
    <w:p w14:paraId="5A6F2B02" w14:textId="33A71CB5" w:rsidR="00F41322" w:rsidRDefault="00BE12E5" w:rsidP="00F41322">
      <w:pPr>
        <w:keepNext/>
        <w:spacing w:line="240" w:lineRule="auto"/>
        <w:jc w:val="center"/>
      </w:pPr>
      <w:r w:rsidRPr="00BE12E5">
        <w:rPr>
          <w:noProof/>
          <w:lang w:val="es-ES" w:eastAsia="es-ES"/>
        </w:rPr>
        <w:lastRenderedPageBreak/>
        <w:drawing>
          <wp:inline distT="0" distB="0" distL="0" distR="0" wp14:anchorId="427D2A07" wp14:editId="4C5CAEAA">
            <wp:extent cx="5396230" cy="1394707"/>
            <wp:effectExtent l="0" t="0" r="0" b="254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396230" cy="1394707"/>
                    </a:xfrm>
                    <a:prstGeom prst="rect">
                      <a:avLst/>
                    </a:prstGeom>
                    <a:noFill/>
                    <a:ln>
                      <a:noFill/>
                    </a:ln>
                  </pic:spPr>
                </pic:pic>
              </a:graphicData>
            </a:graphic>
          </wp:inline>
        </w:drawing>
      </w:r>
    </w:p>
    <w:p w14:paraId="254B23CE" w14:textId="13345D3D" w:rsidR="00135E31" w:rsidRPr="00B00A23" w:rsidRDefault="00F41322" w:rsidP="00F41322">
      <w:pPr>
        <w:pStyle w:val="Epgrafe"/>
        <w:jc w:val="center"/>
        <w:rPr>
          <w:rFonts w:ascii="Cambria" w:hAnsi="Cambria"/>
          <w:color w:val="auto"/>
        </w:rPr>
      </w:pPr>
      <w:proofErr w:type="gramStart"/>
      <w:r w:rsidRPr="00B00A23">
        <w:rPr>
          <w:rFonts w:ascii="Cambria" w:hAnsi="Cambria"/>
          <w:color w:val="auto"/>
        </w:rPr>
        <w:t xml:space="preserve">Table </w:t>
      </w:r>
      <w:r w:rsidR="001D11A0">
        <w:rPr>
          <w:rFonts w:ascii="Cambria" w:hAnsi="Cambria"/>
          <w:color w:val="auto"/>
        </w:rPr>
        <w:fldChar w:fldCharType="begin"/>
      </w:r>
      <w:r w:rsidR="001D11A0">
        <w:rPr>
          <w:rFonts w:ascii="Cambria" w:hAnsi="Cambria"/>
          <w:color w:val="auto"/>
        </w:rPr>
        <w:instrText xml:space="preserve"> SEQ Table \* ROMAN </w:instrText>
      </w:r>
      <w:r w:rsidR="001D11A0">
        <w:rPr>
          <w:rFonts w:ascii="Cambria" w:hAnsi="Cambria"/>
          <w:color w:val="auto"/>
        </w:rPr>
        <w:fldChar w:fldCharType="separate"/>
      </w:r>
      <w:r w:rsidR="005F0F35">
        <w:rPr>
          <w:rFonts w:ascii="Cambria" w:hAnsi="Cambria"/>
          <w:noProof/>
          <w:color w:val="auto"/>
        </w:rPr>
        <w:t>III</w:t>
      </w:r>
      <w:r w:rsidR="001D11A0">
        <w:rPr>
          <w:rFonts w:ascii="Cambria" w:hAnsi="Cambria"/>
          <w:color w:val="auto"/>
        </w:rPr>
        <w:fldChar w:fldCharType="end"/>
      </w:r>
      <w:r w:rsidRPr="00B00A23">
        <w:rPr>
          <w:rFonts w:ascii="Cambria" w:hAnsi="Cambria"/>
          <w:color w:val="auto"/>
        </w:rPr>
        <w:t>.</w:t>
      </w:r>
      <w:proofErr w:type="gramEnd"/>
      <w:r w:rsidRPr="00B00A23">
        <w:rPr>
          <w:rFonts w:ascii="Cambria" w:hAnsi="Cambria"/>
          <w:color w:val="auto"/>
        </w:rPr>
        <w:t xml:space="preserve"> Argentina's variable change 1996-2015</w:t>
      </w:r>
    </w:p>
    <w:p w14:paraId="4EA96D94" w14:textId="2D83E560" w:rsidR="00135E31" w:rsidRPr="00A85369" w:rsidRDefault="00672B05" w:rsidP="00ED67E5">
      <w:pPr>
        <w:spacing w:after="120" w:line="360" w:lineRule="auto"/>
        <w:jc w:val="both"/>
        <w:rPr>
          <w:rFonts w:asciiTheme="majorHAnsi" w:hAnsiTheme="majorHAnsi"/>
          <w:sz w:val="24"/>
        </w:rPr>
      </w:pPr>
      <w:r>
        <w:rPr>
          <w:rFonts w:asciiTheme="majorHAnsi" w:hAnsiTheme="majorHAnsi"/>
          <w:sz w:val="24"/>
        </w:rPr>
        <w:t>Control of c</w:t>
      </w:r>
      <w:r w:rsidR="00135E31" w:rsidRPr="00A85369">
        <w:rPr>
          <w:rFonts w:asciiTheme="majorHAnsi" w:hAnsiTheme="majorHAnsi"/>
          <w:sz w:val="24"/>
        </w:rPr>
        <w:t>orruption in Argentina deteriorated by almost 60% between 2006 and 2015, when it reached its worst score from</w:t>
      </w:r>
      <w:r w:rsidR="009D77A5" w:rsidRPr="00A85369">
        <w:rPr>
          <w:rFonts w:asciiTheme="majorHAnsi" w:hAnsiTheme="majorHAnsi"/>
          <w:sz w:val="24"/>
        </w:rPr>
        <w:t xml:space="preserve"> the last ten years. Despite </w:t>
      </w:r>
      <w:r w:rsidR="00135E31" w:rsidRPr="00A85369">
        <w:rPr>
          <w:rFonts w:asciiTheme="majorHAnsi" w:hAnsiTheme="majorHAnsi"/>
          <w:sz w:val="24"/>
        </w:rPr>
        <w:t xml:space="preserve">some improvements between 2010 and 2013, as </w:t>
      </w:r>
      <w:r w:rsidR="009D77A5" w:rsidRPr="00A85369">
        <w:rPr>
          <w:rFonts w:asciiTheme="majorHAnsi" w:hAnsiTheme="majorHAnsi"/>
          <w:sz w:val="24"/>
        </w:rPr>
        <w:t>Table III</w:t>
      </w:r>
      <w:r w:rsidR="00135E31" w:rsidRPr="00A85369">
        <w:rPr>
          <w:rFonts w:asciiTheme="majorHAnsi" w:hAnsiTheme="majorHAnsi"/>
          <w:sz w:val="24"/>
        </w:rPr>
        <w:t xml:space="preserve"> shows, Argentina could </w:t>
      </w:r>
      <w:r w:rsidR="009D77A5" w:rsidRPr="00A85369">
        <w:rPr>
          <w:rFonts w:asciiTheme="majorHAnsi" w:hAnsiTheme="majorHAnsi"/>
          <w:sz w:val="24"/>
        </w:rPr>
        <w:t>not reverse</w:t>
      </w:r>
      <w:r w:rsidR="00135E31" w:rsidRPr="00A85369">
        <w:rPr>
          <w:rFonts w:asciiTheme="majorHAnsi" w:hAnsiTheme="majorHAnsi"/>
          <w:sz w:val="24"/>
        </w:rPr>
        <w:t xml:space="preserve"> </w:t>
      </w:r>
      <w:r w:rsidR="009D77A5" w:rsidRPr="00A85369">
        <w:rPr>
          <w:rFonts w:asciiTheme="majorHAnsi" w:hAnsiTheme="majorHAnsi"/>
          <w:sz w:val="24"/>
        </w:rPr>
        <w:t xml:space="preserve">the </w:t>
      </w:r>
      <w:proofErr w:type="spellStart"/>
      <w:r w:rsidR="009D77A5" w:rsidRPr="00A85369">
        <w:rPr>
          <w:rFonts w:asciiTheme="majorHAnsi" w:hAnsiTheme="majorHAnsi"/>
          <w:sz w:val="24"/>
        </w:rPr>
        <w:t>CoC</w:t>
      </w:r>
      <w:proofErr w:type="spellEnd"/>
      <w:r w:rsidR="009D77A5" w:rsidRPr="00A85369">
        <w:rPr>
          <w:rFonts w:asciiTheme="majorHAnsi" w:hAnsiTheme="majorHAnsi"/>
          <w:sz w:val="24"/>
        </w:rPr>
        <w:t xml:space="preserve"> Indicator’</w:t>
      </w:r>
      <w:r w:rsidR="00135E31" w:rsidRPr="00A85369">
        <w:rPr>
          <w:rFonts w:asciiTheme="majorHAnsi" w:hAnsiTheme="majorHAnsi"/>
          <w:sz w:val="24"/>
        </w:rPr>
        <w:t>s downward trend for more than two successive years. These absolute numbers are important, because in 2015 Argentina ranked better than in 2006 compare</w:t>
      </w:r>
      <w:r w:rsidR="009D77A5" w:rsidRPr="00A85369">
        <w:rPr>
          <w:rFonts w:asciiTheme="majorHAnsi" w:hAnsiTheme="majorHAnsi"/>
          <w:sz w:val="24"/>
        </w:rPr>
        <w:t>d</w:t>
      </w:r>
      <w:r w:rsidR="00135E31" w:rsidRPr="00A85369">
        <w:rPr>
          <w:rFonts w:asciiTheme="majorHAnsi" w:hAnsiTheme="majorHAnsi"/>
          <w:sz w:val="24"/>
        </w:rPr>
        <w:t xml:space="preserve"> to the rest of Latin America. However, this only means that other </w:t>
      </w:r>
      <w:r w:rsidR="001C71C5" w:rsidRPr="00A85369">
        <w:rPr>
          <w:rFonts w:asciiTheme="majorHAnsi" w:hAnsiTheme="majorHAnsi"/>
          <w:sz w:val="24"/>
        </w:rPr>
        <w:t xml:space="preserve">Latin-American </w:t>
      </w:r>
      <w:r w:rsidR="00135E31" w:rsidRPr="00A85369">
        <w:rPr>
          <w:rFonts w:asciiTheme="majorHAnsi" w:hAnsiTheme="majorHAnsi"/>
          <w:sz w:val="24"/>
        </w:rPr>
        <w:t xml:space="preserve">countries have been performing worse than Argentina. </w:t>
      </w:r>
    </w:p>
    <w:p w14:paraId="56400FAB" w14:textId="7E4264A3" w:rsidR="009D77A5" w:rsidRDefault="000C18E5" w:rsidP="009D77A5">
      <w:pPr>
        <w:keepNext/>
        <w:spacing w:line="240" w:lineRule="auto"/>
        <w:jc w:val="center"/>
      </w:pPr>
      <w:r>
        <w:rPr>
          <w:noProof/>
          <w:lang w:val="es-ES" w:eastAsia="es-ES"/>
        </w:rPr>
        <w:drawing>
          <wp:inline distT="0" distB="0" distL="0" distR="0" wp14:anchorId="541BC384" wp14:editId="7EB610B8">
            <wp:extent cx="5003800" cy="2474686"/>
            <wp:effectExtent l="0" t="0" r="25400" b="1460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3AF5FC4" w14:textId="202CD362" w:rsidR="00135E31" w:rsidRPr="00776AEF" w:rsidRDefault="009D77A5" w:rsidP="00776AEF">
      <w:pPr>
        <w:pStyle w:val="Epgrafe"/>
        <w:jc w:val="center"/>
        <w:rPr>
          <w:rFonts w:ascii="Cambria" w:hAnsi="Cambria"/>
          <w:color w:val="auto"/>
        </w:rPr>
      </w:pPr>
      <w:bookmarkStart w:id="60" w:name="_Toc354860443"/>
      <w:proofErr w:type="gramStart"/>
      <w:r w:rsidRPr="009D77A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XV</w:t>
      </w:r>
      <w:r w:rsidR="006A1227">
        <w:rPr>
          <w:rFonts w:ascii="Cambria" w:hAnsi="Cambria"/>
          <w:color w:val="auto"/>
        </w:rPr>
        <w:fldChar w:fldCharType="end"/>
      </w:r>
      <w:r w:rsidRPr="009D77A5">
        <w:rPr>
          <w:rFonts w:ascii="Cambria" w:hAnsi="Cambria"/>
          <w:color w:val="auto"/>
        </w:rPr>
        <w:t>.</w:t>
      </w:r>
      <w:proofErr w:type="gramEnd"/>
      <w:r w:rsidRPr="009D77A5">
        <w:rPr>
          <w:rFonts w:ascii="Cambria" w:hAnsi="Cambria"/>
          <w:color w:val="auto"/>
        </w:rPr>
        <w:t xml:space="preserve"> Argentina </w:t>
      </w:r>
      <w:proofErr w:type="spellStart"/>
      <w:r w:rsidRPr="009D77A5">
        <w:rPr>
          <w:rFonts w:ascii="Cambria" w:hAnsi="Cambria"/>
          <w:color w:val="auto"/>
        </w:rPr>
        <w:t>CoC</w:t>
      </w:r>
      <w:proofErr w:type="spellEnd"/>
      <w:r w:rsidRPr="009D77A5">
        <w:rPr>
          <w:rFonts w:ascii="Cambria" w:hAnsi="Cambria"/>
          <w:color w:val="auto"/>
        </w:rPr>
        <w:t>, 2006-2015 (Source: own calculations)</w:t>
      </w:r>
      <w:bookmarkEnd w:id="60"/>
    </w:p>
    <w:p w14:paraId="09F9CC4E" w14:textId="219603BA"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Regarding </w:t>
      </w:r>
      <w:r w:rsidR="006271F8" w:rsidRPr="00776AEF">
        <w:rPr>
          <w:rFonts w:asciiTheme="majorHAnsi" w:hAnsiTheme="majorHAnsi"/>
          <w:sz w:val="24"/>
        </w:rPr>
        <w:t>political finance regulation</w:t>
      </w:r>
      <w:r w:rsidR="009D77A5" w:rsidRPr="00776AEF">
        <w:rPr>
          <w:rFonts w:asciiTheme="majorHAnsi" w:hAnsiTheme="majorHAnsi"/>
          <w:sz w:val="24"/>
        </w:rPr>
        <w:t>,</w:t>
      </w:r>
      <w:r w:rsidRPr="00776AEF">
        <w:rPr>
          <w:rFonts w:asciiTheme="majorHAnsi" w:hAnsiTheme="majorHAnsi"/>
          <w:sz w:val="24"/>
        </w:rPr>
        <w:t xml:space="preserve"> Argentina </w:t>
      </w:r>
      <w:r w:rsidR="000A4833">
        <w:rPr>
          <w:rFonts w:asciiTheme="majorHAnsi" w:hAnsiTheme="majorHAnsi"/>
          <w:sz w:val="24"/>
        </w:rPr>
        <w:t xml:space="preserve">data shows </w:t>
      </w:r>
      <w:r w:rsidR="00AE3E5B" w:rsidRPr="00776AEF">
        <w:rPr>
          <w:rFonts w:asciiTheme="majorHAnsi" w:hAnsiTheme="majorHAnsi"/>
          <w:sz w:val="24"/>
        </w:rPr>
        <w:t>significant</w:t>
      </w:r>
      <w:r w:rsidRPr="00776AEF">
        <w:rPr>
          <w:rFonts w:asciiTheme="majorHAnsi" w:hAnsiTheme="majorHAnsi"/>
          <w:sz w:val="24"/>
        </w:rPr>
        <w:t xml:space="preserve"> effort</w:t>
      </w:r>
      <w:r w:rsidR="00AE3E5B" w:rsidRPr="00776AEF">
        <w:rPr>
          <w:rFonts w:asciiTheme="majorHAnsi" w:hAnsiTheme="majorHAnsi"/>
          <w:sz w:val="24"/>
        </w:rPr>
        <w:t>s</w:t>
      </w:r>
      <w:r w:rsidRPr="00776AEF">
        <w:rPr>
          <w:rFonts w:asciiTheme="majorHAnsi" w:hAnsiTheme="majorHAnsi"/>
          <w:sz w:val="24"/>
        </w:rPr>
        <w:t xml:space="preserve"> in 2009</w:t>
      </w:r>
      <w:r w:rsidR="00AE3E5B" w:rsidRPr="00776AEF">
        <w:rPr>
          <w:rFonts w:asciiTheme="majorHAnsi" w:hAnsiTheme="majorHAnsi"/>
          <w:sz w:val="24"/>
        </w:rPr>
        <w:t>,</w:t>
      </w:r>
      <w:r w:rsidRPr="00776AEF">
        <w:rPr>
          <w:rFonts w:asciiTheme="majorHAnsi" w:hAnsiTheme="majorHAnsi"/>
          <w:sz w:val="24"/>
        </w:rPr>
        <w:t xml:space="preserve"> which </w:t>
      </w:r>
      <w:r w:rsidR="000A4833">
        <w:rPr>
          <w:rFonts w:asciiTheme="majorHAnsi" w:hAnsiTheme="majorHAnsi"/>
          <w:sz w:val="24"/>
        </w:rPr>
        <w:t xml:space="preserve">led the country to rise from </w:t>
      </w:r>
      <w:r w:rsidRPr="00776AEF">
        <w:rPr>
          <w:rFonts w:asciiTheme="majorHAnsi" w:hAnsiTheme="majorHAnsi"/>
          <w:sz w:val="24"/>
        </w:rPr>
        <w:t xml:space="preserve">the last positions </w:t>
      </w:r>
      <w:r w:rsidR="00E40640" w:rsidRPr="00776AEF">
        <w:rPr>
          <w:rFonts w:asciiTheme="majorHAnsi" w:hAnsiTheme="majorHAnsi"/>
          <w:sz w:val="24"/>
        </w:rPr>
        <w:t>in</w:t>
      </w:r>
      <w:r w:rsidRPr="00776AEF">
        <w:rPr>
          <w:rFonts w:asciiTheme="majorHAnsi" w:hAnsiTheme="majorHAnsi"/>
          <w:sz w:val="24"/>
        </w:rPr>
        <w:t xml:space="preserve"> Latin America to the 6</w:t>
      </w:r>
      <w:r w:rsidRPr="00776AEF">
        <w:rPr>
          <w:rFonts w:asciiTheme="majorHAnsi" w:hAnsiTheme="majorHAnsi"/>
          <w:sz w:val="24"/>
          <w:vertAlign w:val="superscript"/>
        </w:rPr>
        <w:t>th</w:t>
      </w:r>
      <w:r w:rsidRPr="00776AEF">
        <w:rPr>
          <w:rFonts w:asciiTheme="majorHAnsi" w:hAnsiTheme="majorHAnsi"/>
          <w:sz w:val="24"/>
        </w:rPr>
        <w:t xml:space="preserve"> place in the ranking.</w:t>
      </w:r>
    </w:p>
    <w:p w14:paraId="5A44D26D" w14:textId="77777777" w:rsidR="00E40640" w:rsidRDefault="00AE3E5B" w:rsidP="00E40640">
      <w:pPr>
        <w:keepNext/>
        <w:spacing w:line="240" w:lineRule="auto"/>
        <w:jc w:val="center"/>
      </w:pPr>
      <w:r>
        <w:rPr>
          <w:noProof/>
          <w:lang w:val="es-ES" w:eastAsia="es-ES"/>
        </w:rPr>
        <w:lastRenderedPageBreak/>
        <w:drawing>
          <wp:inline distT="0" distB="0" distL="0" distR="0" wp14:anchorId="6BC53ECA" wp14:editId="4C2233C2">
            <wp:extent cx="5003800" cy="2474686"/>
            <wp:effectExtent l="0" t="0" r="25400" b="1460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F1F879B" w14:textId="0E211DD7" w:rsidR="00135E31" w:rsidRPr="009357F2" w:rsidRDefault="00E40640" w:rsidP="00E40640">
      <w:pPr>
        <w:pStyle w:val="Epgrafe"/>
        <w:jc w:val="center"/>
        <w:rPr>
          <w:rFonts w:ascii="Cambria" w:hAnsi="Cambria"/>
          <w:color w:val="auto"/>
        </w:rPr>
      </w:pPr>
      <w:bookmarkStart w:id="61" w:name="_Toc354860444"/>
      <w:proofErr w:type="gramStart"/>
      <w:r w:rsidRPr="009357F2">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XVI</w:t>
      </w:r>
      <w:r w:rsidR="006A1227">
        <w:rPr>
          <w:rFonts w:ascii="Cambria" w:hAnsi="Cambria"/>
          <w:color w:val="auto"/>
        </w:rPr>
        <w:fldChar w:fldCharType="end"/>
      </w:r>
      <w:r w:rsidRPr="009357F2">
        <w:rPr>
          <w:rFonts w:ascii="Cambria" w:hAnsi="Cambria"/>
          <w:color w:val="auto"/>
        </w:rPr>
        <w:t>.</w:t>
      </w:r>
      <w:proofErr w:type="gramEnd"/>
      <w:r w:rsidRPr="009357F2">
        <w:rPr>
          <w:rFonts w:ascii="Cambria" w:hAnsi="Cambria"/>
          <w:color w:val="auto"/>
        </w:rPr>
        <w:t xml:space="preserve"> Argentina PFR Index, 2006-2015 (Source: own calculations)</w:t>
      </w:r>
      <w:bookmarkEnd w:id="61"/>
    </w:p>
    <w:p w14:paraId="07A212CA" w14:textId="20F5936D"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Going into detail, </w:t>
      </w:r>
      <w:r w:rsidR="00672B05" w:rsidRPr="00672B05">
        <w:rPr>
          <w:rFonts w:asciiTheme="majorHAnsi" w:hAnsiTheme="majorHAnsi"/>
          <w:sz w:val="24"/>
          <w:szCs w:val="24"/>
        </w:rPr>
        <w:fldChar w:fldCharType="begin"/>
      </w:r>
      <w:r w:rsidR="00672B05" w:rsidRPr="00672B05">
        <w:rPr>
          <w:rFonts w:asciiTheme="majorHAnsi" w:hAnsiTheme="majorHAnsi"/>
          <w:sz w:val="24"/>
          <w:szCs w:val="24"/>
        </w:rPr>
        <w:instrText xml:space="preserve"> REF _Ref354866123 </w:instrText>
      </w:r>
      <w:r w:rsidR="00672B05" w:rsidRPr="00672B05">
        <w:rPr>
          <w:rFonts w:asciiTheme="majorHAnsi" w:hAnsiTheme="majorHAnsi"/>
          <w:sz w:val="24"/>
          <w:szCs w:val="24"/>
        </w:rPr>
        <w:fldChar w:fldCharType="separate"/>
      </w:r>
      <w:r w:rsidR="00672B05" w:rsidRPr="00672B05">
        <w:rPr>
          <w:rFonts w:ascii="Cambria" w:hAnsi="Cambria"/>
          <w:sz w:val="24"/>
          <w:szCs w:val="24"/>
        </w:rPr>
        <w:t xml:space="preserve">Figure </w:t>
      </w:r>
      <w:r w:rsidR="00672B05" w:rsidRPr="00672B05">
        <w:rPr>
          <w:rFonts w:ascii="Cambria" w:hAnsi="Cambria"/>
          <w:noProof/>
          <w:sz w:val="24"/>
          <w:szCs w:val="24"/>
        </w:rPr>
        <w:t>XVII</w:t>
      </w:r>
      <w:r w:rsidR="00672B05" w:rsidRPr="00672B05">
        <w:rPr>
          <w:rFonts w:asciiTheme="majorHAnsi" w:hAnsiTheme="majorHAnsi"/>
          <w:sz w:val="24"/>
          <w:szCs w:val="24"/>
        </w:rPr>
        <w:fldChar w:fldCharType="end"/>
      </w:r>
      <w:r w:rsidR="00672B05">
        <w:rPr>
          <w:rFonts w:asciiTheme="majorHAnsi" w:hAnsiTheme="majorHAnsi"/>
          <w:sz w:val="24"/>
        </w:rPr>
        <w:t xml:space="preserve"> </w:t>
      </w:r>
      <w:r w:rsidRPr="00776AEF">
        <w:rPr>
          <w:rFonts w:asciiTheme="majorHAnsi" w:hAnsiTheme="majorHAnsi"/>
          <w:sz w:val="24"/>
        </w:rPr>
        <w:t xml:space="preserve">shows that the category </w:t>
      </w:r>
      <w:r w:rsidRPr="00776AEF">
        <w:rPr>
          <w:rFonts w:asciiTheme="majorHAnsi" w:hAnsiTheme="majorHAnsi"/>
          <w:i/>
          <w:sz w:val="24"/>
        </w:rPr>
        <w:t>oversights bodies and sanctions</w:t>
      </w:r>
      <w:r w:rsidRPr="00776AEF">
        <w:rPr>
          <w:rFonts w:asciiTheme="majorHAnsi" w:hAnsiTheme="majorHAnsi"/>
          <w:sz w:val="24"/>
        </w:rPr>
        <w:t xml:space="preserve"> was the </w:t>
      </w:r>
      <w:r w:rsidR="009357F2" w:rsidRPr="00776AEF">
        <w:rPr>
          <w:rFonts w:asciiTheme="majorHAnsi" w:hAnsiTheme="majorHAnsi"/>
          <w:sz w:val="24"/>
        </w:rPr>
        <w:t>most</w:t>
      </w:r>
      <w:r w:rsidRPr="00776AEF">
        <w:rPr>
          <w:rFonts w:asciiTheme="majorHAnsi" w:hAnsiTheme="majorHAnsi"/>
          <w:sz w:val="24"/>
        </w:rPr>
        <w:t xml:space="preserve"> regulated (71%) in relative terms, followed by </w:t>
      </w:r>
      <w:r w:rsidRPr="00776AEF">
        <w:rPr>
          <w:rFonts w:asciiTheme="majorHAnsi" w:hAnsiTheme="majorHAnsi"/>
          <w:i/>
          <w:sz w:val="24"/>
        </w:rPr>
        <w:t>bans and limits on private income</w:t>
      </w:r>
      <w:r w:rsidRPr="00776AEF">
        <w:rPr>
          <w:rFonts w:asciiTheme="majorHAnsi" w:hAnsiTheme="majorHAnsi"/>
          <w:sz w:val="24"/>
        </w:rPr>
        <w:t xml:space="preserve"> (50%) and </w:t>
      </w:r>
      <w:r w:rsidRPr="00776AEF">
        <w:rPr>
          <w:rFonts w:asciiTheme="majorHAnsi" w:hAnsiTheme="majorHAnsi"/>
          <w:i/>
          <w:sz w:val="24"/>
        </w:rPr>
        <w:t>public funding</w:t>
      </w:r>
      <w:r w:rsidR="009357F2" w:rsidRPr="00776AEF">
        <w:rPr>
          <w:rFonts w:asciiTheme="majorHAnsi" w:hAnsiTheme="majorHAnsi"/>
          <w:sz w:val="24"/>
        </w:rPr>
        <w:t xml:space="preserve"> (40%), while</w:t>
      </w:r>
      <w:r w:rsidRPr="00776AEF">
        <w:rPr>
          <w:rFonts w:asciiTheme="majorHAnsi" w:hAnsiTheme="majorHAnsi"/>
          <w:sz w:val="24"/>
        </w:rPr>
        <w:t xml:space="preserve"> </w:t>
      </w:r>
      <w:r w:rsidR="009357F2" w:rsidRPr="00776AEF">
        <w:rPr>
          <w:rFonts w:asciiTheme="majorHAnsi" w:hAnsiTheme="majorHAnsi"/>
          <w:i/>
          <w:sz w:val="24"/>
        </w:rPr>
        <w:t>r</w:t>
      </w:r>
      <w:r w:rsidRPr="00776AEF">
        <w:rPr>
          <w:rFonts w:asciiTheme="majorHAnsi" w:hAnsiTheme="majorHAnsi"/>
          <w:i/>
          <w:sz w:val="24"/>
        </w:rPr>
        <w:t>egulation on spending</w:t>
      </w:r>
      <w:r w:rsidRPr="00776AEF">
        <w:rPr>
          <w:rFonts w:asciiTheme="majorHAnsi" w:hAnsiTheme="majorHAnsi"/>
          <w:sz w:val="24"/>
        </w:rPr>
        <w:t xml:space="preserve"> </w:t>
      </w:r>
      <w:r w:rsidR="009357F2" w:rsidRPr="00776AEF">
        <w:rPr>
          <w:rFonts w:asciiTheme="majorHAnsi" w:hAnsiTheme="majorHAnsi"/>
          <w:sz w:val="24"/>
        </w:rPr>
        <w:t xml:space="preserve">remained </w:t>
      </w:r>
      <w:r w:rsidRPr="00776AEF">
        <w:rPr>
          <w:rFonts w:asciiTheme="majorHAnsi" w:hAnsiTheme="majorHAnsi"/>
          <w:sz w:val="24"/>
        </w:rPr>
        <w:t xml:space="preserve">the weakest category (25%). Beyond the particularities of this regulation, it is interesting to remark that one year after </w:t>
      </w:r>
      <w:r w:rsidR="009357F2" w:rsidRPr="00776AEF">
        <w:rPr>
          <w:rFonts w:asciiTheme="majorHAnsi" w:hAnsiTheme="majorHAnsi"/>
          <w:sz w:val="24"/>
        </w:rPr>
        <w:t>a</w:t>
      </w:r>
      <w:r w:rsidRPr="00776AEF">
        <w:rPr>
          <w:rFonts w:asciiTheme="majorHAnsi" w:hAnsiTheme="majorHAnsi"/>
          <w:sz w:val="24"/>
        </w:rPr>
        <w:t xml:space="preserve"> legal reform in political finance passed</w:t>
      </w:r>
      <w:r w:rsidR="000A4833">
        <w:rPr>
          <w:rFonts w:asciiTheme="majorHAnsi" w:hAnsiTheme="majorHAnsi"/>
          <w:sz w:val="24"/>
        </w:rPr>
        <w:t xml:space="preserve"> in 2009</w:t>
      </w:r>
      <w:r w:rsidRPr="00776AEF">
        <w:rPr>
          <w:rFonts w:asciiTheme="majorHAnsi" w:hAnsiTheme="majorHAnsi"/>
          <w:sz w:val="24"/>
        </w:rPr>
        <w:t xml:space="preserve">, </w:t>
      </w:r>
      <w:r w:rsidR="00550063" w:rsidRPr="00776AEF">
        <w:rPr>
          <w:rFonts w:asciiTheme="majorHAnsi" w:hAnsiTheme="majorHAnsi"/>
          <w:sz w:val="24"/>
        </w:rPr>
        <w:t>control of corruption</w:t>
      </w:r>
      <w:r w:rsidRPr="00776AEF">
        <w:rPr>
          <w:rFonts w:asciiTheme="majorHAnsi" w:hAnsiTheme="majorHAnsi"/>
          <w:sz w:val="24"/>
        </w:rPr>
        <w:t xml:space="preserve"> improved. Nevertheless, afterwards it </w:t>
      </w:r>
      <w:r w:rsidR="00550063" w:rsidRPr="00776AEF">
        <w:rPr>
          <w:rFonts w:asciiTheme="majorHAnsi" w:hAnsiTheme="majorHAnsi"/>
          <w:sz w:val="24"/>
        </w:rPr>
        <w:t>did not stop</w:t>
      </w:r>
      <w:r w:rsidRPr="00776AEF">
        <w:rPr>
          <w:rFonts w:asciiTheme="majorHAnsi" w:hAnsiTheme="majorHAnsi"/>
          <w:sz w:val="24"/>
        </w:rPr>
        <w:t xml:space="preserve"> decreasing and in 2015, Argentina ranked 10 out of 18 countries in terms of </w:t>
      </w:r>
      <w:r w:rsidR="00550063" w:rsidRPr="00776AEF">
        <w:rPr>
          <w:rFonts w:asciiTheme="majorHAnsi" w:hAnsiTheme="majorHAnsi"/>
          <w:sz w:val="24"/>
        </w:rPr>
        <w:t>political finance regulation</w:t>
      </w:r>
      <w:r w:rsidRPr="00776AEF">
        <w:rPr>
          <w:rFonts w:asciiTheme="majorHAnsi" w:hAnsiTheme="majorHAnsi"/>
          <w:sz w:val="24"/>
        </w:rPr>
        <w:t>. After 2009</w:t>
      </w:r>
      <w:r w:rsidR="00550063" w:rsidRPr="00776AEF">
        <w:rPr>
          <w:rFonts w:asciiTheme="majorHAnsi" w:hAnsiTheme="majorHAnsi"/>
          <w:sz w:val="24"/>
        </w:rPr>
        <w:t>,</w:t>
      </w:r>
      <w:r w:rsidRPr="00776AEF">
        <w:rPr>
          <w:rFonts w:asciiTheme="majorHAnsi" w:hAnsiTheme="majorHAnsi"/>
          <w:sz w:val="24"/>
        </w:rPr>
        <w:t xml:space="preserve"> the country p</w:t>
      </w:r>
      <w:r w:rsidR="00550063" w:rsidRPr="00776AEF">
        <w:rPr>
          <w:rFonts w:asciiTheme="majorHAnsi" w:hAnsiTheme="majorHAnsi"/>
          <w:sz w:val="24"/>
        </w:rPr>
        <w:t>assed no other regulation in the matter</w:t>
      </w:r>
      <w:r w:rsidRPr="00776AEF">
        <w:rPr>
          <w:rFonts w:asciiTheme="majorHAnsi" w:hAnsiTheme="majorHAnsi"/>
          <w:sz w:val="24"/>
        </w:rPr>
        <w:t xml:space="preserve">, </w:t>
      </w:r>
      <w:r w:rsidR="00550063" w:rsidRPr="00776AEF">
        <w:rPr>
          <w:rFonts w:asciiTheme="majorHAnsi" w:hAnsiTheme="majorHAnsi"/>
          <w:sz w:val="24"/>
        </w:rPr>
        <w:t xml:space="preserve">while </w:t>
      </w:r>
      <w:r w:rsidRPr="00776AEF">
        <w:rPr>
          <w:rFonts w:asciiTheme="majorHAnsi" w:hAnsiTheme="majorHAnsi"/>
          <w:sz w:val="24"/>
        </w:rPr>
        <w:t>other Latin America</w:t>
      </w:r>
      <w:r w:rsidR="00550063" w:rsidRPr="00776AEF">
        <w:rPr>
          <w:rFonts w:asciiTheme="majorHAnsi" w:hAnsiTheme="majorHAnsi"/>
          <w:sz w:val="24"/>
        </w:rPr>
        <w:t>n countries</w:t>
      </w:r>
      <w:r w:rsidRPr="00776AEF">
        <w:rPr>
          <w:rFonts w:asciiTheme="majorHAnsi" w:hAnsiTheme="majorHAnsi"/>
          <w:sz w:val="24"/>
        </w:rPr>
        <w:t xml:space="preserve"> did. </w:t>
      </w:r>
    </w:p>
    <w:p w14:paraId="1BF2966F" w14:textId="77777777" w:rsidR="00947119" w:rsidRDefault="00F75B78" w:rsidP="00947119">
      <w:pPr>
        <w:keepNext/>
        <w:spacing w:line="240" w:lineRule="auto"/>
        <w:jc w:val="center"/>
      </w:pPr>
      <w:r>
        <w:rPr>
          <w:noProof/>
          <w:lang w:val="es-ES" w:eastAsia="es-ES"/>
        </w:rPr>
        <w:drawing>
          <wp:inline distT="0" distB="0" distL="0" distR="0" wp14:anchorId="2A7E9247" wp14:editId="319A2E34">
            <wp:extent cx="5003799" cy="2457904"/>
            <wp:effectExtent l="0" t="0" r="26035" b="3175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FB77BD0" w14:textId="49E53DDB" w:rsidR="00135E31" w:rsidRPr="00B77C6E" w:rsidRDefault="00947119" w:rsidP="00947119">
      <w:pPr>
        <w:pStyle w:val="Epgrafe"/>
        <w:jc w:val="center"/>
        <w:rPr>
          <w:rFonts w:ascii="Cambria" w:hAnsi="Cambria"/>
          <w:color w:val="auto"/>
        </w:rPr>
      </w:pPr>
      <w:bookmarkStart w:id="62" w:name="_Toc354860445"/>
      <w:bookmarkStart w:id="63" w:name="_Ref354866123"/>
      <w:proofErr w:type="gramStart"/>
      <w:r w:rsidRPr="00B77C6E">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XVII</w:t>
      </w:r>
      <w:r w:rsidR="006A1227">
        <w:rPr>
          <w:rFonts w:ascii="Cambria" w:hAnsi="Cambria"/>
          <w:color w:val="auto"/>
        </w:rPr>
        <w:fldChar w:fldCharType="end"/>
      </w:r>
      <w:bookmarkEnd w:id="63"/>
      <w:r w:rsidRPr="00B77C6E">
        <w:rPr>
          <w:rFonts w:ascii="Cambria" w:hAnsi="Cambria"/>
          <w:color w:val="auto"/>
        </w:rPr>
        <w:t>.</w:t>
      </w:r>
      <w:proofErr w:type="gramEnd"/>
      <w:r w:rsidRPr="00B77C6E">
        <w:rPr>
          <w:rFonts w:ascii="Cambria" w:hAnsi="Cambria"/>
          <w:color w:val="auto"/>
        </w:rPr>
        <w:t xml:space="preserve"> Argentina PFR Subcategories (Source: own calculations)</w:t>
      </w:r>
      <w:bookmarkEnd w:id="62"/>
    </w:p>
    <w:p w14:paraId="6D15CFBF" w14:textId="0F1D16E7" w:rsidR="00135E31" w:rsidRPr="00776AEF" w:rsidRDefault="000A4833" w:rsidP="00ED67E5">
      <w:pPr>
        <w:spacing w:after="120" w:line="360" w:lineRule="auto"/>
        <w:jc w:val="both"/>
        <w:rPr>
          <w:rFonts w:asciiTheme="majorHAnsi" w:hAnsiTheme="majorHAnsi"/>
          <w:sz w:val="24"/>
        </w:rPr>
      </w:pPr>
      <w:r>
        <w:rPr>
          <w:rFonts w:asciiTheme="majorHAnsi" w:hAnsiTheme="majorHAnsi"/>
          <w:sz w:val="24"/>
        </w:rPr>
        <w:lastRenderedPageBreak/>
        <w:t>In terms of j</w:t>
      </w:r>
      <w:r w:rsidR="00135E31" w:rsidRPr="00776AEF">
        <w:rPr>
          <w:rFonts w:asciiTheme="majorHAnsi" w:hAnsiTheme="majorHAnsi"/>
          <w:sz w:val="24"/>
        </w:rPr>
        <w:t>udicial</w:t>
      </w:r>
      <w:r w:rsidR="006271F8" w:rsidRPr="00776AEF">
        <w:rPr>
          <w:rFonts w:asciiTheme="majorHAnsi" w:hAnsiTheme="majorHAnsi"/>
          <w:sz w:val="24"/>
        </w:rPr>
        <w:t xml:space="preserve"> i</w:t>
      </w:r>
      <w:r w:rsidR="00135E31" w:rsidRPr="00776AEF">
        <w:rPr>
          <w:rFonts w:asciiTheme="majorHAnsi" w:hAnsiTheme="majorHAnsi"/>
          <w:sz w:val="24"/>
        </w:rPr>
        <w:t>ndependence, the other constraint of corruption</w:t>
      </w:r>
      <w:r w:rsidR="00425261" w:rsidRPr="00776AEF">
        <w:rPr>
          <w:rFonts w:asciiTheme="majorHAnsi" w:hAnsiTheme="majorHAnsi"/>
          <w:sz w:val="24"/>
        </w:rPr>
        <w:t xml:space="preserve"> analysed</w:t>
      </w:r>
      <w:r w:rsidR="00135E31" w:rsidRPr="00776AEF">
        <w:rPr>
          <w:rFonts w:asciiTheme="majorHAnsi" w:hAnsiTheme="majorHAnsi"/>
          <w:sz w:val="24"/>
        </w:rPr>
        <w:t xml:space="preserve">, </w:t>
      </w:r>
      <w:r>
        <w:rPr>
          <w:rFonts w:asciiTheme="majorHAnsi" w:hAnsiTheme="majorHAnsi"/>
          <w:sz w:val="24"/>
        </w:rPr>
        <w:t>data shows a more negative scenario</w:t>
      </w:r>
      <w:r w:rsidR="00135E31" w:rsidRPr="00776AEF">
        <w:rPr>
          <w:rFonts w:asciiTheme="majorHAnsi" w:hAnsiTheme="majorHAnsi"/>
          <w:sz w:val="24"/>
        </w:rPr>
        <w:t>. From 2006 to 2015</w:t>
      </w:r>
      <w:r w:rsidR="00425261" w:rsidRPr="00776AEF">
        <w:rPr>
          <w:rFonts w:asciiTheme="majorHAnsi" w:hAnsiTheme="majorHAnsi"/>
          <w:sz w:val="24"/>
        </w:rPr>
        <w:t>,</w:t>
      </w:r>
      <w:r w:rsidR="00135E31" w:rsidRPr="00776AEF">
        <w:rPr>
          <w:rFonts w:asciiTheme="majorHAnsi" w:hAnsiTheme="majorHAnsi"/>
          <w:sz w:val="24"/>
        </w:rPr>
        <w:t xml:space="preserve"> Argentina </w:t>
      </w:r>
      <w:r>
        <w:rPr>
          <w:rFonts w:asciiTheme="majorHAnsi" w:hAnsiTheme="majorHAnsi"/>
          <w:sz w:val="24"/>
        </w:rPr>
        <w:t>was not able</w:t>
      </w:r>
      <w:r w:rsidR="00135E31" w:rsidRPr="00776AEF">
        <w:rPr>
          <w:rFonts w:asciiTheme="majorHAnsi" w:hAnsiTheme="majorHAnsi"/>
          <w:sz w:val="24"/>
        </w:rPr>
        <w:t xml:space="preserve"> </w:t>
      </w:r>
      <w:r w:rsidR="00425261" w:rsidRPr="00776AEF">
        <w:rPr>
          <w:rFonts w:asciiTheme="majorHAnsi" w:hAnsiTheme="majorHAnsi"/>
          <w:sz w:val="24"/>
        </w:rPr>
        <w:t xml:space="preserve">to </w:t>
      </w:r>
      <w:r>
        <w:rPr>
          <w:rFonts w:asciiTheme="majorHAnsi" w:hAnsiTheme="majorHAnsi"/>
          <w:sz w:val="24"/>
        </w:rPr>
        <w:t xml:space="preserve">join </w:t>
      </w:r>
      <w:r w:rsidR="00135E31" w:rsidRPr="00776AEF">
        <w:rPr>
          <w:rFonts w:asciiTheme="majorHAnsi" w:hAnsiTheme="majorHAnsi"/>
          <w:sz w:val="24"/>
        </w:rPr>
        <w:t xml:space="preserve">the best performing Latin American countries. </w:t>
      </w:r>
      <w:r w:rsidR="00425261" w:rsidRPr="00776AEF">
        <w:rPr>
          <w:rFonts w:asciiTheme="majorHAnsi" w:hAnsiTheme="majorHAnsi"/>
          <w:sz w:val="24"/>
        </w:rPr>
        <w:t>D</w:t>
      </w:r>
      <w:r w:rsidR="00135E31" w:rsidRPr="00776AEF">
        <w:rPr>
          <w:rFonts w:asciiTheme="majorHAnsi" w:hAnsiTheme="majorHAnsi"/>
          <w:sz w:val="24"/>
        </w:rPr>
        <w:t xml:space="preserve">espite </w:t>
      </w:r>
      <w:r>
        <w:rPr>
          <w:rFonts w:asciiTheme="majorHAnsi" w:hAnsiTheme="majorHAnsi"/>
          <w:sz w:val="24"/>
        </w:rPr>
        <w:t>improving</w:t>
      </w:r>
      <w:r w:rsidR="00135E31" w:rsidRPr="00776AEF">
        <w:rPr>
          <w:rFonts w:asciiTheme="majorHAnsi" w:hAnsiTheme="majorHAnsi"/>
          <w:sz w:val="24"/>
        </w:rPr>
        <w:t xml:space="preserve"> in absolute terms, the country moved back from the </w:t>
      </w:r>
      <w:r w:rsidRPr="00776AEF">
        <w:rPr>
          <w:rFonts w:asciiTheme="majorHAnsi" w:hAnsiTheme="majorHAnsi"/>
          <w:sz w:val="24"/>
        </w:rPr>
        <w:t>13</w:t>
      </w:r>
      <w:r w:rsidRPr="00776AEF">
        <w:rPr>
          <w:rFonts w:asciiTheme="majorHAnsi" w:hAnsiTheme="majorHAnsi"/>
          <w:sz w:val="24"/>
          <w:vertAlign w:val="superscript"/>
        </w:rPr>
        <w:t>th</w:t>
      </w:r>
      <w:r w:rsidRPr="00776AEF">
        <w:rPr>
          <w:rFonts w:asciiTheme="majorHAnsi" w:hAnsiTheme="majorHAnsi"/>
          <w:sz w:val="24"/>
        </w:rPr>
        <w:t xml:space="preserve"> </w:t>
      </w:r>
      <w:r w:rsidR="00124D60" w:rsidRPr="00776AEF">
        <w:rPr>
          <w:rFonts w:asciiTheme="majorHAnsi" w:hAnsiTheme="majorHAnsi"/>
          <w:sz w:val="24"/>
        </w:rPr>
        <w:t>position in</w:t>
      </w:r>
      <w:r w:rsidR="00135E31" w:rsidRPr="00776AEF">
        <w:rPr>
          <w:rFonts w:asciiTheme="majorHAnsi" w:hAnsiTheme="majorHAnsi"/>
          <w:sz w:val="24"/>
        </w:rPr>
        <w:t xml:space="preserve"> 2006 to the 14</w:t>
      </w:r>
      <w:r w:rsidR="00135E31" w:rsidRPr="00776AEF">
        <w:rPr>
          <w:rFonts w:asciiTheme="majorHAnsi" w:hAnsiTheme="majorHAnsi"/>
          <w:sz w:val="24"/>
          <w:vertAlign w:val="superscript"/>
        </w:rPr>
        <w:t>th</w:t>
      </w:r>
      <w:r w:rsidR="00135E31" w:rsidRPr="00776AEF">
        <w:rPr>
          <w:rFonts w:asciiTheme="majorHAnsi" w:hAnsiTheme="majorHAnsi"/>
          <w:sz w:val="24"/>
        </w:rPr>
        <w:t xml:space="preserve"> in 2015, </w:t>
      </w:r>
      <w:r>
        <w:rPr>
          <w:rFonts w:asciiTheme="majorHAnsi" w:hAnsiTheme="majorHAnsi"/>
          <w:sz w:val="24"/>
        </w:rPr>
        <w:t>becoming</w:t>
      </w:r>
      <w:r w:rsidRPr="00776AEF">
        <w:rPr>
          <w:rFonts w:asciiTheme="majorHAnsi" w:hAnsiTheme="majorHAnsi"/>
          <w:sz w:val="24"/>
        </w:rPr>
        <w:t xml:space="preserve"> </w:t>
      </w:r>
      <w:r w:rsidR="004C1753" w:rsidRPr="00776AEF">
        <w:rPr>
          <w:rFonts w:asciiTheme="majorHAnsi" w:hAnsiTheme="majorHAnsi"/>
          <w:sz w:val="24"/>
        </w:rPr>
        <w:t>one</w:t>
      </w:r>
      <w:r w:rsidR="00135E31" w:rsidRPr="00776AEF">
        <w:rPr>
          <w:rFonts w:asciiTheme="majorHAnsi" w:hAnsiTheme="majorHAnsi"/>
          <w:sz w:val="24"/>
        </w:rPr>
        <w:t xml:space="preserve"> of the worst performers. </w:t>
      </w:r>
    </w:p>
    <w:p w14:paraId="605BC7DC" w14:textId="77777777" w:rsidR="00283CA7" w:rsidRDefault="00425261" w:rsidP="00283CA7">
      <w:pPr>
        <w:keepNext/>
        <w:jc w:val="center"/>
      </w:pPr>
      <w:r>
        <w:rPr>
          <w:noProof/>
          <w:lang w:val="es-ES" w:eastAsia="es-ES"/>
        </w:rPr>
        <w:drawing>
          <wp:inline distT="0" distB="0" distL="0" distR="0" wp14:anchorId="05DDFEEB" wp14:editId="6723465F">
            <wp:extent cx="5003800" cy="2474686"/>
            <wp:effectExtent l="0" t="0" r="25400" b="1460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8CFD5E2" w14:textId="2175B683" w:rsidR="00135E31" w:rsidRPr="00CC5D2C" w:rsidRDefault="00283CA7" w:rsidP="00283CA7">
      <w:pPr>
        <w:pStyle w:val="Epgrafe"/>
        <w:jc w:val="center"/>
        <w:rPr>
          <w:rFonts w:ascii="Cambria" w:hAnsi="Cambria"/>
          <w:color w:val="auto"/>
        </w:rPr>
      </w:pPr>
      <w:bookmarkStart w:id="64" w:name="_Toc354860446"/>
      <w:proofErr w:type="gramStart"/>
      <w:r w:rsidRPr="00CC5D2C">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XVIII</w:t>
      </w:r>
      <w:r w:rsidR="006A1227">
        <w:rPr>
          <w:rFonts w:ascii="Cambria" w:hAnsi="Cambria"/>
          <w:color w:val="auto"/>
        </w:rPr>
        <w:fldChar w:fldCharType="end"/>
      </w:r>
      <w:r w:rsidRPr="00CC5D2C">
        <w:rPr>
          <w:rFonts w:ascii="Cambria" w:hAnsi="Cambria"/>
          <w:color w:val="auto"/>
        </w:rPr>
        <w:t>.</w:t>
      </w:r>
      <w:proofErr w:type="gramEnd"/>
      <w:r w:rsidRPr="00CC5D2C">
        <w:rPr>
          <w:rFonts w:ascii="Cambria" w:hAnsi="Cambria"/>
          <w:color w:val="auto"/>
        </w:rPr>
        <w:t xml:space="preserve"> Argentina Judicial Independence, 2006-2015</w:t>
      </w:r>
      <w:bookmarkEnd w:id="64"/>
    </w:p>
    <w:p w14:paraId="584D36E9" w14:textId="72D608F2" w:rsidR="00135E31" w:rsidRPr="00354A71" w:rsidRDefault="00135E31" w:rsidP="00ED67E5">
      <w:pPr>
        <w:spacing w:after="120" w:line="360" w:lineRule="auto"/>
        <w:jc w:val="both"/>
        <w:rPr>
          <w:rFonts w:asciiTheme="majorHAnsi" w:hAnsiTheme="majorHAnsi"/>
          <w:color w:val="00B0F0"/>
          <w:sz w:val="24"/>
        </w:rPr>
      </w:pPr>
      <w:r w:rsidRPr="00354A71">
        <w:rPr>
          <w:rFonts w:asciiTheme="majorHAnsi" w:hAnsiTheme="majorHAnsi"/>
          <w:sz w:val="24"/>
        </w:rPr>
        <w:t xml:space="preserve">Finally, public investment in Argentina has been relatively low in terms </w:t>
      </w:r>
      <w:r w:rsidR="006271F8" w:rsidRPr="00354A71">
        <w:rPr>
          <w:rFonts w:asciiTheme="majorHAnsi" w:hAnsiTheme="majorHAnsi"/>
          <w:sz w:val="24"/>
        </w:rPr>
        <w:t>of percentage of the GDP. As shown</w:t>
      </w:r>
      <w:r w:rsidRPr="00354A71">
        <w:rPr>
          <w:rFonts w:asciiTheme="majorHAnsi" w:hAnsiTheme="majorHAnsi"/>
          <w:sz w:val="24"/>
        </w:rPr>
        <w:t xml:space="preserve"> in </w:t>
      </w:r>
      <w:r w:rsidR="006271F8" w:rsidRPr="00354A71">
        <w:rPr>
          <w:rFonts w:asciiTheme="majorHAnsi" w:hAnsiTheme="majorHAnsi"/>
          <w:sz w:val="24"/>
        </w:rPr>
        <w:t>Table III,</w:t>
      </w:r>
      <w:r w:rsidR="0032588C" w:rsidRPr="00354A71">
        <w:rPr>
          <w:rFonts w:asciiTheme="majorHAnsi" w:hAnsiTheme="majorHAnsi"/>
          <w:sz w:val="24"/>
        </w:rPr>
        <w:t xml:space="preserve"> it increased less than 0.</w:t>
      </w:r>
      <w:r w:rsidRPr="00354A71">
        <w:rPr>
          <w:rFonts w:asciiTheme="majorHAnsi" w:hAnsiTheme="majorHAnsi"/>
          <w:sz w:val="24"/>
        </w:rPr>
        <w:t xml:space="preserve">3% from 2006 </w:t>
      </w:r>
      <w:r w:rsidR="000A4833">
        <w:rPr>
          <w:rFonts w:asciiTheme="majorHAnsi" w:hAnsiTheme="majorHAnsi"/>
          <w:sz w:val="24"/>
        </w:rPr>
        <w:t>to</w:t>
      </w:r>
      <w:r w:rsidR="000A4833" w:rsidRPr="00354A71">
        <w:rPr>
          <w:rFonts w:asciiTheme="majorHAnsi" w:hAnsiTheme="majorHAnsi"/>
          <w:sz w:val="24"/>
        </w:rPr>
        <w:t xml:space="preserve"> </w:t>
      </w:r>
      <w:r w:rsidRPr="00354A71">
        <w:rPr>
          <w:rFonts w:asciiTheme="majorHAnsi" w:hAnsiTheme="majorHAnsi"/>
          <w:sz w:val="24"/>
        </w:rPr>
        <w:t xml:space="preserve">2015. </w:t>
      </w:r>
      <w:r w:rsidR="000A4833">
        <w:rPr>
          <w:rFonts w:asciiTheme="majorHAnsi" w:hAnsiTheme="majorHAnsi"/>
          <w:sz w:val="24"/>
        </w:rPr>
        <w:t>While it</w:t>
      </w:r>
      <w:r w:rsidR="000A4833" w:rsidRPr="00354A71">
        <w:rPr>
          <w:rFonts w:asciiTheme="majorHAnsi" w:hAnsiTheme="majorHAnsi"/>
          <w:sz w:val="24"/>
        </w:rPr>
        <w:t xml:space="preserve"> </w:t>
      </w:r>
      <w:r w:rsidRPr="00354A71">
        <w:rPr>
          <w:rFonts w:asciiTheme="majorHAnsi" w:hAnsiTheme="majorHAnsi"/>
          <w:sz w:val="24"/>
        </w:rPr>
        <w:t>had a visible rise in 2014</w:t>
      </w:r>
      <w:r w:rsidR="00124D60">
        <w:rPr>
          <w:rFonts w:asciiTheme="majorHAnsi" w:hAnsiTheme="majorHAnsi"/>
          <w:sz w:val="24"/>
        </w:rPr>
        <w:t>,</w:t>
      </w:r>
      <w:r w:rsidRPr="00354A71">
        <w:rPr>
          <w:rFonts w:asciiTheme="majorHAnsi" w:hAnsiTheme="majorHAnsi"/>
          <w:sz w:val="24"/>
        </w:rPr>
        <w:t xml:space="preserve"> </w:t>
      </w:r>
      <w:r w:rsidR="000A4833">
        <w:rPr>
          <w:rFonts w:asciiTheme="majorHAnsi" w:hAnsiTheme="majorHAnsi"/>
          <w:sz w:val="24"/>
        </w:rPr>
        <w:t>it fell</w:t>
      </w:r>
      <w:r w:rsidR="000A4833" w:rsidRPr="00354A71">
        <w:rPr>
          <w:rFonts w:asciiTheme="majorHAnsi" w:hAnsiTheme="majorHAnsi"/>
          <w:sz w:val="24"/>
        </w:rPr>
        <w:t xml:space="preserve"> </w:t>
      </w:r>
      <w:r w:rsidRPr="00354A71">
        <w:rPr>
          <w:rFonts w:asciiTheme="majorHAnsi" w:hAnsiTheme="majorHAnsi"/>
          <w:sz w:val="24"/>
        </w:rPr>
        <w:t xml:space="preserve">back to its normal range the next year. </w:t>
      </w:r>
      <w:r w:rsidR="000A4833">
        <w:rPr>
          <w:rFonts w:asciiTheme="majorHAnsi" w:hAnsiTheme="majorHAnsi"/>
          <w:sz w:val="24"/>
        </w:rPr>
        <w:t xml:space="preserve">It is important to note that </w:t>
      </w:r>
      <w:r w:rsidR="00974C7C">
        <w:rPr>
          <w:rFonts w:asciiTheme="majorHAnsi" w:hAnsiTheme="majorHAnsi"/>
          <w:sz w:val="24"/>
        </w:rPr>
        <w:t xml:space="preserve">elections were held in </w:t>
      </w:r>
      <w:r w:rsidR="000A4833">
        <w:rPr>
          <w:rFonts w:asciiTheme="majorHAnsi" w:hAnsiTheme="majorHAnsi"/>
          <w:sz w:val="24"/>
        </w:rPr>
        <w:t>2015, which f</w:t>
      </w:r>
      <w:r w:rsidRPr="00354A71">
        <w:rPr>
          <w:rFonts w:asciiTheme="majorHAnsi" w:hAnsiTheme="majorHAnsi"/>
          <w:sz w:val="24"/>
        </w:rPr>
        <w:t xml:space="preserve">ollowing </w:t>
      </w:r>
      <w:r w:rsidR="000A4833">
        <w:rPr>
          <w:rFonts w:asciiTheme="majorHAnsi" w:hAnsiTheme="majorHAnsi"/>
          <w:sz w:val="24"/>
        </w:rPr>
        <w:t>our previous analysis and described theories</w:t>
      </w:r>
      <w:r w:rsidRPr="00354A71">
        <w:rPr>
          <w:rFonts w:asciiTheme="majorHAnsi" w:hAnsiTheme="majorHAnsi"/>
          <w:sz w:val="24"/>
        </w:rPr>
        <w:t xml:space="preserve">, </w:t>
      </w:r>
      <w:r w:rsidR="000A4833">
        <w:rPr>
          <w:rFonts w:asciiTheme="majorHAnsi" w:hAnsiTheme="majorHAnsi"/>
          <w:sz w:val="24"/>
        </w:rPr>
        <w:t xml:space="preserve">could indicate </w:t>
      </w:r>
      <w:r w:rsidR="00124D60">
        <w:rPr>
          <w:rFonts w:asciiTheme="majorHAnsi" w:hAnsiTheme="majorHAnsi"/>
          <w:sz w:val="24"/>
        </w:rPr>
        <w:t xml:space="preserve">a </w:t>
      </w:r>
      <w:r w:rsidR="00124D60" w:rsidRPr="00124D60">
        <w:rPr>
          <w:rFonts w:asciiTheme="majorHAnsi" w:hAnsiTheme="majorHAnsi"/>
          <w:sz w:val="24"/>
        </w:rPr>
        <w:t>misuse</w:t>
      </w:r>
      <w:r w:rsidR="00974C7C" w:rsidRPr="00124D60">
        <w:rPr>
          <w:rFonts w:asciiTheme="majorHAnsi" w:hAnsiTheme="majorHAnsi"/>
          <w:sz w:val="24"/>
        </w:rPr>
        <w:t xml:space="preserve"> of</w:t>
      </w:r>
      <w:r w:rsidRPr="00124D60">
        <w:rPr>
          <w:rFonts w:asciiTheme="majorHAnsi" w:hAnsiTheme="majorHAnsi"/>
          <w:sz w:val="24"/>
        </w:rPr>
        <w:t xml:space="preserve"> public capital </w:t>
      </w:r>
      <w:r w:rsidR="0032588C" w:rsidRPr="00124D60">
        <w:rPr>
          <w:rFonts w:asciiTheme="majorHAnsi" w:hAnsiTheme="majorHAnsi"/>
          <w:sz w:val="24"/>
        </w:rPr>
        <w:t xml:space="preserve">expenses in 2014 </w:t>
      </w:r>
      <w:r w:rsidRPr="00124D60">
        <w:rPr>
          <w:rFonts w:asciiTheme="majorHAnsi" w:hAnsiTheme="majorHAnsi"/>
          <w:sz w:val="24"/>
        </w:rPr>
        <w:t>to finance the electoral campaign.</w:t>
      </w:r>
      <w:r w:rsidRPr="00354A71">
        <w:rPr>
          <w:rFonts w:asciiTheme="majorHAnsi" w:hAnsiTheme="majorHAnsi"/>
          <w:sz w:val="24"/>
        </w:rPr>
        <w:t xml:space="preserve"> </w:t>
      </w:r>
      <w:r w:rsidR="00E06609" w:rsidRPr="00354A71">
        <w:rPr>
          <w:rFonts w:asciiTheme="majorHAnsi" w:hAnsiTheme="majorHAnsi"/>
          <w:sz w:val="24"/>
        </w:rPr>
        <w:t>Moreover,</w:t>
      </w:r>
      <w:r w:rsidR="002C3C3D" w:rsidRPr="00354A71">
        <w:rPr>
          <w:rFonts w:asciiTheme="majorHAnsi" w:hAnsiTheme="majorHAnsi"/>
          <w:sz w:val="24"/>
        </w:rPr>
        <w:t xml:space="preserve"> </w:t>
      </w:r>
      <w:r w:rsidRPr="00354A71">
        <w:rPr>
          <w:rFonts w:asciiTheme="majorHAnsi" w:hAnsiTheme="majorHAnsi"/>
          <w:sz w:val="24"/>
        </w:rPr>
        <w:t xml:space="preserve">the country </w:t>
      </w:r>
      <w:r w:rsidR="002C3C3D" w:rsidRPr="00354A71">
        <w:rPr>
          <w:rFonts w:asciiTheme="majorHAnsi" w:hAnsiTheme="majorHAnsi"/>
          <w:sz w:val="24"/>
        </w:rPr>
        <w:t>is</w:t>
      </w:r>
      <w:r w:rsidRPr="00354A71">
        <w:rPr>
          <w:rFonts w:asciiTheme="majorHAnsi" w:hAnsiTheme="majorHAnsi"/>
          <w:sz w:val="24"/>
        </w:rPr>
        <w:t xml:space="preserve"> part of the first quartile of countries with the highest public capital expenses</w:t>
      </w:r>
      <w:r w:rsidR="002C3C3D" w:rsidRPr="00354A71">
        <w:rPr>
          <w:rFonts w:asciiTheme="majorHAnsi" w:hAnsiTheme="majorHAnsi"/>
          <w:sz w:val="24"/>
        </w:rPr>
        <w:t xml:space="preserve"> in absolute terms</w:t>
      </w:r>
      <w:r w:rsidRPr="00354A71">
        <w:rPr>
          <w:rFonts w:asciiTheme="majorHAnsi" w:hAnsiTheme="majorHAnsi"/>
          <w:sz w:val="24"/>
        </w:rPr>
        <w:t xml:space="preserve">. </w:t>
      </w:r>
    </w:p>
    <w:p w14:paraId="11E60823" w14:textId="77777777" w:rsidR="00A623FE" w:rsidRDefault="00367D3F" w:rsidP="00A623FE">
      <w:pPr>
        <w:keepNext/>
        <w:jc w:val="center"/>
      </w:pPr>
      <w:r>
        <w:rPr>
          <w:noProof/>
          <w:lang w:val="es-ES" w:eastAsia="es-ES"/>
        </w:rPr>
        <w:lastRenderedPageBreak/>
        <w:drawing>
          <wp:inline distT="0" distB="0" distL="0" distR="0" wp14:anchorId="607B7C90" wp14:editId="774AE4B2">
            <wp:extent cx="5396230" cy="3007675"/>
            <wp:effectExtent l="0" t="0" r="13970" b="1524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49E633C" w14:textId="2EEAF54A" w:rsidR="00135E31" w:rsidRPr="000165B9" w:rsidRDefault="00A623FE" w:rsidP="000165B9">
      <w:pPr>
        <w:pStyle w:val="Epgrafe"/>
        <w:jc w:val="center"/>
        <w:rPr>
          <w:rFonts w:ascii="Cambria" w:hAnsi="Cambria" w:cs="Perpetua"/>
          <w:b/>
          <w:color w:val="auto"/>
        </w:rPr>
      </w:pPr>
      <w:bookmarkStart w:id="65" w:name="_Toc354860447"/>
      <w:proofErr w:type="gramStart"/>
      <w:r w:rsidRPr="0033583B">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CA2C86">
        <w:rPr>
          <w:rFonts w:ascii="Cambria" w:hAnsi="Cambria"/>
          <w:noProof/>
          <w:color w:val="auto"/>
        </w:rPr>
        <w:t>XIX</w:t>
      </w:r>
      <w:r w:rsidR="006A1227">
        <w:rPr>
          <w:rFonts w:ascii="Cambria" w:hAnsi="Cambria"/>
          <w:color w:val="auto"/>
        </w:rPr>
        <w:fldChar w:fldCharType="end"/>
      </w:r>
      <w:r w:rsidRPr="0033583B">
        <w:rPr>
          <w:rFonts w:ascii="Cambria" w:hAnsi="Cambria"/>
          <w:color w:val="auto"/>
        </w:rPr>
        <w:t>.</w:t>
      </w:r>
      <w:proofErr w:type="gramEnd"/>
      <w:r w:rsidRPr="0033583B">
        <w:rPr>
          <w:rFonts w:ascii="Cambria" w:hAnsi="Cambria"/>
          <w:color w:val="auto"/>
        </w:rPr>
        <w:t xml:space="preserve"> Argentina Public Investment, 2006-2015</w:t>
      </w:r>
      <w:bookmarkEnd w:id="65"/>
    </w:p>
    <w:p w14:paraId="3B51BB4E" w14:textId="77777777" w:rsidR="00135E31" w:rsidRPr="0033583B" w:rsidRDefault="00135E31" w:rsidP="00ED67E5">
      <w:pPr>
        <w:pStyle w:val="Ttulo3"/>
      </w:pPr>
      <w:bookmarkStart w:id="66" w:name="_Toc354842884"/>
      <w:r w:rsidRPr="0033583B">
        <w:t>The strategy to improve control of corruption in Argentina</w:t>
      </w:r>
      <w:bookmarkEnd w:id="66"/>
    </w:p>
    <w:p w14:paraId="498B7641" w14:textId="6370312B" w:rsidR="00135E31" w:rsidRPr="006A1227" w:rsidRDefault="00135E31" w:rsidP="00ED67E5">
      <w:pPr>
        <w:spacing w:after="120" w:line="360" w:lineRule="auto"/>
        <w:jc w:val="both"/>
        <w:rPr>
          <w:rFonts w:asciiTheme="majorHAnsi" w:hAnsiTheme="majorHAnsi" w:cs="Perpetua"/>
          <w:b/>
          <w:sz w:val="24"/>
        </w:rPr>
      </w:pPr>
      <w:r w:rsidRPr="006A1227">
        <w:rPr>
          <w:rFonts w:asciiTheme="majorHAnsi" w:hAnsiTheme="majorHAnsi" w:cs="Perpetua"/>
          <w:sz w:val="24"/>
        </w:rPr>
        <w:t xml:space="preserve">Based on these results, </w:t>
      </w:r>
      <w:r w:rsidR="00672B05" w:rsidRPr="00672B05">
        <w:rPr>
          <w:rFonts w:asciiTheme="majorHAnsi" w:hAnsiTheme="majorHAnsi" w:cs="Perpetua"/>
          <w:sz w:val="24"/>
          <w:szCs w:val="24"/>
        </w:rPr>
        <w:fldChar w:fldCharType="begin"/>
      </w:r>
      <w:r w:rsidR="00672B05" w:rsidRPr="00672B05">
        <w:rPr>
          <w:rFonts w:asciiTheme="majorHAnsi" w:hAnsiTheme="majorHAnsi" w:cs="Perpetua"/>
          <w:sz w:val="24"/>
          <w:szCs w:val="24"/>
        </w:rPr>
        <w:instrText xml:space="preserve"> REF _Ref354866186 </w:instrText>
      </w:r>
      <w:r w:rsidR="00672B05" w:rsidRPr="00672B05">
        <w:rPr>
          <w:rFonts w:asciiTheme="majorHAnsi" w:hAnsiTheme="majorHAnsi" w:cs="Perpetua"/>
          <w:sz w:val="24"/>
          <w:szCs w:val="24"/>
        </w:rPr>
        <w:fldChar w:fldCharType="separate"/>
      </w:r>
      <w:r w:rsidR="00672B05" w:rsidRPr="00672B05">
        <w:rPr>
          <w:rFonts w:ascii="Cambria" w:hAnsi="Cambria"/>
          <w:sz w:val="24"/>
          <w:szCs w:val="24"/>
        </w:rPr>
        <w:t xml:space="preserve">Figure </w:t>
      </w:r>
      <w:r w:rsidR="00672B05" w:rsidRPr="00672B05">
        <w:rPr>
          <w:rFonts w:ascii="Cambria" w:hAnsi="Cambria"/>
          <w:noProof/>
          <w:sz w:val="24"/>
          <w:szCs w:val="24"/>
        </w:rPr>
        <w:t>XX</w:t>
      </w:r>
      <w:r w:rsidR="00672B05" w:rsidRPr="00672B05">
        <w:rPr>
          <w:rFonts w:asciiTheme="majorHAnsi" w:hAnsiTheme="majorHAnsi" w:cs="Perpetua"/>
          <w:sz w:val="24"/>
          <w:szCs w:val="24"/>
        </w:rPr>
        <w:fldChar w:fldCharType="end"/>
      </w:r>
      <w:r w:rsidR="00672B05" w:rsidRPr="00672B05">
        <w:rPr>
          <w:rFonts w:asciiTheme="majorHAnsi" w:hAnsiTheme="majorHAnsi" w:cs="Perpetua"/>
          <w:sz w:val="24"/>
          <w:szCs w:val="24"/>
        </w:rPr>
        <w:t xml:space="preserve"> </w:t>
      </w:r>
      <w:r w:rsidR="00974C7C" w:rsidRPr="00672B05">
        <w:rPr>
          <w:rFonts w:asciiTheme="majorHAnsi" w:hAnsiTheme="majorHAnsi" w:cs="Perpetua"/>
          <w:sz w:val="24"/>
          <w:szCs w:val="24"/>
        </w:rPr>
        <w:t>shows</w:t>
      </w:r>
      <w:r w:rsidR="006A1227">
        <w:rPr>
          <w:rFonts w:asciiTheme="majorHAnsi" w:hAnsiTheme="majorHAnsi" w:cs="Perpetua"/>
          <w:sz w:val="24"/>
        </w:rPr>
        <w:t xml:space="preserve"> an analysis of </w:t>
      </w:r>
      <w:r w:rsidRPr="006A1227">
        <w:rPr>
          <w:rFonts w:asciiTheme="majorHAnsi" w:hAnsiTheme="majorHAnsi" w:cs="Perpetua"/>
          <w:sz w:val="24"/>
        </w:rPr>
        <w:t xml:space="preserve">the specific balance of </w:t>
      </w:r>
      <w:r w:rsidR="006A1227">
        <w:rPr>
          <w:rFonts w:asciiTheme="majorHAnsi" w:hAnsiTheme="majorHAnsi" w:cs="Perpetua"/>
          <w:sz w:val="24"/>
        </w:rPr>
        <w:t>the</w:t>
      </w:r>
      <w:r w:rsidRPr="006A1227">
        <w:rPr>
          <w:rFonts w:asciiTheme="majorHAnsi" w:hAnsiTheme="majorHAnsi" w:cs="Perpetua"/>
          <w:sz w:val="24"/>
        </w:rPr>
        <w:t xml:space="preserve"> equilibrium model in Argentina compare</w:t>
      </w:r>
      <w:r w:rsidR="006A1227">
        <w:rPr>
          <w:rFonts w:asciiTheme="majorHAnsi" w:hAnsiTheme="majorHAnsi" w:cs="Perpetua"/>
          <w:sz w:val="24"/>
        </w:rPr>
        <w:t xml:space="preserve">d </w:t>
      </w:r>
      <w:r w:rsidR="00974C7C">
        <w:rPr>
          <w:rFonts w:asciiTheme="majorHAnsi" w:hAnsiTheme="majorHAnsi" w:cs="Perpetua"/>
          <w:sz w:val="24"/>
        </w:rPr>
        <w:t xml:space="preserve">with </w:t>
      </w:r>
      <w:r w:rsidR="006A1227">
        <w:rPr>
          <w:rFonts w:asciiTheme="majorHAnsi" w:hAnsiTheme="majorHAnsi" w:cs="Perpetua"/>
          <w:sz w:val="24"/>
        </w:rPr>
        <w:t>the Latin American average and the best performers of the region: Chile, Costa Rica and Uruguay</w:t>
      </w:r>
      <w:r w:rsidRPr="006A1227">
        <w:rPr>
          <w:rFonts w:asciiTheme="majorHAnsi" w:hAnsiTheme="majorHAnsi" w:cs="Perpetua"/>
          <w:sz w:val="24"/>
        </w:rPr>
        <w:t xml:space="preserve">. </w:t>
      </w:r>
      <w:r w:rsidR="006A1227">
        <w:rPr>
          <w:rFonts w:asciiTheme="majorHAnsi" w:hAnsiTheme="majorHAnsi" w:cs="Perpetua"/>
          <w:sz w:val="24"/>
        </w:rPr>
        <w:t>The</w:t>
      </w:r>
      <w:r w:rsidRPr="006A1227">
        <w:rPr>
          <w:rFonts w:asciiTheme="majorHAnsi" w:hAnsiTheme="majorHAnsi" w:cs="Perpetua"/>
          <w:sz w:val="24"/>
        </w:rPr>
        <w:t xml:space="preserve"> goal is to identify the strengths and weaknesses of the Argentinean case</w:t>
      </w:r>
      <w:r w:rsidR="006A1227">
        <w:rPr>
          <w:rFonts w:asciiTheme="majorHAnsi" w:hAnsiTheme="majorHAnsi" w:cs="Perpetua"/>
          <w:sz w:val="24"/>
        </w:rPr>
        <w:t>,</w:t>
      </w:r>
      <w:r w:rsidRPr="006A1227">
        <w:rPr>
          <w:rFonts w:asciiTheme="majorHAnsi" w:hAnsiTheme="majorHAnsi" w:cs="Perpetua"/>
          <w:sz w:val="24"/>
        </w:rPr>
        <w:t xml:space="preserve"> in order to build a control of corruption strateg</w:t>
      </w:r>
      <w:r w:rsidR="00672B05">
        <w:rPr>
          <w:rFonts w:asciiTheme="majorHAnsi" w:hAnsiTheme="majorHAnsi" w:cs="Perpetua"/>
          <w:sz w:val="24"/>
        </w:rPr>
        <w:t>y, based on the best performers’</w:t>
      </w:r>
      <w:r w:rsidRPr="006A1227">
        <w:rPr>
          <w:rFonts w:asciiTheme="majorHAnsi" w:hAnsiTheme="majorHAnsi" w:cs="Perpetua"/>
          <w:sz w:val="24"/>
        </w:rPr>
        <w:t xml:space="preserve"> experiences and taking into account the local context.     </w:t>
      </w:r>
    </w:p>
    <w:p w14:paraId="621E8B50" w14:textId="0A6E0E5E" w:rsidR="006A1227" w:rsidRDefault="009D5E10" w:rsidP="006A1227">
      <w:pPr>
        <w:keepNext/>
        <w:jc w:val="center"/>
      </w:pPr>
      <w:r w:rsidRPr="009D5E10">
        <w:rPr>
          <w:noProof/>
          <w:lang w:val="es-ES" w:eastAsia="es-ES"/>
        </w:rPr>
        <w:lastRenderedPageBreak/>
        <w:drawing>
          <wp:inline distT="0" distB="0" distL="0" distR="0" wp14:anchorId="113E38CA" wp14:editId="0C2C3A22">
            <wp:extent cx="5396230" cy="3931650"/>
            <wp:effectExtent l="0" t="0" r="0" b="5715"/>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396230" cy="3931650"/>
                    </a:xfrm>
                    <a:prstGeom prst="rect">
                      <a:avLst/>
                    </a:prstGeom>
                    <a:noFill/>
                    <a:ln>
                      <a:noFill/>
                    </a:ln>
                  </pic:spPr>
                </pic:pic>
              </a:graphicData>
            </a:graphic>
          </wp:inline>
        </w:drawing>
      </w:r>
    </w:p>
    <w:p w14:paraId="06446A11" w14:textId="22FFF0A5" w:rsidR="00135E31" w:rsidRPr="00535B17" w:rsidRDefault="006A1227" w:rsidP="006A1227">
      <w:pPr>
        <w:pStyle w:val="Epgrafe"/>
        <w:jc w:val="center"/>
        <w:rPr>
          <w:rFonts w:ascii="Cambria" w:hAnsi="Cambria" w:cs="Perpetua"/>
          <w:b/>
          <w:color w:val="auto"/>
        </w:rPr>
      </w:pPr>
      <w:bookmarkStart w:id="67" w:name="_Toc354860448"/>
      <w:bookmarkStart w:id="68" w:name="_Ref354866186"/>
      <w:proofErr w:type="gramStart"/>
      <w:r w:rsidRPr="00535B17">
        <w:rPr>
          <w:rFonts w:ascii="Cambria" w:hAnsi="Cambria"/>
          <w:color w:val="auto"/>
        </w:rPr>
        <w:t xml:space="preserve">Figure </w:t>
      </w:r>
      <w:r w:rsidRPr="00535B17">
        <w:rPr>
          <w:rFonts w:ascii="Cambria" w:hAnsi="Cambria"/>
          <w:color w:val="auto"/>
        </w:rPr>
        <w:fldChar w:fldCharType="begin"/>
      </w:r>
      <w:r w:rsidRPr="00535B17">
        <w:rPr>
          <w:rFonts w:ascii="Cambria" w:hAnsi="Cambria"/>
          <w:color w:val="auto"/>
        </w:rPr>
        <w:instrText xml:space="preserve"> SEQ Figure \* ROMAN </w:instrText>
      </w:r>
      <w:r w:rsidRPr="00535B17">
        <w:rPr>
          <w:rFonts w:ascii="Cambria" w:hAnsi="Cambria"/>
          <w:color w:val="auto"/>
        </w:rPr>
        <w:fldChar w:fldCharType="separate"/>
      </w:r>
      <w:r w:rsidR="00CA2C86">
        <w:rPr>
          <w:rFonts w:ascii="Cambria" w:hAnsi="Cambria"/>
          <w:noProof/>
          <w:color w:val="auto"/>
        </w:rPr>
        <w:t>XX</w:t>
      </w:r>
      <w:r w:rsidRPr="00535B17">
        <w:rPr>
          <w:rFonts w:ascii="Cambria" w:hAnsi="Cambria"/>
          <w:color w:val="auto"/>
        </w:rPr>
        <w:fldChar w:fldCharType="end"/>
      </w:r>
      <w:bookmarkEnd w:id="68"/>
      <w:r w:rsidRPr="00535B17">
        <w:rPr>
          <w:rFonts w:ascii="Cambria" w:hAnsi="Cambria"/>
          <w:color w:val="auto"/>
        </w:rPr>
        <w:t>.</w:t>
      </w:r>
      <w:proofErr w:type="gramEnd"/>
      <w:r w:rsidRPr="00535B17">
        <w:rPr>
          <w:rFonts w:ascii="Cambria" w:hAnsi="Cambria"/>
          <w:color w:val="auto"/>
        </w:rPr>
        <w:t xml:space="preserve"> Equilibrium Model for Argentina and Achievers</w:t>
      </w:r>
      <w:bookmarkEnd w:id="67"/>
    </w:p>
    <w:p w14:paraId="09A5C879" w14:textId="50BC8D37" w:rsidR="00135E31" w:rsidRPr="0033583B" w:rsidRDefault="00535B17" w:rsidP="00ED67E5">
      <w:pPr>
        <w:spacing w:after="120" w:line="360" w:lineRule="auto"/>
        <w:jc w:val="both"/>
        <w:rPr>
          <w:rFonts w:asciiTheme="majorHAnsi" w:hAnsiTheme="majorHAnsi" w:cs="Perpetua"/>
          <w:sz w:val="24"/>
        </w:rPr>
      </w:pPr>
      <w:r>
        <w:rPr>
          <w:rFonts w:asciiTheme="majorHAnsi" w:hAnsiTheme="majorHAnsi" w:cs="Perpetua"/>
          <w:sz w:val="24"/>
        </w:rPr>
        <w:t xml:space="preserve">In the first place, </w:t>
      </w:r>
      <w:r w:rsidR="00E64D95" w:rsidRPr="00E64D95">
        <w:rPr>
          <w:rFonts w:asciiTheme="majorHAnsi" w:hAnsiTheme="majorHAnsi" w:cs="Perpetua"/>
          <w:sz w:val="24"/>
          <w:szCs w:val="24"/>
        </w:rPr>
        <w:fldChar w:fldCharType="begin"/>
      </w:r>
      <w:r w:rsidR="00E64D95" w:rsidRPr="00E64D95">
        <w:rPr>
          <w:rFonts w:asciiTheme="majorHAnsi" w:hAnsiTheme="majorHAnsi" w:cs="Perpetua"/>
          <w:sz w:val="24"/>
          <w:szCs w:val="24"/>
        </w:rPr>
        <w:instrText xml:space="preserve"> REF _Ref354866186 </w:instrText>
      </w:r>
      <w:r w:rsidR="00E64D95" w:rsidRPr="00E64D95">
        <w:rPr>
          <w:rFonts w:asciiTheme="majorHAnsi" w:hAnsiTheme="majorHAnsi" w:cs="Perpetua"/>
          <w:sz w:val="24"/>
          <w:szCs w:val="24"/>
        </w:rPr>
        <w:fldChar w:fldCharType="separate"/>
      </w:r>
      <w:r w:rsidR="00E64D95" w:rsidRPr="00E64D95">
        <w:rPr>
          <w:rFonts w:ascii="Cambria" w:hAnsi="Cambria"/>
          <w:sz w:val="24"/>
          <w:szCs w:val="24"/>
        </w:rPr>
        <w:t xml:space="preserve">Figure </w:t>
      </w:r>
      <w:r w:rsidR="00E64D95" w:rsidRPr="00E64D95">
        <w:rPr>
          <w:rFonts w:ascii="Cambria" w:hAnsi="Cambria"/>
          <w:noProof/>
          <w:sz w:val="24"/>
          <w:szCs w:val="24"/>
        </w:rPr>
        <w:t>XX</w:t>
      </w:r>
      <w:r w:rsidR="00E64D95" w:rsidRPr="00E64D95">
        <w:rPr>
          <w:rFonts w:asciiTheme="majorHAnsi" w:hAnsiTheme="majorHAnsi" w:cs="Perpetua"/>
          <w:sz w:val="24"/>
          <w:szCs w:val="24"/>
        </w:rPr>
        <w:fldChar w:fldCharType="end"/>
      </w:r>
      <w:r w:rsidR="00E64D95">
        <w:rPr>
          <w:rFonts w:asciiTheme="majorHAnsi" w:hAnsiTheme="majorHAnsi" w:cs="Perpetua"/>
          <w:sz w:val="24"/>
        </w:rPr>
        <w:t xml:space="preserve"> </w:t>
      </w:r>
      <w:r w:rsidRPr="0033583B">
        <w:rPr>
          <w:rFonts w:asciiTheme="majorHAnsi" w:hAnsiTheme="majorHAnsi" w:cs="Perpetua"/>
          <w:sz w:val="24"/>
        </w:rPr>
        <w:t>elucidates</w:t>
      </w:r>
      <w:r>
        <w:rPr>
          <w:rFonts w:asciiTheme="majorHAnsi" w:hAnsiTheme="majorHAnsi" w:cs="Perpetua"/>
          <w:sz w:val="24"/>
        </w:rPr>
        <w:t xml:space="preserve"> that </w:t>
      </w:r>
      <w:r w:rsidR="00135E31" w:rsidRPr="0033583B">
        <w:rPr>
          <w:rFonts w:asciiTheme="majorHAnsi" w:hAnsiTheme="majorHAnsi" w:cs="Perpetua"/>
          <w:sz w:val="24"/>
        </w:rPr>
        <w:t xml:space="preserve">Argentina is performing even below the </w:t>
      </w:r>
      <w:r>
        <w:rPr>
          <w:rFonts w:asciiTheme="majorHAnsi" w:hAnsiTheme="majorHAnsi" w:cs="Perpetua"/>
          <w:sz w:val="24"/>
        </w:rPr>
        <w:t>Latin American</w:t>
      </w:r>
      <w:r w:rsidR="00135E31" w:rsidRPr="0033583B">
        <w:rPr>
          <w:rFonts w:asciiTheme="majorHAnsi" w:hAnsiTheme="majorHAnsi" w:cs="Perpetua"/>
          <w:sz w:val="24"/>
        </w:rPr>
        <w:t xml:space="preserve"> </w:t>
      </w:r>
      <w:r>
        <w:rPr>
          <w:rFonts w:asciiTheme="majorHAnsi" w:hAnsiTheme="majorHAnsi" w:cs="Perpetua"/>
          <w:sz w:val="24"/>
        </w:rPr>
        <w:t>average</w:t>
      </w:r>
      <w:r w:rsidR="00135E31" w:rsidRPr="0033583B">
        <w:rPr>
          <w:rFonts w:asciiTheme="majorHAnsi" w:hAnsiTheme="majorHAnsi" w:cs="Perpetua"/>
          <w:sz w:val="24"/>
        </w:rPr>
        <w:t xml:space="preserve"> </w:t>
      </w:r>
      <w:r w:rsidR="00974C7C">
        <w:rPr>
          <w:rFonts w:asciiTheme="majorHAnsi" w:hAnsiTheme="majorHAnsi" w:cs="Perpetua"/>
          <w:sz w:val="24"/>
        </w:rPr>
        <w:t>regarding its</w:t>
      </w:r>
      <w:r w:rsidR="00974C7C" w:rsidRPr="0033583B">
        <w:rPr>
          <w:rFonts w:asciiTheme="majorHAnsi" w:hAnsiTheme="majorHAnsi" w:cs="Perpetua"/>
          <w:sz w:val="24"/>
        </w:rPr>
        <w:t xml:space="preserve"> </w:t>
      </w:r>
      <w:r>
        <w:rPr>
          <w:rFonts w:asciiTheme="majorHAnsi" w:hAnsiTheme="majorHAnsi" w:cs="Perpetua"/>
          <w:sz w:val="24"/>
        </w:rPr>
        <w:t>control of corruption</w:t>
      </w:r>
      <w:r w:rsidR="00135E31" w:rsidRPr="0033583B">
        <w:rPr>
          <w:rFonts w:asciiTheme="majorHAnsi" w:hAnsiTheme="majorHAnsi" w:cs="Perpetua"/>
          <w:sz w:val="24"/>
        </w:rPr>
        <w:t xml:space="preserve"> and the reason is undisputable. While the three main achievers managed to develop high levels of judicial independence, Argentinean performance is one of the </w:t>
      </w:r>
      <w:r>
        <w:rPr>
          <w:rFonts w:asciiTheme="majorHAnsi" w:hAnsiTheme="majorHAnsi" w:cs="Perpetua"/>
          <w:sz w:val="24"/>
        </w:rPr>
        <w:t>worst</w:t>
      </w:r>
      <w:r w:rsidR="00135E31" w:rsidRPr="0033583B">
        <w:rPr>
          <w:rFonts w:asciiTheme="majorHAnsi" w:hAnsiTheme="majorHAnsi" w:cs="Perpetua"/>
          <w:sz w:val="24"/>
        </w:rPr>
        <w:t xml:space="preserve"> in the region, </w:t>
      </w:r>
      <w:r>
        <w:rPr>
          <w:rFonts w:asciiTheme="majorHAnsi" w:hAnsiTheme="majorHAnsi" w:cs="Perpetua"/>
          <w:sz w:val="24"/>
        </w:rPr>
        <w:t xml:space="preserve">even </w:t>
      </w:r>
      <w:r w:rsidR="00135E31" w:rsidRPr="0033583B">
        <w:rPr>
          <w:rFonts w:asciiTheme="majorHAnsi" w:hAnsiTheme="majorHAnsi" w:cs="Perpetua"/>
          <w:sz w:val="24"/>
        </w:rPr>
        <w:t xml:space="preserve">below the </w:t>
      </w:r>
      <w:r>
        <w:rPr>
          <w:rFonts w:asciiTheme="majorHAnsi" w:hAnsiTheme="majorHAnsi" w:cs="Perpetua"/>
          <w:sz w:val="24"/>
        </w:rPr>
        <w:t>average</w:t>
      </w:r>
      <w:r w:rsidR="00135E31" w:rsidRPr="0033583B">
        <w:rPr>
          <w:rFonts w:asciiTheme="majorHAnsi" w:hAnsiTheme="majorHAnsi" w:cs="Perpetua"/>
          <w:sz w:val="24"/>
        </w:rPr>
        <w:t xml:space="preserve">. </w:t>
      </w:r>
    </w:p>
    <w:p w14:paraId="38088992" w14:textId="37FD869B"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rest of the picture shows that Uruguay and Costa Rica have high </w:t>
      </w:r>
      <w:r w:rsidR="00535B17">
        <w:rPr>
          <w:rFonts w:asciiTheme="majorHAnsi" w:hAnsiTheme="majorHAnsi" w:cs="Perpetua"/>
          <w:sz w:val="24"/>
        </w:rPr>
        <w:t xml:space="preserve">scores </w:t>
      </w:r>
      <w:r w:rsidRPr="0033583B">
        <w:rPr>
          <w:rFonts w:asciiTheme="majorHAnsi" w:hAnsiTheme="majorHAnsi" w:cs="Perpetua"/>
          <w:sz w:val="24"/>
        </w:rPr>
        <w:t>in</w:t>
      </w:r>
      <w:r w:rsidR="00535B17">
        <w:rPr>
          <w:rFonts w:asciiTheme="majorHAnsi" w:hAnsiTheme="majorHAnsi" w:cs="Perpetua"/>
          <w:sz w:val="24"/>
        </w:rPr>
        <w:t xml:space="preserve"> the</w:t>
      </w:r>
      <w:r w:rsidRPr="0033583B">
        <w:rPr>
          <w:rFonts w:asciiTheme="majorHAnsi" w:hAnsiTheme="majorHAnsi" w:cs="Perpetua"/>
          <w:sz w:val="24"/>
        </w:rPr>
        <w:t xml:space="preserve"> PFR</w:t>
      </w:r>
      <w:r w:rsidR="00535B17">
        <w:rPr>
          <w:rFonts w:asciiTheme="majorHAnsi" w:hAnsiTheme="majorHAnsi" w:cs="Perpetua"/>
          <w:sz w:val="24"/>
        </w:rPr>
        <w:t xml:space="preserve"> Index</w:t>
      </w:r>
      <w:r w:rsidRPr="0033583B">
        <w:rPr>
          <w:rFonts w:asciiTheme="majorHAnsi" w:hAnsiTheme="majorHAnsi" w:cs="Perpetua"/>
          <w:sz w:val="24"/>
        </w:rPr>
        <w:t>, while Chile is at the same level than A</w:t>
      </w:r>
      <w:r w:rsidR="00535B17">
        <w:rPr>
          <w:rFonts w:asciiTheme="majorHAnsi" w:hAnsiTheme="majorHAnsi" w:cs="Perpetua"/>
          <w:sz w:val="24"/>
        </w:rPr>
        <w:t>rgentina and in line with the Latin American average. This, as well as</w:t>
      </w:r>
      <w:r w:rsidRPr="0033583B">
        <w:rPr>
          <w:rFonts w:asciiTheme="majorHAnsi" w:hAnsiTheme="majorHAnsi" w:cs="Perpetua"/>
          <w:sz w:val="24"/>
        </w:rPr>
        <w:t xml:space="preserve"> </w:t>
      </w:r>
      <w:r w:rsidR="00535B17">
        <w:rPr>
          <w:rFonts w:asciiTheme="majorHAnsi" w:hAnsiTheme="majorHAnsi" w:cs="Perpetua"/>
          <w:sz w:val="24"/>
        </w:rPr>
        <w:t xml:space="preserve">the </w:t>
      </w:r>
      <w:r w:rsidRPr="0033583B">
        <w:rPr>
          <w:rFonts w:asciiTheme="majorHAnsi" w:hAnsiTheme="majorHAnsi" w:cs="Perpetua"/>
          <w:sz w:val="24"/>
        </w:rPr>
        <w:t xml:space="preserve">results </w:t>
      </w:r>
      <w:r w:rsidR="00535B17">
        <w:rPr>
          <w:rFonts w:asciiTheme="majorHAnsi" w:hAnsiTheme="majorHAnsi" w:cs="Perpetua"/>
          <w:sz w:val="24"/>
        </w:rPr>
        <w:t>presented in</w:t>
      </w:r>
      <w:r w:rsidR="00360BA3">
        <w:rPr>
          <w:rFonts w:asciiTheme="majorHAnsi" w:hAnsiTheme="majorHAnsi" w:cs="Perpetua"/>
          <w:sz w:val="24"/>
        </w:rPr>
        <w:t xml:space="preserve"> the first part of this thesis</w:t>
      </w:r>
      <w:r w:rsidR="00535B17">
        <w:rPr>
          <w:rFonts w:asciiTheme="majorHAnsi" w:hAnsiTheme="majorHAnsi" w:cs="Perpetua"/>
          <w:sz w:val="24"/>
        </w:rPr>
        <w:t xml:space="preserve">, shows that </w:t>
      </w:r>
      <w:r w:rsidRPr="0033583B">
        <w:rPr>
          <w:rFonts w:asciiTheme="majorHAnsi" w:hAnsiTheme="majorHAnsi" w:cs="Perpetua"/>
          <w:sz w:val="24"/>
        </w:rPr>
        <w:t xml:space="preserve">increasing </w:t>
      </w:r>
      <w:r w:rsidR="00535B17">
        <w:rPr>
          <w:rFonts w:asciiTheme="majorHAnsi" w:hAnsiTheme="majorHAnsi" w:cs="Perpetua"/>
          <w:sz w:val="24"/>
        </w:rPr>
        <w:t>political finance regulation</w:t>
      </w:r>
      <w:r w:rsidRPr="0033583B">
        <w:rPr>
          <w:rFonts w:asciiTheme="majorHAnsi" w:hAnsiTheme="majorHAnsi" w:cs="Perpetua"/>
          <w:sz w:val="24"/>
        </w:rPr>
        <w:t xml:space="preserve"> can have positive effects over </w:t>
      </w:r>
      <w:r w:rsidR="00535B17">
        <w:rPr>
          <w:rFonts w:asciiTheme="majorHAnsi" w:hAnsiTheme="majorHAnsi" w:cs="Perpetua"/>
          <w:sz w:val="24"/>
        </w:rPr>
        <w:t>control of corruption</w:t>
      </w:r>
      <w:r w:rsidRPr="0033583B">
        <w:rPr>
          <w:rFonts w:asciiTheme="majorHAnsi" w:hAnsiTheme="majorHAnsi" w:cs="Perpetua"/>
          <w:sz w:val="24"/>
        </w:rPr>
        <w:t xml:space="preserve">, but only if the judiciary is really independent. </w:t>
      </w:r>
    </w:p>
    <w:p w14:paraId="3A92880C" w14:textId="01B4519E" w:rsidR="00135E31" w:rsidRPr="0033583B" w:rsidRDefault="00360BA3" w:rsidP="00ED67E5">
      <w:pPr>
        <w:spacing w:after="120" w:line="360" w:lineRule="auto"/>
        <w:jc w:val="both"/>
        <w:rPr>
          <w:rFonts w:asciiTheme="majorHAnsi" w:hAnsiTheme="majorHAnsi" w:cs="Perpetua"/>
          <w:sz w:val="24"/>
        </w:rPr>
      </w:pPr>
      <w:r>
        <w:rPr>
          <w:rFonts w:asciiTheme="majorHAnsi" w:hAnsiTheme="majorHAnsi" w:cs="Perpetua"/>
          <w:sz w:val="24"/>
        </w:rPr>
        <w:t>C</w:t>
      </w:r>
      <w:r w:rsidR="00135E31" w:rsidRPr="0033583B">
        <w:rPr>
          <w:rFonts w:asciiTheme="majorHAnsi" w:hAnsiTheme="majorHAnsi" w:cs="Perpetua"/>
          <w:sz w:val="24"/>
        </w:rPr>
        <w:t>o</w:t>
      </w:r>
      <w:r w:rsidR="009804DA">
        <w:rPr>
          <w:rFonts w:asciiTheme="majorHAnsi" w:hAnsiTheme="majorHAnsi" w:cs="Perpetua"/>
          <w:sz w:val="24"/>
        </w:rPr>
        <w:t xml:space="preserve">ncerning public </w:t>
      </w:r>
      <w:r>
        <w:rPr>
          <w:rFonts w:asciiTheme="majorHAnsi" w:hAnsiTheme="majorHAnsi" w:cs="Perpetua"/>
          <w:sz w:val="24"/>
        </w:rPr>
        <w:t>investment,</w:t>
      </w:r>
      <w:r w:rsidR="009804DA">
        <w:rPr>
          <w:rFonts w:asciiTheme="majorHAnsi" w:hAnsiTheme="majorHAnsi" w:cs="Perpetua"/>
          <w:sz w:val="24"/>
        </w:rPr>
        <w:t xml:space="preserve"> </w:t>
      </w:r>
      <w:r w:rsidR="00135E31" w:rsidRPr="0033583B">
        <w:rPr>
          <w:rFonts w:asciiTheme="majorHAnsi" w:hAnsiTheme="majorHAnsi" w:cs="Perpetua"/>
          <w:sz w:val="24"/>
        </w:rPr>
        <w:t xml:space="preserve">two out of the three achievers assign a lower percentage of funds to public investments than Argentina. However, Chilean capital expenditures exceed </w:t>
      </w:r>
      <w:r w:rsidR="00E64D95">
        <w:rPr>
          <w:rFonts w:asciiTheme="majorHAnsi" w:hAnsiTheme="majorHAnsi" w:cs="Perpetua"/>
          <w:sz w:val="24"/>
        </w:rPr>
        <w:t>Argentina’s</w:t>
      </w:r>
      <w:r w:rsidR="00135E31" w:rsidRPr="0033583B">
        <w:rPr>
          <w:rFonts w:asciiTheme="majorHAnsi" w:hAnsiTheme="majorHAnsi" w:cs="Perpetua"/>
          <w:sz w:val="24"/>
        </w:rPr>
        <w:t xml:space="preserve">, </w:t>
      </w:r>
      <w:r w:rsidR="00135E31" w:rsidRPr="00E64D95">
        <w:rPr>
          <w:rFonts w:asciiTheme="majorHAnsi" w:hAnsiTheme="majorHAnsi" w:cs="Perpetua"/>
          <w:sz w:val="24"/>
        </w:rPr>
        <w:t xml:space="preserve">being at the same level than </w:t>
      </w:r>
      <w:r w:rsidR="009804DA" w:rsidRPr="00E64D95">
        <w:rPr>
          <w:rFonts w:asciiTheme="majorHAnsi" w:hAnsiTheme="majorHAnsi" w:cs="Perpetua"/>
          <w:sz w:val="24"/>
        </w:rPr>
        <w:t>the Latin American average</w:t>
      </w:r>
      <w:r w:rsidR="00135E31" w:rsidRPr="0033583B">
        <w:rPr>
          <w:rFonts w:asciiTheme="majorHAnsi" w:hAnsiTheme="majorHAnsi" w:cs="Perpetua"/>
          <w:sz w:val="24"/>
        </w:rPr>
        <w:t xml:space="preserve">. This scenario is in line with the observation that, as long as a </w:t>
      </w:r>
      <w:r w:rsidR="00135E31" w:rsidRPr="0033583B">
        <w:rPr>
          <w:rFonts w:asciiTheme="majorHAnsi" w:hAnsiTheme="majorHAnsi" w:cs="Perpetua"/>
          <w:sz w:val="24"/>
        </w:rPr>
        <w:lastRenderedPageBreak/>
        <w:t xml:space="preserve">country has high judicial independence, </w:t>
      </w:r>
      <w:r w:rsidR="009804DA">
        <w:rPr>
          <w:rFonts w:asciiTheme="majorHAnsi" w:hAnsiTheme="majorHAnsi" w:cs="Perpetua"/>
          <w:sz w:val="24"/>
        </w:rPr>
        <w:t xml:space="preserve">public investment as a percentage of the </w:t>
      </w:r>
      <w:r w:rsidR="00135E31" w:rsidRPr="0033583B">
        <w:rPr>
          <w:rFonts w:asciiTheme="majorHAnsi" w:hAnsiTheme="majorHAnsi" w:cs="Perpetua"/>
          <w:sz w:val="24"/>
        </w:rPr>
        <w:t xml:space="preserve">GDP does not affect </w:t>
      </w:r>
      <w:r w:rsidR="009804DA">
        <w:rPr>
          <w:rFonts w:asciiTheme="majorHAnsi" w:hAnsiTheme="majorHAnsi" w:cs="Perpetua"/>
          <w:sz w:val="24"/>
        </w:rPr>
        <w:t>control of corruption</w:t>
      </w:r>
      <w:r w:rsidR="00135E31" w:rsidRPr="0033583B">
        <w:rPr>
          <w:rFonts w:asciiTheme="majorHAnsi" w:hAnsiTheme="majorHAnsi" w:cs="Perpetua"/>
          <w:sz w:val="24"/>
        </w:rPr>
        <w:t xml:space="preserve"> negatively.  </w:t>
      </w:r>
    </w:p>
    <w:p w14:paraId="2279FE51" w14:textId="586E8AC3" w:rsidR="00135E31" w:rsidRPr="0033583B" w:rsidRDefault="009804DA" w:rsidP="00ED67E5">
      <w:pPr>
        <w:spacing w:after="120" w:line="360" w:lineRule="auto"/>
        <w:jc w:val="both"/>
        <w:rPr>
          <w:rFonts w:asciiTheme="majorHAnsi" w:hAnsiTheme="majorHAnsi" w:cs="Perpetua"/>
          <w:sz w:val="24"/>
        </w:rPr>
      </w:pPr>
      <w:r>
        <w:rPr>
          <w:rFonts w:asciiTheme="majorHAnsi" w:hAnsiTheme="majorHAnsi" w:cs="Perpetua"/>
          <w:sz w:val="24"/>
        </w:rPr>
        <w:t xml:space="preserve">Overall, </w:t>
      </w:r>
      <w:r w:rsidR="00135E31" w:rsidRPr="0033583B">
        <w:rPr>
          <w:rFonts w:asciiTheme="majorHAnsi" w:hAnsiTheme="majorHAnsi" w:cs="Perpetua"/>
          <w:sz w:val="24"/>
        </w:rPr>
        <w:t xml:space="preserve">Argentina </w:t>
      </w:r>
      <w:r>
        <w:rPr>
          <w:rFonts w:asciiTheme="majorHAnsi" w:hAnsiTheme="majorHAnsi" w:cs="Perpetua"/>
          <w:sz w:val="24"/>
        </w:rPr>
        <w:t>needs to enhance</w:t>
      </w:r>
      <w:r w:rsidRPr="0033583B">
        <w:rPr>
          <w:rFonts w:asciiTheme="majorHAnsi" w:hAnsiTheme="majorHAnsi" w:cs="Perpetua"/>
          <w:sz w:val="24"/>
        </w:rPr>
        <w:t xml:space="preserve"> judicial independence </w:t>
      </w:r>
      <w:r w:rsidR="00135E31" w:rsidRPr="0033583B">
        <w:rPr>
          <w:rFonts w:asciiTheme="majorHAnsi" w:hAnsiTheme="majorHAnsi" w:cs="Perpetua"/>
          <w:sz w:val="24"/>
        </w:rPr>
        <w:t>to improve its control</w:t>
      </w:r>
      <w:r>
        <w:rPr>
          <w:rFonts w:asciiTheme="majorHAnsi" w:hAnsiTheme="majorHAnsi" w:cs="Perpetua"/>
          <w:sz w:val="24"/>
        </w:rPr>
        <w:t xml:space="preserve"> of corruption</w:t>
      </w:r>
      <w:r w:rsidR="00135E31" w:rsidRPr="0033583B">
        <w:rPr>
          <w:rFonts w:asciiTheme="majorHAnsi" w:hAnsiTheme="majorHAnsi" w:cs="Perpetua"/>
          <w:sz w:val="24"/>
        </w:rPr>
        <w:t>.</w:t>
      </w:r>
      <w:r>
        <w:rPr>
          <w:rFonts w:asciiTheme="majorHAnsi" w:hAnsiTheme="majorHAnsi" w:cs="Perpetua"/>
          <w:sz w:val="24"/>
        </w:rPr>
        <w:t xml:space="preserve"> S</w:t>
      </w:r>
      <w:r w:rsidR="00135E31" w:rsidRPr="0033583B">
        <w:rPr>
          <w:rFonts w:asciiTheme="majorHAnsi" w:hAnsiTheme="majorHAnsi" w:cs="Perpetua"/>
          <w:sz w:val="24"/>
        </w:rPr>
        <w:t xml:space="preserve">ince </w:t>
      </w:r>
      <w:r>
        <w:rPr>
          <w:rFonts w:asciiTheme="majorHAnsi" w:hAnsiTheme="majorHAnsi" w:cs="Perpetua"/>
          <w:sz w:val="24"/>
        </w:rPr>
        <w:t xml:space="preserve">these </w:t>
      </w:r>
      <w:r w:rsidR="00135E31" w:rsidRPr="0033583B">
        <w:rPr>
          <w:rFonts w:asciiTheme="majorHAnsi" w:hAnsiTheme="majorHAnsi" w:cs="Perpetua"/>
          <w:sz w:val="24"/>
        </w:rPr>
        <w:t xml:space="preserve">changes take time, </w:t>
      </w:r>
      <w:r>
        <w:rPr>
          <w:rFonts w:asciiTheme="majorHAnsi" w:hAnsiTheme="majorHAnsi" w:cs="Perpetua"/>
          <w:sz w:val="24"/>
        </w:rPr>
        <w:t xml:space="preserve">the country also needs </w:t>
      </w:r>
      <w:r w:rsidR="00135E31" w:rsidRPr="0033583B">
        <w:rPr>
          <w:rFonts w:asciiTheme="majorHAnsi" w:hAnsiTheme="majorHAnsi" w:cs="Perpetua"/>
          <w:sz w:val="24"/>
        </w:rPr>
        <w:t xml:space="preserve">to improve public investment procedures to discourage corruption. Finally, </w:t>
      </w:r>
      <w:r>
        <w:rPr>
          <w:rFonts w:asciiTheme="majorHAnsi" w:hAnsiTheme="majorHAnsi" w:cs="Perpetua"/>
          <w:sz w:val="24"/>
        </w:rPr>
        <w:t xml:space="preserve">the country should adopt better </w:t>
      </w:r>
      <w:r w:rsidR="004A4DF9">
        <w:rPr>
          <w:rFonts w:asciiTheme="majorHAnsi" w:hAnsiTheme="majorHAnsi" w:cs="Perpetua"/>
          <w:sz w:val="24"/>
        </w:rPr>
        <w:t>policies</w:t>
      </w:r>
      <w:r w:rsidR="00135E31" w:rsidRPr="0033583B">
        <w:rPr>
          <w:rFonts w:asciiTheme="majorHAnsi" w:hAnsiTheme="majorHAnsi" w:cs="Perpetua"/>
          <w:sz w:val="24"/>
        </w:rPr>
        <w:t xml:space="preserve"> </w:t>
      </w:r>
      <w:r w:rsidR="004A4DF9">
        <w:rPr>
          <w:rFonts w:asciiTheme="majorHAnsi" w:hAnsiTheme="majorHAnsi" w:cs="Perpetua"/>
          <w:sz w:val="24"/>
        </w:rPr>
        <w:t>in the matter of</w:t>
      </w:r>
      <w:r w:rsidR="00135E31" w:rsidRPr="0033583B">
        <w:rPr>
          <w:rFonts w:asciiTheme="majorHAnsi" w:hAnsiTheme="majorHAnsi" w:cs="Perpetua"/>
          <w:sz w:val="24"/>
        </w:rPr>
        <w:t xml:space="preserve"> </w:t>
      </w:r>
      <w:r w:rsidR="004A4DF9">
        <w:rPr>
          <w:rFonts w:asciiTheme="majorHAnsi" w:hAnsiTheme="majorHAnsi" w:cs="Perpetua"/>
          <w:sz w:val="24"/>
        </w:rPr>
        <w:t>political finance regulation</w:t>
      </w:r>
      <w:r>
        <w:rPr>
          <w:rFonts w:asciiTheme="majorHAnsi" w:hAnsiTheme="majorHAnsi" w:cs="Perpetua"/>
          <w:sz w:val="24"/>
        </w:rPr>
        <w:t>.</w:t>
      </w:r>
      <w:r w:rsidR="00135E31" w:rsidRPr="0033583B">
        <w:rPr>
          <w:rFonts w:asciiTheme="majorHAnsi" w:hAnsiTheme="majorHAnsi" w:cs="Perpetua"/>
          <w:sz w:val="24"/>
        </w:rPr>
        <w:t xml:space="preserve"> </w:t>
      </w:r>
    </w:p>
    <w:p w14:paraId="3D1E279E" w14:textId="62E2BEA1" w:rsidR="00135E31" w:rsidRPr="0033583B" w:rsidRDefault="00135E31" w:rsidP="00ED67E5">
      <w:pPr>
        <w:pStyle w:val="Ttulo3"/>
      </w:pPr>
      <w:bookmarkStart w:id="69" w:name="_Toc354842885"/>
      <w:r w:rsidRPr="0033583B">
        <w:t>Judicial Independence</w:t>
      </w:r>
      <w:bookmarkEnd w:id="69"/>
      <w:r w:rsidRPr="0033583B">
        <w:t xml:space="preserve"> </w:t>
      </w:r>
    </w:p>
    <w:p w14:paraId="48E2A919" w14:textId="53C0291E"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The</w:t>
      </w:r>
      <w:r w:rsidR="00135E31" w:rsidRPr="0033583B">
        <w:rPr>
          <w:rFonts w:asciiTheme="majorHAnsi" w:hAnsiTheme="majorHAnsi" w:cs="Perpetua"/>
          <w:sz w:val="24"/>
        </w:rPr>
        <w:t xml:space="preserve"> topic</w:t>
      </w:r>
      <w:r>
        <w:rPr>
          <w:rFonts w:asciiTheme="majorHAnsi" w:hAnsiTheme="majorHAnsi" w:cs="Perpetua"/>
          <w:sz w:val="24"/>
        </w:rPr>
        <w:t xml:space="preserve"> of judicial independence</w:t>
      </w:r>
      <w:r w:rsidR="00135E31" w:rsidRPr="0033583B">
        <w:rPr>
          <w:rFonts w:asciiTheme="majorHAnsi" w:hAnsiTheme="majorHAnsi" w:cs="Perpetua"/>
          <w:sz w:val="24"/>
        </w:rPr>
        <w:t xml:space="preserve"> has been debated in Argentina since the </w:t>
      </w:r>
      <w:r w:rsidR="00974C7C">
        <w:rPr>
          <w:rFonts w:asciiTheme="majorHAnsi" w:hAnsiTheme="majorHAnsi" w:cs="Perpetua"/>
          <w:sz w:val="24"/>
        </w:rPr>
        <w:t xml:space="preserve">end of the dictatorship and the return </w:t>
      </w:r>
      <w:r w:rsidR="00135E31" w:rsidRPr="0033583B">
        <w:rPr>
          <w:rFonts w:asciiTheme="majorHAnsi" w:hAnsiTheme="majorHAnsi" w:cs="Perpetua"/>
          <w:sz w:val="24"/>
        </w:rPr>
        <w:t xml:space="preserve">of democracy in 1983. However, it gained significant relevance </w:t>
      </w:r>
      <w:r w:rsidRPr="0033583B">
        <w:rPr>
          <w:rFonts w:asciiTheme="majorHAnsi" w:hAnsiTheme="majorHAnsi" w:cs="Perpetua"/>
          <w:sz w:val="24"/>
        </w:rPr>
        <w:t xml:space="preserve">in the last years </w:t>
      </w:r>
      <w:r w:rsidR="00135E31" w:rsidRPr="0033583B">
        <w:rPr>
          <w:rFonts w:asciiTheme="majorHAnsi" w:hAnsiTheme="majorHAnsi" w:cs="Perpetua"/>
          <w:sz w:val="24"/>
        </w:rPr>
        <w:t xml:space="preserve">due to a combination of political decisions </w:t>
      </w:r>
      <w:r>
        <w:rPr>
          <w:rFonts w:asciiTheme="majorHAnsi" w:hAnsiTheme="majorHAnsi" w:cs="Perpetua"/>
          <w:sz w:val="24"/>
        </w:rPr>
        <w:t>of</w:t>
      </w:r>
      <w:r w:rsidR="00135E31" w:rsidRPr="0033583B">
        <w:rPr>
          <w:rFonts w:asciiTheme="majorHAnsi" w:hAnsiTheme="majorHAnsi" w:cs="Perpetua"/>
          <w:sz w:val="24"/>
        </w:rPr>
        <w:t xml:space="preserve"> the former and current governments and the rise </w:t>
      </w:r>
      <w:r>
        <w:rPr>
          <w:rFonts w:asciiTheme="majorHAnsi" w:hAnsiTheme="majorHAnsi" w:cs="Perpetua"/>
          <w:sz w:val="24"/>
        </w:rPr>
        <w:t xml:space="preserve">of serious problems </w:t>
      </w:r>
      <w:r w:rsidR="00974C7C">
        <w:rPr>
          <w:rFonts w:asciiTheme="majorHAnsi" w:hAnsiTheme="majorHAnsi" w:cs="Perpetua"/>
          <w:sz w:val="24"/>
        </w:rPr>
        <w:t>such as</w:t>
      </w:r>
      <w:r w:rsidR="00974C7C" w:rsidRPr="0033583B">
        <w:rPr>
          <w:rFonts w:asciiTheme="majorHAnsi" w:hAnsiTheme="majorHAnsi" w:cs="Perpetua"/>
          <w:sz w:val="24"/>
        </w:rPr>
        <w:t xml:space="preserve"> </w:t>
      </w:r>
      <w:r w:rsidR="00135E31" w:rsidRPr="0033583B">
        <w:rPr>
          <w:rFonts w:asciiTheme="majorHAnsi" w:hAnsiTheme="majorHAnsi" w:cs="Perpetua"/>
          <w:sz w:val="24"/>
        </w:rPr>
        <w:t>corruption. (</w:t>
      </w:r>
      <w:proofErr w:type="spellStart"/>
      <w:r w:rsidR="00135E31" w:rsidRPr="0033583B">
        <w:rPr>
          <w:rFonts w:asciiTheme="majorHAnsi" w:hAnsiTheme="majorHAnsi" w:cs="Perpetua"/>
          <w:sz w:val="24"/>
        </w:rPr>
        <w:t>Poder</w:t>
      </w:r>
      <w:proofErr w:type="spellEnd"/>
      <w:r w:rsidR="00135E31" w:rsidRPr="0033583B">
        <w:rPr>
          <w:rFonts w:asciiTheme="majorHAnsi" w:hAnsiTheme="majorHAnsi" w:cs="Perpetua"/>
          <w:sz w:val="24"/>
        </w:rPr>
        <w:t xml:space="preserve"> </w:t>
      </w:r>
      <w:proofErr w:type="spellStart"/>
      <w:r w:rsidR="00135E31" w:rsidRPr="0033583B">
        <w:rPr>
          <w:rFonts w:asciiTheme="majorHAnsi" w:hAnsiTheme="majorHAnsi" w:cs="Perpetua"/>
          <w:sz w:val="24"/>
        </w:rPr>
        <w:t>Ciudadano</w:t>
      </w:r>
      <w:proofErr w:type="spellEnd"/>
      <w:r w:rsidR="000F5D13">
        <w:rPr>
          <w:rFonts w:asciiTheme="majorHAnsi" w:hAnsiTheme="majorHAnsi" w:cs="Perpetua"/>
          <w:sz w:val="24"/>
        </w:rPr>
        <w:t>,</w:t>
      </w:r>
      <w:r w:rsidR="00135E31" w:rsidRPr="0033583B">
        <w:rPr>
          <w:rFonts w:asciiTheme="majorHAnsi" w:hAnsiTheme="majorHAnsi" w:cs="Perpetua"/>
          <w:sz w:val="24"/>
        </w:rPr>
        <w:t xml:space="preserve"> 2016)</w:t>
      </w:r>
    </w:p>
    <w:p w14:paraId="3A7DEF9C" w14:textId="3D05B3D7"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lack of judicial independence in Argentina is said to be rooted in the early constitutional decision made by the Latin American founding fathers, aimed at creating an institutional system of </w:t>
      </w:r>
      <w:r w:rsidRPr="0033583B">
        <w:rPr>
          <w:rFonts w:asciiTheme="majorHAnsi" w:hAnsiTheme="majorHAnsi" w:cs="Perpetua"/>
          <w:i/>
          <w:sz w:val="24"/>
        </w:rPr>
        <w:t>checks and balances</w:t>
      </w:r>
      <w:r w:rsidRPr="0033583B">
        <w:rPr>
          <w:rFonts w:asciiTheme="majorHAnsi" w:hAnsiTheme="majorHAnsi" w:cs="Perpetua"/>
          <w:sz w:val="24"/>
        </w:rPr>
        <w:t xml:space="preserve"> combined with a strong </w:t>
      </w:r>
      <w:proofErr w:type="spellStart"/>
      <w:r w:rsidRPr="00206BED">
        <w:rPr>
          <w:rFonts w:asciiTheme="majorHAnsi" w:hAnsiTheme="majorHAnsi" w:cs="Perpetua"/>
          <w:sz w:val="24"/>
        </w:rPr>
        <w:t>presidentialism</w:t>
      </w:r>
      <w:proofErr w:type="spellEnd"/>
      <w:r w:rsidR="004A4DF9">
        <w:rPr>
          <w:rFonts w:asciiTheme="majorHAnsi" w:hAnsiTheme="majorHAnsi" w:cs="Perpetua"/>
          <w:i/>
          <w:sz w:val="24"/>
        </w:rPr>
        <w:t>,</w:t>
      </w:r>
      <w:r w:rsidRPr="0033583B">
        <w:rPr>
          <w:rFonts w:asciiTheme="majorHAnsi" w:hAnsiTheme="majorHAnsi" w:cs="Perpetua"/>
          <w:i/>
          <w:sz w:val="24"/>
        </w:rPr>
        <w:t xml:space="preserve"> </w:t>
      </w:r>
      <w:r w:rsidR="004A4DF9">
        <w:rPr>
          <w:rFonts w:asciiTheme="majorHAnsi" w:hAnsiTheme="majorHAnsi" w:cs="Perpetua"/>
          <w:sz w:val="24"/>
        </w:rPr>
        <w:t xml:space="preserve">capable </w:t>
      </w:r>
      <w:r w:rsidR="00974C7C">
        <w:rPr>
          <w:rFonts w:asciiTheme="majorHAnsi" w:hAnsiTheme="majorHAnsi" w:cs="Perpetua"/>
          <w:sz w:val="24"/>
        </w:rPr>
        <w:t>of guaranteeing</w:t>
      </w:r>
      <w:r w:rsidRPr="0033583B">
        <w:rPr>
          <w:rFonts w:asciiTheme="majorHAnsi" w:hAnsiTheme="majorHAnsi" w:cs="Perpetua"/>
          <w:sz w:val="24"/>
        </w:rPr>
        <w:t xml:space="preserve"> the unity of the three powers. However, from that moment on, this decision e</w:t>
      </w:r>
      <w:r w:rsidR="004A4DF9">
        <w:rPr>
          <w:rFonts w:asciiTheme="majorHAnsi" w:hAnsiTheme="majorHAnsi" w:cs="Perpetua"/>
          <w:sz w:val="24"/>
        </w:rPr>
        <w:t>nable</w:t>
      </w:r>
      <w:r w:rsidR="00974C7C">
        <w:rPr>
          <w:rFonts w:asciiTheme="majorHAnsi" w:hAnsiTheme="majorHAnsi" w:cs="Perpetua"/>
          <w:sz w:val="24"/>
        </w:rPr>
        <w:t>d</w:t>
      </w:r>
      <w:r w:rsidR="004A4DF9">
        <w:rPr>
          <w:rFonts w:asciiTheme="majorHAnsi" w:hAnsiTheme="majorHAnsi" w:cs="Perpetua"/>
          <w:sz w:val="24"/>
        </w:rPr>
        <w:t xml:space="preserve"> </w:t>
      </w:r>
      <w:r w:rsidR="002F181B">
        <w:rPr>
          <w:rFonts w:asciiTheme="majorHAnsi" w:hAnsiTheme="majorHAnsi" w:cs="Perpetua"/>
          <w:sz w:val="24"/>
        </w:rPr>
        <w:t>g</w:t>
      </w:r>
      <w:r w:rsidR="004A4DF9">
        <w:rPr>
          <w:rFonts w:asciiTheme="majorHAnsi" w:hAnsiTheme="majorHAnsi" w:cs="Perpetua"/>
          <w:sz w:val="24"/>
        </w:rPr>
        <w:t>overnments to rule over j</w:t>
      </w:r>
      <w:r w:rsidRPr="0033583B">
        <w:rPr>
          <w:rFonts w:asciiTheme="majorHAnsi" w:hAnsiTheme="majorHAnsi" w:cs="Perpetua"/>
          <w:sz w:val="24"/>
        </w:rPr>
        <w:t xml:space="preserve">udiciaries and </w:t>
      </w:r>
      <w:r w:rsidR="004A4DF9">
        <w:rPr>
          <w:rFonts w:asciiTheme="majorHAnsi" w:hAnsiTheme="majorHAnsi" w:cs="Perpetua"/>
          <w:sz w:val="24"/>
        </w:rPr>
        <w:t>parliaments</w:t>
      </w:r>
      <w:r w:rsidRPr="0033583B">
        <w:rPr>
          <w:rFonts w:asciiTheme="majorHAnsi" w:hAnsiTheme="majorHAnsi" w:cs="Perpetua"/>
          <w:sz w:val="24"/>
        </w:rPr>
        <w:t xml:space="preserve"> in most of the region. Hence, to improve judicial independence, it is considered necessary to balance the influence of the three powers, together with new mechanisms to enhance real participation of citizens in judicial processes. </w:t>
      </w:r>
      <w:r w:rsidR="004A4DF9">
        <w:rPr>
          <w:rFonts w:asciiTheme="majorHAnsi" w:hAnsiTheme="majorHAnsi" w:cs="Perpetua"/>
          <w:sz w:val="24"/>
        </w:rPr>
        <w:t>F</w:t>
      </w:r>
      <w:r w:rsidR="004A4DF9" w:rsidRPr="0033583B">
        <w:rPr>
          <w:rFonts w:asciiTheme="majorHAnsi" w:hAnsiTheme="majorHAnsi" w:cs="Perpetua"/>
          <w:sz w:val="24"/>
        </w:rPr>
        <w:t xml:space="preserve">or example, </w:t>
      </w:r>
      <w:r w:rsidRPr="0033583B">
        <w:rPr>
          <w:rFonts w:asciiTheme="majorHAnsi" w:hAnsiTheme="majorHAnsi" w:cs="Perpetua"/>
          <w:sz w:val="24"/>
        </w:rPr>
        <w:t xml:space="preserve">Costa Rican and Colombian </w:t>
      </w:r>
      <w:proofErr w:type="spellStart"/>
      <w:r w:rsidR="004A4DF9">
        <w:rPr>
          <w:rFonts w:asciiTheme="majorHAnsi" w:hAnsiTheme="majorHAnsi" w:cs="Perpetua"/>
          <w:i/>
          <w:sz w:val="24"/>
        </w:rPr>
        <w:t>tutelas</w:t>
      </w:r>
      <w:proofErr w:type="spellEnd"/>
      <w:r w:rsidRPr="0033583B">
        <w:rPr>
          <w:rFonts w:asciiTheme="majorHAnsi" w:hAnsiTheme="majorHAnsi" w:cs="Perpetua"/>
          <w:i/>
          <w:sz w:val="24"/>
        </w:rPr>
        <w:t xml:space="preserve"> </w:t>
      </w:r>
      <w:r w:rsidRPr="0033583B">
        <w:rPr>
          <w:rFonts w:asciiTheme="majorHAnsi" w:hAnsiTheme="majorHAnsi" w:cs="Perpetua"/>
          <w:sz w:val="24"/>
        </w:rPr>
        <w:t>are considered successful tools to improve access to justice and judicial independence. (</w:t>
      </w:r>
      <w:proofErr w:type="spellStart"/>
      <w:r w:rsidRPr="0033583B">
        <w:rPr>
          <w:rFonts w:asciiTheme="majorHAnsi" w:hAnsiTheme="majorHAnsi" w:cs="Perpetua"/>
          <w:sz w:val="24"/>
        </w:rPr>
        <w:t>Gargarella</w:t>
      </w:r>
      <w:proofErr w:type="spellEnd"/>
      <w:r w:rsidR="00206BED">
        <w:rPr>
          <w:rFonts w:asciiTheme="majorHAnsi" w:hAnsiTheme="majorHAnsi" w:cs="Perpetua"/>
          <w:sz w:val="24"/>
        </w:rPr>
        <w:t>,</w:t>
      </w:r>
      <w:bookmarkStart w:id="70" w:name="_GoBack"/>
      <w:bookmarkEnd w:id="70"/>
      <w:r w:rsidRPr="0033583B">
        <w:rPr>
          <w:rFonts w:asciiTheme="majorHAnsi" w:hAnsiTheme="majorHAnsi" w:cs="Perpetua"/>
          <w:sz w:val="24"/>
        </w:rPr>
        <w:t xml:space="preserve"> 2016)</w:t>
      </w:r>
    </w:p>
    <w:p w14:paraId="0C5E111C" w14:textId="228C40E8"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S</w:t>
      </w:r>
      <w:r w:rsidR="00135E31" w:rsidRPr="0033583B">
        <w:rPr>
          <w:rFonts w:asciiTheme="majorHAnsi" w:hAnsiTheme="majorHAnsi" w:cs="Perpetua"/>
          <w:sz w:val="24"/>
        </w:rPr>
        <w:t xml:space="preserve">cholars highlight two </w:t>
      </w:r>
      <w:r w:rsidRPr="0033583B">
        <w:rPr>
          <w:rFonts w:asciiTheme="majorHAnsi" w:hAnsiTheme="majorHAnsi" w:cs="Perpetua"/>
          <w:sz w:val="24"/>
        </w:rPr>
        <w:t>problems</w:t>
      </w:r>
      <w:r w:rsidR="007F6F1E">
        <w:rPr>
          <w:rFonts w:asciiTheme="majorHAnsi" w:hAnsiTheme="majorHAnsi" w:cs="Perpetua"/>
          <w:sz w:val="24"/>
        </w:rPr>
        <w:t xml:space="preserve"> that seriously</w:t>
      </w:r>
      <w:r w:rsidR="00135E31" w:rsidRPr="0033583B">
        <w:rPr>
          <w:rFonts w:asciiTheme="majorHAnsi" w:hAnsiTheme="majorHAnsi" w:cs="Perpetua"/>
          <w:sz w:val="24"/>
        </w:rPr>
        <w:t xml:space="preserve"> </w:t>
      </w:r>
      <w:r w:rsidR="007F6F1E">
        <w:rPr>
          <w:rFonts w:asciiTheme="majorHAnsi" w:hAnsiTheme="majorHAnsi" w:cs="Perpetua"/>
          <w:sz w:val="24"/>
        </w:rPr>
        <w:t>affect</w:t>
      </w:r>
      <w:r w:rsidR="00135E31" w:rsidRPr="0033583B">
        <w:rPr>
          <w:rFonts w:asciiTheme="majorHAnsi" w:hAnsiTheme="majorHAnsi" w:cs="Perpetua"/>
          <w:sz w:val="24"/>
        </w:rPr>
        <w:t xml:space="preserve"> judicial independence in Argentina. First, the paralysis of the Argentinean Judicial Council </w:t>
      </w:r>
      <w:r w:rsidR="007F6F1E">
        <w:rPr>
          <w:rFonts w:asciiTheme="majorHAnsi" w:hAnsiTheme="majorHAnsi" w:cs="Perpetua"/>
          <w:i/>
          <w:sz w:val="24"/>
        </w:rPr>
        <w:t>(</w:t>
      </w:r>
      <w:proofErr w:type="spellStart"/>
      <w:r w:rsidR="007F6F1E">
        <w:rPr>
          <w:rFonts w:asciiTheme="majorHAnsi" w:hAnsiTheme="majorHAnsi" w:cs="Perpetua"/>
          <w:i/>
          <w:sz w:val="24"/>
        </w:rPr>
        <w:t>C</w:t>
      </w:r>
      <w:r w:rsidR="00135E31" w:rsidRPr="0033583B">
        <w:rPr>
          <w:rFonts w:asciiTheme="majorHAnsi" w:hAnsiTheme="majorHAnsi" w:cs="Perpetua"/>
          <w:i/>
          <w:sz w:val="24"/>
        </w:rPr>
        <w:t>onsejo</w:t>
      </w:r>
      <w:proofErr w:type="spellEnd"/>
      <w:r w:rsidR="00135E31" w:rsidRPr="0033583B">
        <w:rPr>
          <w:rFonts w:asciiTheme="majorHAnsi" w:hAnsiTheme="majorHAnsi" w:cs="Perpetua"/>
          <w:i/>
          <w:sz w:val="24"/>
        </w:rPr>
        <w:t xml:space="preserve"> de la </w:t>
      </w:r>
      <w:proofErr w:type="spellStart"/>
      <w:r w:rsidR="00135E31" w:rsidRPr="0033583B">
        <w:rPr>
          <w:rFonts w:asciiTheme="majorHAnsi" w:hAnsiTheme="majorHAnsi" w:cs="Perpetua"/>
          <w:i/>
          <w:sz w:val="24"/>
        </w:rPr>
        <w:t>Magistratura</w:t>
      </w:r>
      <w:proofErr w:type="spellEnd"/>
      <w:r w:rsidR="007F6F1E">
        <w:rPr>
          <w:rFonts w:asciiTheme="majorHAnsi" w:hAnsiTheme="majorHAnsi" w:cs="Perpetua"/>
          <w:i/>
          <w:sz w:val="24"/>
        </w:rPr>
        <w:t>)</w:t>
      </w:r>
      <w:r w:rsidR="00135E31" w:rsidRPr="0033583B">
        <w:rPr>
          <w:rFonts w:asciiTheme="majorHAnsi" w:hAnsiTheme="majorHAnsi" w:cs="Perpetua"/>
          <w:sz w:val="24"/>
        </w:rPr>
        <w:t xml:space="preserve"> created in 199</w:t>
      </w:r>
      <w:r w:rsidR="007F6F1E">
        <w:rPr>
          <w:rFonts w:asciiTheme="majorHAnsi" w:hAnsiTheme="majorHAnsi" w:cs="Perpetua"/>
          <w:sz w:val="24"/>
        </w:rPr>
        <w:t>4 to appoint national judges and reduce</w:t>
      </w:r>
      <w:r w:rsidR="00135E31" w:rsidRPr="0033583B">
        <w:rPr>
          <w:rFonts w:asciiTheme="majorHAnsi" w:hAnsiTheme="majorHAnsi" w:cs="Perpetua"/>
          <w:sz w:val="24"/>
        </w:rPr>
        <w:t xml:space="preserve"> undue influences of governments over the judiciary. </w:t>
      </w:r>
      <w:r w:rsidR="007F6F1E">
        <w:rPr>
          <w:rFonts w:asciiTheme="majorHAnsi" w:hAnsiTheme="majorHAnsi" w:cs="Perpetua"/>
          <w:sz w:val="24"/>
        </w:rPr>
        <w:t>It is worth noting that</w:t>
      </w:r>
      <w:r w:rsidR="00135E31" w:rsidRPr="0033583B">
        <w:rPr>
          <w:rFonts w:asciiTheme="majorHAnsi" w:hAnsiTheme="majorHAnsi" w:cs="Perpetua"/>
          <w:sz w:val="24"/>
        </w:rPr>
        <w:t xml:space="preserve"> in 2006 the ruling party</w:t>
      </w:r>
      <w:r w:rsidR="007F6F1E">
        <w:rPr>
          <w:rFonts w:asciiTheme="majorHAnsi" w:hAnsiTheme="majorHAnsi" w:cs="Perpetua"/>
          <w:sz w:val="24"/>
        </w:rPr>
        <w:t xml:space="preserve"> managed to increase </w:t>
      </w:r>
      <w:ins w:id="71" w:author="Mario Alonso Rodríguez Vigueras" w:date="2017-04-25T22:49:00Z">
        <w:r w:rsidR="00974C7C">
          <w:rPr>
            <w:rFonts w:asciiTheme="majorHAnsi" w:hAnsiTheme="majorHAnsi" w:cs="Perpetua"/>
            <w:sz w:val="24"/>
          </w:rPr>
          <w:t xml:space="preserve">the </w:t>
        </w:r>
      </w:ins>
      <w:r w:rsidR="007F6F1E">
        <w:rPr>
          <w:rFonts w:asciiTheme="majorHAnsi" w:hAnsiTheme="majorHAnsi" w:cs="Perpetua"/>
          <w:sz w:val="24"/>
        </w:rPr>
        <w:t>government’</w:t>
      </w:r>
      <w:r w:rsidR="00135E31" w:rsidRPr="0033583B">
        <w:rPr>
          <w:rFonts w:asciiTheme="majorHAnsi" w:hAnsiTheme="majorHAnsi" w:cs="Perpetua"/>
          <w:sz w:val="24"/>
        </w:rPr>
        <w:t>s power within this body</w:t>
      </w:r>
      <w:r w:rsidR="007F6F1E">
        <w:rPr>
          <w:rFonts w:asciiTheme="majorHAnsi" w:hAnsiTheme="majorHAnsi" w:cs="Perpetua"/>
          <w:sz w:val="24"/>
        </w:rPr>
        <w:t>, which</w:t>
      </w:r>
      <w:r w:rsidR="00135E31" w:rsidRPr="0033583B">
        <w:rPr>
          <w:rFonts w:asciiTheme="majorHAnsi" w:hAnsiTheme="majorHAnsi" w:cs="Perpetua"/>
          <w:sz w:val="24"/>
        </w:rPr>
        <w:t xml:space="preserve"> </w:t>
      </w:r>
      <w:r w:rsidR="007F6F1E">
        <w:rPr>
          <w:rFonts w:asciiTheme="majorHAnsi" w:hAnsiTheme="majorHAnsi" w:cs="Perpetua"/>
          <w:sz w:val="24"/>
        </w:rPr>
        <w:t xml:space="preserve">almost froze the </w:t>
      </w:r>
      <w:r w:rsidR="00135E31" w:rsidRPr="0033583B">
        <w:rPr>
          <w:rFonts w:asciiTheme="majorHAnsi" w:hAnsiTheme="majorHAnsi" w:cs="Perpetua"/>
          <w:sz w:val="24"/>
        </w:rPr>
        <w:t xml:space="preserve">processes to appoint </w:t>
      </w:r>
      <w:r w:rsidR="007F6F1E">
        <w:rPr>
          <w:rFonts w:asciiTheme="majorHAnsi" w:hAnsiTheme="majorHAnsi" w:cs="Perpetua"/>
          <w:sz w:val="24"/>
        </w:rPr>
        <w:t xml:space="preserve">judges and </w:t>
      </w:r>
      <w:r w:rsidR="007F6F1E" w:rsidRPr="00974C7C">
        <w:rPr>
          <w:rFonts w:asciiTheme="majorHAnsi" w:hAnsiTheme="majorHAnsi" w:cs="Perpetua"/>
          <w:sz w:val="24"/>
          <w:highlight w:val="yellow"/>
          <w:rPrChange w:id="72" w:author="Mario Alonso Rodríguez Vigueras" w:date="2017-04-25T22:49:00Z">
            <w:rPr>
              <w:rFonts w:asciiTheme="majorHAnsi" w:hAnsiTheme="majorHAnsi" w:cs="Perpetua"/>
              <w:sz w:val="24"/>
            </w:rPr>
          </w:rPrChange>
        </w:rPr>
        <w:t>disciplinary</w:t>
      </w:r>
      <w:r w:rsidR="00135E31" w:rsidRPr="0033583B">
        <w:rPr>
          <w:rFonts w:asciiTheme="majorHAnsi" w:hAnsiTheme="majorHAnsi" w:cs="Perpetua"/>
          <w:sz w:val="24"/>
        </w:rPr>
        <w:t xml:space="preserve">. The second problem is directly </w:t>
      </w:r>
      <w:r w:rsidR="007F6F1E">
        <w:rPr>
          <w:rFonts w:asciiTheme="majorHAnsi" w:hAnsiTheme="majorHAnsi" w:cs="Perpetua"/>
          <w:sz w:val="24"/>
        </w:rPr>
        <w:t>linked</w:t>
      </w:r>
      <w:r w:rsidR="00135E31" w:rsidRPr="0033583B">
        <w:rPr>
          <w:rFonts w:asciiTheme="majorHAnsi" w:hAnsiTheme="majorHAnsi" w:cs="Perpetua"/>
          <w:sz w:val="24"/>
        </w:rPr>
        <w:t xml:space="preserve"> to the </w:t>
      </w:r>
      <w:r w:rsidR="007F6F1E">
        <w:rPr>
          <w:rFonts w:asciiTheme="majorHAnsi" w:hAnsiTheme="majorHAnsi" w:cs="Perpetua"/>
          <w:sz w:val="24"/>
        </w:rPr>
        <w:t>first</w:t>
      </w:r>
      <w:r w:rsidR="00135E31" w:rsidRPr="0033583B">
        <w:rPr>
          <w:rFonts w:asciiTheme="majorHAnsi" w:hAnsiTheme="majorHAnsi" w:cs="Perpetua"/>
          <w:sz w:val="24"/>
        </w:rPr>
        <w:t xml:space="preserve"> </w:t>
      </w:r>
      <w:del w:id="73" w:author="Mario Alonso Rodríguez Vigueras" w:date="2017-04-25T22:50:00Z">
        <w:r w:rsidR="00135E31" w:rsidRPr="0033583B" w:rsidDel="00974C7C">
          <w:rPr>
            <w:rFonts w:asciiTheme="majorHAnsi" w:hAnsiTheme="majorHAnsi" w:cs="Perpetua"/>
            <w:sz w:val="24"/>
          </w:rPr>
          <w:delText>one and is aimed at</w:delText>
        </w:r>
      </w:del>
      <w:ins w:id="74" w:author="Mario Alonso Rodríguez Vigueras" w:date="2017-04-25T22:50:00Z">
        <w:r w:rsidR="00974C7C">
          <w:rPr>
            <w:rFonts w:asciiTheme="majorHAnsi" w:hAnsiTheme="majorHAnsi" w:cs="Perpetua"/>
            <w:sz w:val="24"/>
          </w:rPr>
          <w:t>as it derives from</w:t>
        </w:r>
      </w:ins>
      <w:r w:rsidR="00135E31" w:rsidRPr="0033583B">
        <w:rPr>
          <w:rFonts w:asciiTheme="majorHAnsi" w:hAnsiTheme="majorHAnsi" w:cs="Perpetua"/>
          <w:sz w:val="24"/>
        </w:rPr>
        <w:t xml:space="preserve"> </w:t>
      </w:r>
      <w:ins w:id="75" w:author="Mario Alonso Rodríguez Vigueras" w:date="2017-04-25T23:27:00Z">
        <w:r w:rsidR="002F181B">
          <w:rPr>
            <w:rFonts w:asciiTheme="majorHAnsi" w:hAnsiTheme="majorHAnsi" w:cs="Perpetua"/>
            <w:sz w:val="24"/>
          </w:rPr>
          <w:t xml:space="preserve">the </w:t>
        </w:r>
      </w:ins>
      <w:del w:id="76" w:author="Mario Alonso Rodríguez Vigueras" w:date="2017-04-25T22:51:00Z">
        <w:r w:rsidR="00135E31" w:rsidRPr="0033583B" w:rsidDel="005D33EC">
          <w:rPr>
            <w:rFonts w:asciiTheme="majorHAnsi" w:hAnsiTheme="majorHAnsi" w:cs="Perpetua"/>
            <w:sz w:val="24"/>
          </w:rPr>
          <w:delText>the role</w:delText>
        </w:r>
      </w:del>
      <w:ins w:id="77" w:author="Mario Alonso Rodríguez Vigueras" w:date="2017-04-25T23:27:00Z">
        <w:r w:rsidR="002F181B">
          <w:rPr>
            <w:rFonts w:asciiTheme="majorHAnsi" w:hAnsiTheme="majorHAnsi" w:cs="Perpetua"/>
            <w:sz w:val="24"/>
          </w:rPr>
          <w:t>instalment</w:t>
        </w:r>
      </w:ins>
      <w:r w:rsidR="00135E31" w:rsidRPr="0033583B">
        <w:rPr>
          <w:rFonts w:asciiTheme="majorHAnsi" w:hAnsiTheme="majorHAnsi" w:cs="Perpetua"/>
          <w:sz w:val="24"/>
        </w:rPr>
        <w:t xml:space="preserve"> of substitute judges</w:t>
      </w:r>
      <w:del w:id="78" w:author="Mario Alonso Rodríguez Vigueras" w:date="2017-04-25T22:50:00Z">
        <w:r w:rsidR="00135E31" w:rsidRPr="0033583B" w:rsidDel="00974C7C">
          <w:rPr>
            <w:rFonts w:asciiTheme="majorHAnsi" w:hAnsiTheme="majorHAnsi" w:cs="Perpetua"/>
            <w:sz w:val="24"/>
          </w:rPr>
          <w:delText>. To</w:delText>
        </w:r>
      </w:del>
      <w:ins w:id="79" w:author="Mario Alonso Rodríguez Vigueras" w:date="2017-04-25T22:50:00Z">
        <w:r w:rsidR="00974C7C">
          <w:rPr>
            <w:rFonts w:asciiTheme="majorHAnsi" w:hAnsiTheme="majorHAnsi" w:cs="Perpetua"/>
            <w:sz w:val="24"/>
          </w:rPr>
          <w:t xml:space="preserve">, </w:t>
        </w:r>
      </w:ins>
      <w:ins w:id="80" w:author="Mario Alonso Rodríguez Vigueras" w:date="2017-04-25T22:51:00Z">
        <w:r w:rsidR="005D33EC">
          <w:rPr>
            <w:rFonts w:asciiTheme="majorHAnsi" w:hAnsiTheme="majorHAnsi" w:cs="Perpetua"/>
            <w:sz w:val="24"/>
          </w:rPr>
          <w:t>which in accordance to</w:t>
        </w:r>
      </w:ins>
      <w:ins w:id="81" w:author="Mario Alonso Rodríguez Vigueras" w:date="2017-04-25T22:50:00Z">
        <w:r w:rsidR="00974C7C">
          <w:rPr>
            <w:rFonts w:asciiTheme="majorHAnsi" w:hAnsiTheme="majorHAnsi" w:cs="Perpetua"/>
            <w:sz w:val="24"/>
          </w:rPr>
          <w:t xml:space="preserve"> </w:t>
        </w:r>
      </w:ins>
      <w:ins w:id="82" w:author="Mario Alonso Rodríguez Vigueras" w:date="2017-04-25T22:51:00Z">
        <w:r w:rsidR="00974C7C">
          <w:rPr>
            <w:rFonts w:asciiTheme="majorHAnsi" w:hAnsiTheme="majorHAnsi" w:cs="Perpetua"/>
            <w:sz w:val="24"/>
          </w:rPr>
          <w:t xml:space="preserve">the law </w:t>
        </w:r>
      </w:ins>
      <w:ins w:id="83" w:author="Mario Alonso Rodríguez Vigueras" w:date="2017-04-25T22:52:00Z">
        <w:r w:rsidR="005D33EC">
          <w:rPr>
            <w:rFonts w:asciiTheme="majorHAnsi" w:hAnsiTheme="majorHAnsi" w:cs="Perpetua"/>
            <w:sz w:val="24"/>
          </w:rPr>
          <w:t>are appointed through a</w:t>
        </w:r>
      </w:ins>
      <w:ins w:id="84" w:author="Mario Alonso Rodríguez Vigueras" w:date="2017-04-25T22:51:00Z">
        <w:r w:rsidR="00974C7C" w:rsidRPr="0033583B">
          <w:rPr>
            <w:rFonts w:asciiTheme="majorHAnsi" w:hAnsiTheme="majorHAnsi" w:cs="Perpetua"/>
            <w:sz w:val="24"/>
          </w:rPr>
          <w:t xml:space="preserve"> specific process </w:t>
        </w:r>
        <w:r w:rsidR="00974C7C">
          <w:rPr>
            <w:rFonts w:asciiTheme="majorHAnsi" w:hAnsiTheme="majorHAnsi" w:cs="Perpetua"/>
            <w:sz w:val="24"/>
          </w:rPr>
          <w:t>that</w:t>
        </w:r>
        <w:r w:rsidR="00974C7C" w:rsidRPr="0033583B">
          <w:rPr>
            <w:rFonts w:asciiTheme="majorHAnsi" w:hAnsiTheme="majorHAnsi" w:cs="Perpetua"/>
            <w:sz w:val="24"/>
          </w:rPr>
          <w:t xml:space="preserve"> gives higher discretionary powers to the government and exposes temporary judges </w:t>
        </w:r>
        <w:r w:rsidR="00974C7C">
          <w:rPr>
            <w:rFonts w:asciiTheme="majorHAnsi" w:hAnsiTheme="majorHAnsi" w:cs="Perpetua"/>
            <w:i/>
            <w:sz w:val="24"/>
          </w:rPr>
          <w:lastRenderedPageBreak/>
          <w:t>(</w:t>
        </w:r>
        <w:proofErr w:type="spellStart"/>
        <w:r w:rsidR="00974C7C">
          <w:rPr>
            <w:rFonts w:asciiTheme="majorHAnsi" w:hAnsiTheme="majorHAnsi" w:cs="Perpetua"/>
            <w:i/>
            <w:sz w:val="24"/>
          </w:rPr>
          <w:t>j</w:t>
        </w:r>
        <w:r w:rsidR="00974C7C" w:rsidRPr="0033583B">
          <w:rPr>
            <w:rFonts w:asciiTheme="majorHAnsi" w:hAnsiTheme="majorHAnsi" w:cs="Perpetua"/>
            <w:i/>
            <w:sz w:val="24"/>
          </w:rPr>
          <w:t>ueces</w:t>
        </w:r>
        <w:proofErr w:type="spellEnd"/>
        <w:r w:rsidR="00974C7C" w:rsidRPr="0033583B">
          <w:rPr>
            <w:rFonts w:asciiTheme="majorHAnsi" w:hAnsiTheme="majorHAnsi" w:cs="Perpetua"/>
            <w:i/>
            <w:sz w:val="24"/>
          </w:rPr>
          <w:t xml:space="preserve"> </w:t>
        </w:r>
        <w:proofErr w:type="spellStart"/>
        <w:r w:rsidR="00974C7C" w:rsidRPr="0033583B">
          <w:rPr>
            <w:rFonts w:asciiTheme="majorHAnsi" w:hAnsiTheme="majorHAnsi" w:cs="Perpetua"/>
            <w:i/>
            <w:sz w:val="24"/>
          </w:rPr>
          <w:t>subrogantes</w:t>
        </w:r>
        <w:proofErr w:type="spellEnd"/>
        <w:r w:rsidR="00974C7C">
          <w:rPr>
            <w:rFonts w:asciiTheme="majorHAnsi" w:hAnsiTheme="majorHAnsi" w:cs="Perpetua"/>
            <w:i/>
            <w:sz w:val="24"/>
          </w:rPr>
          <w:t>)</w:t>
        </w:r>
        <w:r w:rsidR="00974C7C">
          <w:rPr>
            <w:rFonts w:asciiTheme="majorHAnsi" w:hAnsiTheme="majorHAnsi" w:cs="Perpetua"/>
            <w:sz w:val="24"/>
          </w:rPr>
          <w:t xml:space="preserve"> to stronger external influences</w:t>
        </w:r>
      </w:ins>
      <w:ins w:id="85" w:author="Mario Alonso Rodríguez Vigueras" w:date="2017-04-25T22:52:00Z">
        <w:r w:rsidR="005D33EC">
          <w:rPr>
            <w:rFonts w:asciiTheme="majorHAnsi" w:hAnsiTheme="majorHAnsi" w:cs="Perpetua"/>
            <w:sz w:val="24"/>
          </w:rPr>
          <w:t>.</w:t>
        </w:r>
      </w:ins>
      <w:del w:id="86" w:author="Mario Alonso Rodríguez Vigueras" w:date="2017-04-25T22:50:00Z">
        <w:r w:rsidR="00135E31" w:rsidRPr="0033583B" w:rsidDel="00974C7C">
          <w:rPr>
            <w:rFonts w:asciiTheme="majorHAnsi" w:hAnsiTheme="majorHAnsi" w:cs="Perpetua"/>
            <w:sz w:val="24"/>
          </w:rPr>
          <w:delText xml:space="preserve"> </w:delText>
        </w:r>
      </w:del>
      <w:del w:id="87" w:author="Mario Alonso Rodríguez Vigueras" w:date="2017-04-25T22:52:00Z">
        <w:r w:rsidR="00135E31" w:rsidRPr="0033583B" w:rsidDel="005D33EC">
          <w:rPr>
            <w:rFonts w:asciiTheme="majorHAnsi" w:hAnsiTheme="majorHAnsi" w:cs="Perpetua"/>
            <w:sz w:val="24"/>
          </w:rPr>
          <w:delText xml:space="preserve">temporally replace non-appointed judges, as well as those who are removed, </w:delText>
        </w:r>
        <w:r w:rsidR="007F6F1E" w:rsidDel="005D33EC">
          <w:rPr>
            <w:rFonts w:asciiTheme="majorHAnsi" w:hAnsiTheme="majorHAnsi" w:cs="Perpetua"/>
            <w:sz w:val="24"/>
          </w:rPr>
          <w:delText>resigned</w:delText>
        </w:r>
        <w:r w:rsidR="00135E31" w:rsidRPr="0033583B" w:rsidDel="005D33EC">
          <w:rPr>
            <w:rFonts w:asciiTheme="majorHAnsi" w:hAnsiTheme="majorHAnsi" w:cs="Perpetua"/>
            <w:sz w:val="24"/>
          </w:rPr>
          <w:delText xml:space="preserve"> or retire</w:delText>
        </w:r>
        <w:r w:rsidR="007F6F1E" w:rsidDel="005D33EC">
          <w:rPr>
            <w:rFonts w:asciiTheme="majorHAnsi" w:hAnsiTheme="majorHAnsi" w:cs="Perpetua"/>
            <w:sz w:val="24"/>
          </w:rPr>
          <w:delText>d</w:delText>
        </w:r>
        <w:r w:rsidR="00135E31" w:rsidRPr="0033583B" w:rsidDel="005D33EC">
          <w:rPr>
            <w:rFonts w:asciiTheme="majorHAnsi" w:hAnsiTheme="majorHAnsi" w:cs="Perpetua"/>
            <w:sz w:val="24"/>
          </w:rPr>
          <w:delText xml:space="preserve">, </w:delText>
        </w:r>
        <w:r w:rsidR="007F6F1E" w:rsidDel="005D33EC">
          <w:rPr>
            <w:rFonts w:asciiTheme="majorHAnsi" w:hAnsiTheme="majorHAnsi" w:cs="Perpetua"/>
            <w:sz w:val="24"/>
          </w:rPr>
          <w:delText xml:space="preserve">the </w:delText>
        </w:r>
        <w:r w:rsidR="00135E31" w:rsidRPr="0033583B" w:rsidDel="005D33EC">
          <w:rPr>
            <w:rFonts w:asciiTheme="majorHAnsi" w:hAnsiTheme="majorHAnsi" w:cs="Perpetua"/>
            <w:sz w:val="24"/>
          </w:rPr>
          <w:delText>law</w:delText>
        </w:r>
      </w:del>
      <w:del w:id="88" w:author="Mario Alonso Rodríguez Vigueras" w:date="2017-04-25T22:51:00Z">
        <w:r w:rsidR="00135E31" w:rsidRPr="0033583B" w:rsidDel="00974C7C">
          <w:rPr>
            <w:rFonts w:asciiTheme="majorHAnsi" w:hAnsiTheme="majorHAnsi" w:cs="Perpetua"/>
            <w:sz w:val="24"/>
          </w:rPr>
          <w:delText xml:space="preserve"> </w:delText>
        </w:r>
        <w:r w:rsidR="007F6F1E" w:rsidDel="00974C7C">
          <w:rPr>
            <w:rFonts w:asciiTheme="majorHAnsi" w:hAnsiTheme="majorHAnsi" w:cs="Perpetua"/>
            <w:sz w:val="24"/>
          </w:rPr>
          <w:delText>establishes</w:delText>
        </w:r>
        <w:r w:rsidR="00135E31" w:rsidRPr="0033583B" w:rsidDel="00974C7C">
          <w:rPr>
            <w:rFonts w:asciiTheme="majorHAnsi" w:hAnsiTheme="majorHAnsi" w:cs="Perpetua"/>
            <w:sz w:val="24"/>
          </w:rPr>
          <w:delText xml:space="preserve"> a specific process </w:delText>
        </w:r>
        <w:r w:rsidR="007F6F1E" w:rsidDel="00974C7C">
          <w:rPr>
            <w:rFonts w:asciiTheme="majorHAnsi" w:hAnsiTheme="majorHAnsi" w:cs="Perpetua"/>
            <w:sz w:val="24"/>
          </w:rPr>
          <w:delText>that</w:delText>
        </w:r>
        <w:r w:rsidR="00135E31" w:rsidRPr="0033583B" w:rsidDel="00974C7C">
          <w:rPr>
            <w:rFonts w:asciiTheme="majorHAnsi" w:hAnsiTheme="majorHAnsi" w:cs="Perpetua"/>
            <w:sz w:val="24"/>
          </w:rPr>
          <w:delText xml:space="preserve"> gives higher discretionary powers to the government and exposes temporary judges </w:delText>
        </w:r>
        <w:r w:rsidR="007F6F1E" w:rsidDel="00974C7C">
          <w:rPr>
            <w:rFonts w:asciiTheme="majorHAnsi" w:hAnsiTheme="majorHAnsi" w:cs="Perpetua"/>
            <w:i/>
            <w:sz w:val="24"/>
          </w:rPr>
          <w:delText>(j</w:delText>
        </w:r>
        <w:r w:rsidR="00135E31" w:rsidRPr="0033583B" w:rsidDel="00974C7C">
          <w:rPr>
            <w:rFonts w:asciiTheme="majorHAnsi" w:hAnsiTheme="majorHAnsi" w:cs="Perpetua"/>
            <w:i/>
            <w:sz w:val="24"/>
          </w:rPr>
          <w:delText>ueces subrogantes</w:delText>
        </w:r>
        <w:r w:rsidR="007F6F1E" w:rsidDel="00974C7C">
          <w:rPr>
            <w:rFonts w:asciiTheme="majorHAnsi" w:hAnsiTheme="majorHAnsi" w:cs="Perpetua"/>
            <w:i/>
            <w:sz w:val="24"/>
          </w:rPr>
          <w:delText>)</w:delText>
        </w:r>
        <w:r w:rsidR="007F6F1E" w:rsidDel="00974C7C">
          <w:rPr>
            <w:rFonts w:asciiTheme="majorHAnsi" w:hAnsiTheme="majorHAnsi" w:cs="Perpetua"/>
            <w:sz w:val="24"/>
          </w:rPr>
          <w:delText xml:space="preserve"> to stronger external influences</w:delText>
        </w:r>
      </w:del>
      <w:del w:id="89" w:author="Mario Alonso Rodríguez Vigueras" w:date="2017-04-25T22:52:00Z">
        <w:r w:rsidR="00135E31" w:rsidRPr="0033583B" w:rsidDel="005D33EC">
          <w:rPr>
            <w:rFonts w:asciiTheme="majorHAnsi" w:hAnsiTheme="majorHAnsi" w:cs="Perpetua"/>
            <w:sz w:val="24"/>
          </w:rPr>
          <w:delText>.</w:delText>
        </w:r>
      </w:del>
      <w:r w:rsidR="00135E31" w:rsidRPr="0033583B">
        <w:rPr>
          <w:rFonts w:asciiTheme="majorHAnsi" w:hAnsiTheme="majorHAnsi" w:cs="Perpetua"/>
          <w:sz w:val="24"/>
        </w:rPr>
        <w:t xml:space="preserve"> </w:t>
      </w:r>
      <w:r w:rsidR="007F6F1E">
        <w:rPr>
          <w:rFonts w:asciiTheme="majorHAnsi" w:hAnsiTheme="majorHAnsi" w:cs="Perpetua"/>
          <w:sz w:val="24"/>
        </w:rPr>
        <w:t>B</w:t>
      </w:r>
      <w:r w:rsidR="00135E31" w:rsidRPr="0033583B">
        <w:rPr>
          <w:rFonts w:asciiTheme="majorHAnsi" w:hAnsiTheme="majorHAnsi" w:cs="Perpetua"/>
          <w:sz w:val="24"/>
        </w:rPr>
        <w:t>y 2015, almost 20% of the national judges were temporary and 75% of them had no fix</w:t>
      </w:r>
      <w:r w:rsidR="007F6F1E">
        <w:rPr>
          <w:rFonts w:asciiTheme="majorHAnsi" w:hAnsiTheme="majorHAnsi" w:cs="Perpetua"/>
          <w:sz w:val="24"/>
        </w:rPr>
        <w:t>ed</w:t>
      </w:r>
      <w:r w:rsidR="00135E31" w:rsidRPr="0033583B">
        <w:rPr>
          <w:rFonts w:asciiTheme="majorHAnsi" w:hAnsiTheme="majorHAnsi" w:cs="Perpetua"/>
          <w:sz w:val="24"/>
        </w:rPr>
        <w:t xml:space="preserve"> term</w:t>
      </w:r>
      <w:del w:id="90" w:author="Mario Alonso Rodríguez Vigueras" w:date="2017-04-25T22:52:00Z">
        <w:r w:rsidR="00135E31" w:rsidRPr="0033583B" w:rsidDel="005D33EC">
          <w:rPr>
            <w:rFonts w:asciiTheme="majorHAnsi" w:hAnsiTheme="majorHAnsi" w:cs="Perpetua"/>
            <w:sz w:val="24"/>
          </w:rPr>
          <w:delText xml:space="preserve"> to stop delivering justice</w:delText>
        </w:r>
      </w:del>
      <w:r w:rsidR="00135E31" w:rsidRPr="0033583B">
        <w:rPr>
          <w:rFonts w:asciiTheme="majorHAnsi" w:hAnsiTheme="majorHAnsi" w:cs="Perpetua"/>
          <w:sz w:val="24"/>
        </w:rPr>
        <w:t xml:space="preserve">. (Herrero &amp; </w:t>
      </w:r>
      <w:proofErr w:type="spellStart"/>
      <w:r w:rsidR="00135E31" w:rsidRPr="0033583B">
        <w:rPr>
          <w:rFonts w:asciiTheme="majorHAnsi" w:hAnsiTheme="majorHAnsi" w:cs="Perpetua"/>
          <w:sz w:val="24"/>
        </w:rPr>
        <w:t>Leonardi</w:t>
      </w:r>
      <w:proofErr w:type="spellEnd"/>
      <w:r w:rsidR="00135E31" w:rsidRPr="0033583B">
        <w:rPr>
          <w:rFonts w:asciiTheme="majorHAnsi" w:hAnsiTheme="majorHAnsi" w:cs="Perpetua"/>
          <w:sz w:val="24"/>
        </w:rPr>
        <w:t xml:space="preserve"> 2016; ACIJ 2016) </w:t>
      </w:r>
    </w:p>
    <w:p w14:paraId="0FC3260F" w14:textId="504C8C8C"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Additionally, specialists also focus on the process to appoint </w:t>
      </w:r>
      <w:r w:rsidRPr="005D33EC">
        <w:rPr>
          <w:rFonts w:asciiTheme="majorHAnsi" w:hAnsiTheme="majorHAnsi" w:cs="Perpetua"/>
          <w:sz w:val="24"/>
        </w:rPr>
        <w:t>justices</w:t>
      </w:r>
      <w:r w:rsidRPr="0033583B">
        <w:rPr>
          <w:rFonts w:asciiTheme="majorHAnsi" w:hAnsiTheme="majorHAnsi" w:cs="Perpetua"/>
          <w:sz w:val="24"/>
        </w:rPr>
        <w:t xml:space="preserve"> from the Federal Supreme Court. </w:t>
      </w:r>
      <w:r w:rsidR="007F6F1E">
        <w:rPr>
          <w:rFonts w:asciiTheme="majorHAnsi" w:hAnsiTheme="majorHAnsi" w:cs="Perpetua"/>
          <w:sz w:val="24"/>
        </w:rPr>
        <w:t xml:space="preserve">The </w:t>
      </w:r>
      <w:r w:rsidRPr="0033583B">
        <w:rPr>
          <w:rFonts w:asciiTheme="majorHAnsi" w:hAnsiTheme="majorHAnsi" w:cs="Perpetua"/>
          <w:sz w:val="24"/>
        </w:rPr>
        <w:t xml:space="preserve">Argentinean Constitution states that the President </w:t>
      </w:r>
      <w:ins w:id="91" w:author="Mario Alonso Rodríguez Vigueras" w:date="2017-04-25T22:53:00Z">
        <w:r w:rsidR="005D33EC">
          <w:rPr>
            <w:rFonts w:asciiTheme="majorHAnsi" w:hAnsiTheme="majorHAnsi" w:cs="Perpetua"/>
            <w:sz w:val="24"/>
          </w:rPr>
          <w:t xml:space="preserve">shall </w:t>
        </w:r>
      </w:ins>
      <w:r w:rsidRPr="0033583B">
        <w:rPr>
          <w:rFonts w:asciiTheme="majorHAnsi" w:hAnsiTheme="majorHAnsi" w:cs="Perpetua"/>
          <w:sz w:val="24"/>
        </w:rPr>
        <w:t>appoint</w:t>
      </w:r>
      <w:del w:id="92" w:author="Mario Alonso Rodríguez Vigueras" w:date="2017-04-25T22:53:00Z">
        <w:r w:rsidRPr="0033583B" w:rsidDel="005D33EC">
          <w:rPr>
            <w:rFonts w:asciiTheme="majorHAnsi" w:hAnsiTheme="majorHAnsi" w:cs="Perpetua"/>
            <w:sz w:val="24"/>
          </w:rPr>
          <w:delText>s</w:delText>
        </w:r>
      </w:del>
      <w:r w:rsidRPr="0033583B">
        <w:rPr>
          <w:rFonts w:asciiTheme="majorHAnsi" w:hAnsiTheme="majorHAnsi" w:cs="Perpetua"/>
          <w:sz w:val="24"/>
        </w:rPr>
        <w:t xml:space="preserve"> them with the consent of two-thirds of the present members of the Senate. I</w:t>
      </w:r>
      <w:r w:rsidRPr="0033583B">
        <w:rPr>
          <w:rFonts w:asciiTheme="majorHAnsi" w:hAnsiTheme="majorHAnsi"/>
          <w:sz w:val="24"/>
        </w:rPr>
        <w:t xml:space="preserve">n 2003, the ruling President signed an executive decree </w:t>
      </w:r>
      <w:r w:rsidR="007F6F1E">
        <w:rPr>
          <w:rFonts w:asciiTheme="majorHAnsi" w:hAnsiTheme="majorHAnsi"/>
          <w:sz w:val="24"/>
        </w:rPr>
        <w:t>that</w:t>
      </w:r>
      <w:r w:rsidRPr="0033583B">
        <w:rPr>
          <w:rFonts w:asciiTheme="majorHAnsi" w:hAnsiTheme="majorHAnsi"/>
          <w:sz w:val="24"/>
        </w:rPr>
        <w:t xml:space="preserve"> significantly increased transparency in the designation of Supreme Court´s justices by </w:t>
      </w:r>
      <w:r w:rsidR="007F6F1E" w:rsidRPr="0033583B">
        <w:rPr>
          <w:rFonts w:asciiTheme="majorHAnsi" w:hAnsiTheme="majorHAnsi"/>
          <w:sz w:val="24"/>
        </w:rPr>
        <w:t>establishing</w:t>
      </w:r>
      <w:r w:rsidRPr="0033583B">
        <w:rPr>
          <w:rFonts w:asciiTheme="majorHAnsi" w:hAnsiTheme="majorHAnsi"/>
          <w:sz w:val="24"/>
        </w:rPr>
        <w:t xml:space="preserve"> public audiences to debate their</w:t>
      </w:r>
      <w:r w:rsidR="007F6F1E">
        <w:rPr>
          <w:rFonts w:asciiTheme="majorHAnsi" w:hAnsiTheme="majorHAnsi"/>
          <w:sz w:val="24"/>
        </w:rPr>
        <w:t xml:space="preserve"> profiles. However, in 2016 </w:t>
      </w:r>
      <w:r w:rsidRPr="0033583B">
        <w:rPr>
          <w:rFonts w:asciiTheme="majorHAnsi" w:hAnsiTheme="majorHAnsi"/>
          <w:sz w:val="24"/>
        </w:rPr>
        <w:t xml:space="preserve">President </w:t>
      </w:r>
      <w:proofErr w:type="spellStart"/>
      <w:r w:rsidR="007F6F1E">
        <w:rPr>
          <w:rFonts w:asciiTheme="majorHAnsi" w:hAnsiTheme="majorHAnsi"/>
          <w:sz w:val="24"/>
        </w:rPr>
        <w:t>Macri</w:t>
      </w:r>
      <w:proofErr w:type="spellEnd"/>
      <w:r w:rsidR="007F6F1E">
        <w:rPr>
          <w:rFonts w:asciiTheme="majorHAnsi" w:hAnsiTheme="majorHAnsi"/>
          <w:sz w:val="24"/>
        </w:rPr>
        <w:t xml:space="preserve"> </w:t>
      </w:r>
      <w:r w:rsidRPr="0033583B">
        <w:rPr>
          <w:rFonts w:asciiTheme="majorHAnsi" w:hAnsiTheme="majorHAnsi"/>
          <w:sz w:val="24"/>
        </w:rPr>
        <w:t>appointed two new supreme justices by decree without following the existing process. This was considered a step back in terms of independence of the highest judicial authority in the country. (</w:t>
      </w:r>
      <w:proofErr w:type="spellStart"/>
      <w:r w:rsidRPr="0033583B">
        <w:rPr>
          <w:rFonts w:asciiTheme="majorHAnsi" w:hAnsiTheme="majorHAnsi"/>
          <w:sz w:val="24"/>
        </w:rPr>
        <w:t>Saba</w:t>
      </w:r>
      <w:proofErr w:type="spellEnd"/>
      <w:r w:rsidRPr="0033583B">
        <w:rPr>
          <w:rFonts w:asciiTheme="majorHAnsi" w:hAnsiTheme="majorHAnsi"/>
          <w:sz w:val="24"/>
        </w:rPr>
        <w:t xml:space="preserve"> 2016; ACIJ 2016)  </w:t>
      </w:r>
    </w:p>
    <w:p w14:paraId="4C97BA7B" w14:textId="2E40CF38"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the lack of transparency and accountability of the judiciary are </w:t>
      </w:r>
      <w:r w:rsidR="007F6F1E">
        <w:rPr>
          <w:rFonts w:asciiTheme="majorHAnsi" w:hAnsiTheme="majorHAnsi" w:cs="Perpetua"/>
          <w:sz w:val="24"/>
        </w:rPr>
        <w:t>other</w:t>
      </w:r>
      <w:r w:rsidRPr="0033583B">
        <w:rPr>
          <w:rFonts w:asciiTheme="majorHAnsi" w:hAnsiTheme="majorHAnsi" w:cs="Perpetua"/>
          <w:sz w:val="24"/>
        </w:rPr>
        <w:t xml:space="preserve"> obstacles </w:t>
      </w:r>
      <w:r w:rsidR="007F6F1E">
        <w:rPr>
          <w:rFonts w:asciiTheme="majorHAnsi" w:hAnsiTheme="majorHAnsi" w:cs="Perpetua"/>
          <w:sz w:val="24"/>
        </w:rPr>
        <w:t>that undermine Argentina’</w:t>
      </w:r>
      <w:r w:rsidRPr="0033583B">
        <w:rPr>
          <w:rFonts w:asciiTheme="majorHAnsi" w:hAnsiTheme="majorHAnsi" w:cs="Perpetua"/>
          <w:sz w:val="24"/>
        </w:rPr>
        <w:t xml:space="preserve">s judicial independence. For instance, the Criminal Code prohibits the publicity of all legal cases, </w:t>
      </w:r>
      <w:del w:id="93" w:author="Mario Alonso Rodríguez Vigueras" w:date="2017-04-25T23:28:00Z">
        <w:r w:rsidRPr="0033583B" w:rsidDel="002F181B">
          <w:rPr>
            <w:rFonts w:asciiTheme="majorHAnsi" w:hAnsiTheme="majorHAnsi" w:cs="Perpetua"/>
            <w:sz w:val="24"/>
          </w:rPr>
          <w:delText xml:space="preserve">included </w:delText>
        </w:r>
      </w:del>
      <w:ins w:id="94" w:author="Mario Alonso Rodríguez Vigueras" w:date="2017-04-25T23:28:00Z">
        <w:r w:rsidR="002F181B" w:rsidRPr="0033583B">
          <w:rPr>
            <w:rFonts w:asciiTheme="majorHAnsi" w:hAnsiTheme="majorHAnsi" w:cs="Perpetua"/>
            <w:sz w:val="24"/>
          </w:rPr>
          <w:t>includ</w:t>
        </w:r>
        <w:r w:rsidR="002F181B">
          <w:rPr>
            <w:rFonts w:asciiTheme="majorHAnsi" w:hAnsiTheme="majorHAnsi" w:cs="Perpetua"/>
            <w:sz w:val="24"/>
          </w:rPr>
          <w:t>ing</w:t>
        </w:r>
        <w:r w:rsidR="002F181B" w:rsidRPr="0033583B">
          <w:rPr>
            <w:rFonts w:asciiTheme="majorHAnsi" w:hAnsiTheme="majorHAnsi" w:cs="Perpetua"/>
            <w:sz w:val="24"/>
          </w:rPr>
          <w:t xml:space="preserve"> </w:t>
        </w:r>
      </w:ins>
      <w:del w:id="95" w:author="Mario Alonso Rodríguez Vigueras" w:date="2017-04-25T22:54:00Z">
        <w:r w:rsidR="007F6F1E" w:rsidDel="005D33EC">
          <w:rPr>
            <w:rFonts w:asciiTheme="majorHAnsi" w:hAnsiTheme="majorHAnsi" w:cs="Perpetua"/>
            <w:sz w:val="24"/>
          </w:rPr>
          <w:delText>the ones</w:delText>
        </w:r>
      </w:del>
      <w:ins w:id="96" w:author="Mario Alonso Rodríguez Vigueras" w:date="2017-04-25T22:54:00Z">
        <w:r w:rsidR="005D33EC">
          <w:rPr>
            <w:rFonts w:asciiTheme="majorHAnsi" w:hAnsiTheme="majorHAnsi" w:cs="Perpetua"/>
            <w:sz w:val="24"/>
          </w:rPr>
          <w:t>those</w:t>
        </w:r>
      </w:ins>
      <w:r w:rsidR="007F6F1E">
        <w:rPr>
          <w:rFonts w:asciiTheme="majorHAnsi" w:hAnsiTheme="majorHAnsi" w:cs="Perpetua"/>
          <w:sz w:val="24"/>
        </w:rPr>
        <w:t xml:space="preserve"> related to </w:t>
      </w:r>
      <w:r w:rsidRPr="0033583B">
        <w:rPr>
          <w:rFonts w:asciiTheme="majorHAnsi" w:hAnsiTheme="majorHAnsi" w:cs="Perpetua"/>
          <w:sz w:val="24"/>
        </w:rPr>
        <w:t xml:space="preserve">corruption. Moreover, the Supreme Court decided that the regulation </w:t>
      </w:r>
      <w:r w:rsidR="007F6F1E">
        <w:rPr>
          <w:rFonts w:asciiTheme="majorHAnsi" w:hAnsiTheme="majorHAnsi" w:cs="Perpetua"/>
          <w:sz w:val="24"/>
        </w:rPr>
        <w:t>that</w:t>
      </w:r>
      <w:r w:rsidRPr="0033583B">
        <w:rPr>
          <w:rFonts w:asciiTheme="majorHAnsi" w:hAnsiTheme="majorHAnsi" w:cs="Perpetua"/>
          <w:sz w:val="24"/>
        </w:rPr>
        <w:t xml:space="preserve"> </w:t>
      </w:r>
      <w:r w:rsidR="007F6F1E" w:rsidRPr="0033583B">
        <w:rPr>
          <w:rFonts w:asciiTheme="majorHAnsi" w:hAnsiTheme="majorHAnsi" w:cs="Perpetua"/>
          <w:sz w:val="24"/>
        </w:rPr>
        <w:t>forces</w:t>
      </w:r>
      <w:r w:rsidRPr="0033583B">
        <w:rPr>
          <w:rFonts w:asciiTheme="majorHAnsi" w:hAnsiTheme="majorHAnsi" w:cs="Perpetua"/>
          <w:sz w:val="24"/>
        </w:rPr>
        <w:t xml:space="preserve"> </w:t>
      </w:r>
      <w:del w:id="97" w:author="Mario Alonso Rodríguez Vigueras" w:date="2017-04-25T23:29:00Z">
        <w:r w:rsidR="007F6F1E" w:rsidRPr="0033583B" w:rsidDel="00E762E7">
          <w:rPr>
            <w:rFonts w:asciiTheme="majorHAnsi" w:hAnsiTheme="majorHAnsi" w:cs="Perpetua"/>
            <w:sz w:val="24"/>
          </w:rPr>
          <w:delText xml:space="preserve">every </w:delText>
        </w:r>
      </w:del>
      <w:ins w:id="98" w:author="Mario Alonso Rodríguez Vigueras" w:date="2017-04-25T23:29:00Z">
        <w:r w:rsidR="00E762E7">
          <w:rPr>
            <w:rFonts w:asciiTheme="majorHAnsi" w:hAnsiTheme="majorHAnsi" w:cs="Perpetua"/>
            <w:sz w:val="24"/>
          </w:rPr>
          <w:t>all</w:t>
        </w:r>
        <w:r w:rsidR="00E762E7" w:rsidRPr="0033583B">
          <w:rPr>
            <w:rFonts w:asciiTheme="majorHAnsi" w:hAnsiTheme="majorHAnsi" w:cs="Perpetua"/>
            <w:sz w:val="24"/>
          </w:rPr>
          <w:t xml:space="preserve"> </w:t>
        </w:r>
      </w:ins>
      <w:r w:rsidR="007F6F1E" w:rsidRPr="0033583B">
        <w:rPr>
          <w:rFonts w:asciiTheme="majorHAnsi" w:hAnsiTheme="majorHAnsi" w:cs="Perpetua"/>
          <w:sz w:val="24"/>
        </w:rPr>
        <w:t>public servant</w:t>
      </w:r>
      <w:ins w:id="99" w:author="Mario Alonso Rodríguez Vigueras" w:date="2017-04-25T23:29:00Z">
        <w:r w:rsidR="00E762E7">
          <w:rPr>
            <w:rFonts w:asciiTheme="majorHAnsi" w:hAnsiTheme="majorHAnsi" w:cs="Perpetua"/>
            <w:sz w:val="24"/>
          </w:rPr>
          <w:t>s</w:t>
        </w:r>
      </w:ins>
      <w:r w:rsidR="007F6F1E" w:rsidRPr="0033583B">
        <w:rPr>
          <w:rFonts w:asciiTheme="majorHAnsi" w:hAnsiTheme="majorHAnsi" w:cs="Perpetua"/>
          <w:sz w:val="24"/>
        </w:rPr>
        <w:t xml:space="preserve"> to disclose </w:t>
      </w:r>
      <w:del w:id="100" w:author="Mario Alonso Rodríguez Vigueras" w:date="2017-04-25T23:29:00Z">
        <w:r w:rsidR="007F6F1E" w:rsidRPr="0033583B" w:rsidDel="00E762E7">
          <w:rPr>
            <w:rFonts w:asciiTheme="majorHAnsi" w:hAnsiTheme="majorHAnsi" w:cs="Perpetua"/>
            <w:sz w:val="24"/>
          </w:rPr>
          <w:delText>his or her</w:delText>
        </w:r>
      </w:del>
      <w:ins w:id="101" w:author="Mario Alonso Rodríguez Vigueras" w:date="2017-04-25T23:29:00Z">
        <w:r w:rsidR="00E762E7">
          <w:rPr>
            <w:rFonts w:asciiTheme="majorHAnsi" w:hAnsiTheme="majorHAnsi" w:cs="Perpetua"/>
            <w:sz w:val="24"/>
          </w:rPr>
          <w:t>their</w:t>
        </w:r>
      </w:ins>
      <w:r w:rsidRPr="0033583B">
        <w:rPr>
          <w:rFonts w:asciiTheme="majorHAnsi" w:hAnsiTheme="majorHAnsi" w:cs="Perpetua"/>
          <w:sz w:val="24"/>
        </w:rPr>
        <w:t xml:space="preserve"> personal patrimony, did not apply to the judiciary. (ACIJ 2016)</w:t>
      </w:r>
    </w:p>
    <w:p w14:paraId="73D9E0E4" w14:textId="66EA3EE2" w:rsidR="00135E31" w:rsidRPr="0033583B" w:rsidRDefault="007F6F1E" w:rsidP="00ED67E5">
      <w:pPr>
        <w:spacing w:after="120" w:line="360" w:lineRule="auto"/>
        <w:jc w:val="both"/>
        <w:rPr>
          <w:rFonts w:asciiTheme="majorHAnsi" w:hAnsiTheme="majorHAnsi" w:cs="Perpetua"/>
          <w:sz w:val="24"/>
        </w:rPr>
      </w:pPr>
      <w:r>
        <w:rPr>
          <w:rFonts w:asciiTheme="majorHAnsi" w:hAnsiTheme="majorHAnsi" w:cs="Perpetua"/>
          <w:sz w:val="24"/>
        </w:rPr>
        <w:t xml:space="preserve">The </w:t>
      </w:r>
      <w:del w:id="102" w:author="Mario Alonso Rodríguez Vigueras" w:date="2017-04-25T22:56:00Z">
        <w:r w:rsidDel="005D33EC">
          <w:rPr>
            <w:rFonts w:asciiTheme="majorHAnsi" w:hAnsiTheme="majorHAnsi" w:cs="Perpetua"/>
            <w:sz w:val="24"/>
          </w:rPr>
          <w:delText xml:space="preserve">solution to the </w:delText>
        </w:r>
      </w:del>
      <w:del w:id="103" w:author="Mario Alonso Rodríguez Vigueras" w:date="2017-04-25T22:57:00Z">
        <w:r w:rsidDel="005D33EC">
          <w:rPr>
            <w:rFonts w:asciiTheme="majorHAnsi" w:hAnsiTheme="majorHAnsi" w:cs="Perpetua"/>
            <w:sz w:val="24"/>
          </w:rPr>
          <w:delText>aforementioned obstacles</w:delText>
        </w:r>
      </w:del>
      <w:ins w:id="104" w:author="Mario Alonso Rodríguez Vigueras" w:date="2017-04-25T22:57:00Z">
        <w:r w:rsidR="005D33EC">
          <w:rPr>
            <w:rFonts w:asciiTheme="majorHAnsi" w:hAnsiTheme="majorHAnsi" w:cs="Perpetua"/>
            <w:sz w:val="24"/>
          </w:rPr>
          <w:t>obstacles</w:t>
        </w:r>
      </w:ins>
      <w:r>
        <w:rPr>
          <w:rFonts w:asciiTheme="majorHAnsi" w:hAnsiTheme="majorHAnsi" w:cs="Perpetua"/>
          <w:sz w:val="24"/>
        </w:rPr>
        <w:t xml:space="preserve"> to judicial</w:t>
      </w:r>
      <w:r w:rsidR="00135E31" w:rsidRPr="0033583B">
        <w:rPr>
          <w:rFonts w:asciiTheme="majorHAnsi" w:hAnsiTheme="majorHAnsi" w:cs="Perpetua"/>
          <w:sz w:val="24"/>
        </w:rPr>
        <w:t xml:space="preserve"> independence in </w:t>
      </w:r>
      <w:r>
        <w:rPr>
          <w:rFonts w:asciiTheme="majorHAnsi" w:hAnsiTheme="majorHAnsi" w:cs="Perpetua"/>
          <w:sz w:val="24"/>
        </w:rPr>
        <w:t xml:space="preserve">Argentina might </w:t>
      </w:r>
      <w:del w:id="105" w:author="Mario Alonso Rodríguez Vigueras" w:date="2017-04-25T22:56:00Z">
        <w:r w:rsidDel="005D33EC">
          <w:rPr>
            <w:rFonts w:asciiTheme="majorHAnsi" w:hAnsiTheme="majorHAnsi" w:cs="Perpetua"/>
            <w:sz w:val="24"/>
          </w:rPr>
          <w:delText>lie in</w:delText>
        </w:r>
      </w:del>
      <w:ins w:id="106" w:author="Mario Alonso Rodríguez Vigueras" w:date="2017-04-25T22:56:00Z">
        <w:r w:rsidR="005D33EC">
          <w:rPr>
            <w:rFonts w:asciiTheme="majorHAnsi" w:hAnsiTheme="majorHAnsi" w:cs="Perpetua"/>
            <w:sz w:val="24"/>
          </w:rPr>
          <w:t>explain</w:t>
        </w:r>
      </w:ins>
      <w:r>
        <w:rPr>
          <w:rFonts w:asciiTheme="majorHAnsi" w:hAnsiTheme="majorHAnsi" w:cs="Perpetua"/>
          <w:sz w:val="24"/>
        </w:rPr>
        <w:t xml:space="preserve"> </w:t>
      </w:r>
      <w:ins w:id="107" w:author="Mario Alonso Rodríguez Vigueras" w:date="2017-04-25T22:56:00Z">
        <w:r w:rsidR="005D33EC">
          <w:rPr>
            <w:rFonts w:asciiTheme="majorHAnsi" w:hAnsiTheme="majorHAnsi" w:cs="Perpetua"/>
            <w:sz w:val="24"/>
          </w:rPr>
          <w:t xml:space="preserve">the difference in performance regarding control of corruption in comparison </w:t>
        </w:r>
      </w:ins>
      <w:del w:id="108" w:author="Mario Alonso Rodríguez Vigueras" w:date="2017-04-25T22:56:00Z">
        <w:r w:rsidDel="005D33EC">
          <w:rPr>
            <w:rFonts w:asciiTheme="majorHAnsi" w:hAnsiTheme="majorHAnsi" w:cs="Perpetua"/>
            <w:sz w:val="24"/>
          </w:rPr>
          <w:delText xml:space="preserve">the </w:delText>
        </w:r>
        <w:r w:rsidR="00135E31" w:rsidRPr="0033583B" w:rsidDel="005D33EC">
          <w:rPr>
            <w:rFonts w:asciiTheme="majorHAnsi" w:hAnsiTheme="majorHAnsi" w:cs="Perpetua"/>
            <w:sz w:val="24"/>
          </w:rPr>
          <w:delText>reasons why</w:delText>
        </w:r>
      </w:del>
      <w:ins w:id="109" w:author="Mario Alonso Rodríguez Vigueras" w:date="2017-04-25T22:56:00Z">
        <w:r w:rsidR="005D33EC">
          <w:rPr>
            <w:rFonts w:asciiTheme="majorHAnsi" w:hAnsiTheme="majorHAnsi" w:cs="Perpetua"/>
            <w:sz w:val="24"/>
          </w:rPr>
          <w:t>with</w:t>
        </w:r>
      </w:ins>
      <w:r w:rsidR="00135E31" w:rsidRPr="0033583B">
        <w:rPr>
          <w:rFonts w:asciiTheme="majorHAnsi" w:hAnsiTheme="majorHAnsi" w:cs="Perpetua"/>
          <w:sz w:val="24"/>
        </w:rPr>
        <w:t xml:space="preserve"> Latin American achievers</w:t>
      </w:r>
      <w:del w:id="110" w:author="Mario Alonso Rodríguez Vigueras" w:date="2017-04-25T22:57:00Z">
        <w:r w:rsidR="00135E31" w:rsidRPr="0033583B" w:rsidDel="005D33EC">
          <w:rPr>
            <w:rFonts w:asciiTheme="majorHAnsi" w:hAnsiTheme="majorHAnsi" w:cs="Perpetua"/>
            <w:sz w:val="24"/>
          </w:rPr>
          <w:delText xml:space="preserve"> are performing so well</w:delText>
        </w:r>
        <w:r w:rsidDel="005D33EC">
          <w:rPr>
            <w:rFonts w:asciiTheme="majorHAnsi" w:hAnsiTheme="majorHAnsi" w:cs="Perpetua"/>
            <w:sz w:val="24"/>
          </w:rPr>
          <w:delText xml:space="preserve"> in the matter</w:delText>
        </w:r>
      </w:del>
      <w:r w:rsidR="00135E31" w:rsidRPr="0033583B">
        <w:rPr>
          <w:rFonts w:asciiTheme="majorHAnsi" w:hAnsiTheme="majorHAnsi" w:cs="Perpetua"/>
          <w:sz w:val="24"/>
        </w:rPr>
        <w:t xml:space="preserve">. The specialized literature </w:t>
      </w:r>
      <w:r>
        <w:rPr>
          <w:rFonts w:asciiTheme="majorHAnsi" w:hAnsiTheme="majorHAnsi" w:cs="Perpetua"/>
          <w:sz w:val="24"/>
        </w:rPr>
        <w:t>states</w:t>
      </w:r>
      <w:r w:rsidR="00135E31" w:rsidRPr="0033583B">
        <w:rPr>
          <w:rFonts w:asciiTheme="majorHAnsi" w:hAnsiTheme="majorHAnsi" w:cs="Perpetua"/>
          <w:sz w:val="24"/>
        </w:rPr>
        <w:t xml:space="preserve"> that a</w:t>
      </w:r>
      <w:r>
        <w:rPr>
          <w:rFonts w:asciiTheme="majorHAnsi" w:hAnsiTheme="majorHAnsi" w:cs="Perpetua"/>
          <w:sz w:val="24"/>
        </w:rPr>
        <w:t xml:space="preserve">fter the recovery of democracy </w:t>
      </w:r>
      <w:r w:rsidR="00135E31" w:rsidRPr="0033583B">
        <w:rPr>
          <w:rFonts w:asciiTheme="majorHAnsi" w:hAnsiTheme="majorHAnsi" w:cs="Perpetua"/>
          <w:sz w:val="24"/>
        </w:rPr>
        <w:t>in the last 30 years, most Latin American countries promoted reform processes of their judiciaries with different results. (</w:t>
      </w:r>
      <w:proofErr w:type="spellStart"/>
      <w:r w:rsidR="00135E31" w:rsidRPr="0033583B">
        <w:rPr>
          <w:rFonts w:asciiTheme="majorHAnsi" w:hAnsiTheme="majorHAnsi" w:cs="Perpetua"/>
          <w:sz w:val="24"/>
        </w:rPr>
        <w:t>Skaar</w:t>
      </w:r>
      <w:proofErr w:type="spellEnd"/>
      <w:r w:rsidR="00135E31" w:rsidRPr="0033583B">
        <w:rPr>
          <w:rFonts w:asciiTheme="majorHAnsi" w:hAnsiTheme="majorHAnsi" w:cs="Perpetua"/>
          <w:sz w:val="24"/>
        </w:rPr>
        <w:t xml:space="preserve"> 2003;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2005; Sousa 2007)    </w:t>
      </w:r>
    </w:p>
    <w:p w14:paraId="08956D5D" w14:textId="1E0E70E2"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Together with </w:t>
      </w:r>
      <w:r w:rsidR="007F6F1E">
        <w:rPr>
          <w:rFonts w:asciiTheme="majorHAnsi" w:hAnsiTheme="majorHAnsi" w:cs="Perpetua"/>
          <w:sz w:val="24"/>
        </w:rPr>
        <w:t>Chile and Costa Rica, Argentina’</w:t>
      </w:r>
      <w:r w:rsidRPr="0033583B">
        <w:rPr>
          <w:rFonts w:asciiTheme="majorHAnsi" w:hAnsiTheme="majorHAnsi" w:cs="Perpetua"/>
          <w:sz w:val="24"/>
        </w:rPr>
        <w:t>s reform is considered “far-</w:t>
      </w:r>
      <w:proofErr w:type="spellStart"/>
      <w:r w:rsidRPr="0033583B">
        <w:rPr>
          <w:rFonts w:asciiTheme="majorHAnsi" w:hAnsiTheme="majorHAnsi" w:cs="Perpetua"/>
          <w:sz w:val="24"/>
        </w:rPr>
        <w:t>reaching”</w:t>
      </w:r>
      <w:ins w:id="111" w:author="Mario Alonso Rodríguez Vigueras" w:date="2017-04-25T22:58:00Z">
        <w:r w:rsidR="005D33EC">
          <w:rPr>
            <w:rFonts w:asciiTheme="majorHAnsi" w:hAnsiTheme="majorHAnsi" w:cs="Perpetua"/>
            <w:sz w:val="24"/>
          </w:rPr>
          <w:t>CITA</w:t>
        </w:r>
      </w:ins>
      <w:proofErr w:type="spellEnd"/>
      <w:r w:rsidRPr="0033583B">
        <w:rPr>
          <w:rFonts w:asciiTheme="majorHAnsi" w:hAnsiTheme="majorHAnsi" w:cs="Perpetua"/>
          <w:sz w:val="24"/>
        </w:rPr>
        <w:t>, since it covered an important number of issues. However,</w:t>
      </w:r>
      <w:r w:rsidR="004E47FA">
        <w:rPr>
          <w:rFonts w:asciiTheme="majorHAnsi" w:hAnsiTheme="majorHAnsi" w:cs="Perpetua"/>
          <w:sz w:val="24"/>
        </w:rPr>
        <w:t xml:space="preserve"> while in Costa Rica population’</w:t>
      </w:r>
      <w:r w:rsidRPr="0033583B">
        <w:rPr>
          <w:rFonts w:asciiTheme="majorHAnsi" w:hAnsiTheme="majorHAnsi" w:cs="Perpetua"/>
          <w:sz w:val="24"/>
        </w:rPr>
        <w:t xml:space="preserve">s trust in the judiciary </w:t>
      </w:r>
      <w:r w:rsidR="004E47FA">
        <w:rPr>
          <w:rFonts w:asciiTheme="majorHAnsi" w:hAnsiTheme="majorHAnsi" w:cs="Perpetua"/>
          <w:sz w:val="24"/>
        </w:rPr>
        <w:t>is</w:t>
      </w:r>
      <w:r w:rsidRPr="0033583B">
        <w:rPr>
          <w:rFonts w:asciiTheme="majorHAnsi" w:hAnsiTheme="majorHAnsi" w:cs="Perpetua"/>
          <w:sz w:val="24"/>
        </w:rPr>
        <w:t xml:space="preserve"> high, in Argentina </w:t>
      </w:r>
      <w:ins w:id="112" w:author="Mario Alonso Rodríguez Vigueras" w:date="2017-04-25T22:57:00Z">
        <w:r w:rsidR="005D33EC">
          <w:rPr>
            <w:rFonts w:asciiTheme="majorHAnsi" w:hAnsiTheme="majorHAnsi" w:cs="Perpetua"/>
            <w:sz w:val="24"/>
          </w:rPr>
          <w:t xml:space="preserve">it </w:t>
        </w:r>
      </w:ins>
      <w:r w:rsidR="004E47FA">
        <w:rPr>
          <w:rFonts w:asciiTheme="majorHAnsi" w:hAnsiTheme="majorHAnsi" w:cs="Perpetua"/>
          <w:sz w:val="24"/>
        </w:rPr>
        <w:t>is one of</w:t>
      </w:r>
      <w:r w:rsidRPr="0033583B">
        <w:rPr>
          <w:rFonts w:asciiTheme="majorHAnsi" w:hAnsiTheme="majorHAnsi" w:cs="Perpetua"/>
          <w:sz w:val="24"/>
        </w:rPr>
        <w:t xml:space="preserve"> the worst </w:t>
      </w:r>
      <w:r w:rsidR="004E47FA">
        <w:rPr>
          <w:rFonts w:asciiTheme="majorHAnsi" w:hAnsiTheme="majorHAnsi" w:cs="Perpetua"/>
          <w:sz w:val="24"/>
        </w:rPr>
        <w:t>in</w:t>
      </w:r>
      <w:r w:rsidRPr="0033583B">
        <w:rPr>
          <w:rFonts w:asciiTheme="majorHAnsi" w:hAnsiTheme="majorHAnsi" w:cs="Perpetua"/>
          <w:sz w:val="24"/>
        </w:rPr>
        <w:t xml:space="preserve"> Latin America. </w:t>
      </w:r>
      <w:r w:rsidR="004E47FA">
        <w:rPr>
          <w:rFonts w:asciiTheme="majorHAnsi" w:hAnsiTheme="majorHAnsi" w:cs="Perpetua"/>
          <w:sz w:val="24"/>
        </w:rPr>
        <w:t>W</w:t>
      </w:r>
      <w:r w:rsidRPr="0033583B">
        <w:rPr>
          <w:rFonts w:asciiTheme="majorHAnsi" w:hAnsiTheme="majorHAnsi" w:cs="Perpetua"/>
          <w:sz w:val="24"/>
        </w:rPr>
        <w:t xml:space="preserve">hen it comes </w:t>
      </w:r>
      <w:del w:id="113" w:author="Mario Alonso Rodríguez Vigueras" w:date="2017-04-25T22:57:00Z">
        <w:r w:rsidRPr="0033583B" w:rsidDel="005D33EC">
          <w:rPr>
            <w:rFonts w:asciiTheme="majorHAnsi" w:hAnsiTheme="majorHAnsi" w:cs="Perpetua"/>
            <w:sz w:val="24"/>
          </w:rPr>
          <w:delText xml:space="preserve">about </w:delText>
        </w:r>
      </w:del>
      <w:ins w:id="114" w:author="Mario Alonso Rodríguez Vigueras" w:date="2017-04-25T22:57:00Z">
        <w:r w:rsidR="005D33EC">
          <w:rPr>
            <w:rFonts w:asciiTheme="majorHAnsi" w:hAnsiTheme="majorHAnsi" w:cs="Perpetua"/>
            <w:sz w:val="24"/>
          </w:rPr>
          <w:t>to</w:t>
        </w:r>
        <w:r w:rsidR="005D33EC" w:rsidRPr="0033583B">
          <w:rPr>
            <w:rFonts w:asciiTheme="majorHAnsi" w:hAnsiTheme="majorHAnsi" w:cs="Perpetua"/>
            <w:sz w:val="24"/>
          </w:rPr>
          <w:t xml:space="preserve"> </w:t>
        </w:r>
      </w:ins>
      <w:r w:rsidRPr="0033583B">
        <w:rPr>
          <w:rFonts w:asciiTheme="majorHAnsi" w:hAnsiTheme="majorHAnsi" w:cs="Perpetua"/>
          <w:sz w:val="24"/>
        </w:rPr>
        <w:t>the obstacles for judicial independence, in Argentina the problem seems to be the strong in</w:t>
      </w:r>
      <w:r w:rsidR="004E47FA">
        <w:rPr>
          <w:rFonts w:asciiTheme="majorHAnsi" w:hAnsiTheme="majorHAnsi" w:cs="Perpetua"/>
          <w:sz w:val="24"/>
        </w:rPr>
        <w:t>fluence of the executive</w:t>
      </w:r>
      <w:r w:rsidRPr="0033583B">
        <w:rPr>
          <w:rFonts w:asciiTheme="majorHAnsi" w:hAnsiTheme="majorHAnsi" w:cs="Perpetua"/>
          <w:sz w:val="24"/>
        </w:rPr>
        <w:t>,</w:t>
      </w:r>
      <w:r w:rsidR="004E47FA">
        <w:rPr>
          <w:rFonts w:asciiTheme="majorHAnsi" w:hAnsiTheme="majorHAnsi" w:cs="Perpetua"/>
          <w:sz w:val="24"/>
        </w:rPr>
        <w:t xml:space="preserve"> while</w:t>
      </w:r>
      <w:r w:rsidRPr="0033583B">
        <w:rPr>
          <w:rFonts w:asciiTheme="majorHAnsi" w:hAnsiTheme="majorHAnsi" w:cs="Perpetua"/>
          <w:sz w:val="24"/>
        </w:rPr>
        <w:t xml:space="preserve"> in Chile and Costa Rica, </w:t>
      </w:r>
      <w:del w:id="115" w:author="Mario Alonso Rodríguez Vigueras" w:date="2017-04-25T22:58:00Z">
        <w:r w:rsidR="004E47FA" w:rsidDel="005D33EC">
          <w:rPr>
            <w:rFonts w:asciiTheme="majorHAnsi" w:hAnsiTheme="majorHAnsi" w:cs="Perpetua"/>
            <w:sz w:val="24"/>
          </w:rPr>
          <w:delText xml:space="preserve">it </w:delText>
        </w:r>
      </w:del>
      <w:ins w:id="116" w:author="Mario Alonso Rodríguez Vigueras" w:date="2017-04-25T22:58:00Z">
        <w:r w:rsidR="005D33EC">
          <w:rPr>
            <w:rFonts w:asciiTheme="majorHAnsi" w:hAnsiTheme="majorHAnsi" w:cs="Perpetua"/>
            <w:sz w:val="24"/>
          </w:rPr>
          <w:t xml:space="preserve">this </w:t>
        </w:r>
      </w:ins>
      <w:r w:rsidR="004E47FA">
        <w:rPr>
          <w:rFonts w:asciiTheme="majorHAnsi" w:hAnsiTheme="majorHAnsi" w:cs="Perpetua"/>
          <w:sz w:val="24"/>
        </w:rPr>
        <w:t>is not an issue. In these countries, t</w:t>
      </w:r>
      <w:r w:rsidRPr="0033583B">
        <w:rPr>
          <w:rFonts w:asciiTheme="majorHAnsi" w:hAnsiTheme="majorHAnsi" w:cs="Perpetua"/>
          <w:sz w:val="24"/>
        </w:rPr>
        <w:t xml:space="preserve">he dependence is mainly hierarchical, meaning that </w:t>
      </w:r>
      <w:r w:rsidR="004E47FA" w:rsidRPr="0033583B">
        <w:rPr>
          <w:rFonts w:asciiTheme="majorHAnsi" w:hAnsiTheme="majorHAnsi" w:cs="Perpetua"/>
          <w:sz w:val="24"/>
        </w:rPr>
        <w:t xml:space="preserve">governments or parliaments do not influence the </w:t>
      </w:r>
      <w:ins w:id="117" w:author="Mario Alonso Rodríguez Vigueras" w:date="2017-04-25T22:58:00Z">
        <w:r w:rsidR="005D33EC">
          <w:rPr>
            <w:rFonts w:asciiTheme="majorHAnsi" w:hAnsiTheme="majorHAnsi" w:cs="Perpetua"/>
            <w:sz w:val="24"/>
          </w:rPr>
          <w:lastRenderedPageBreak/>
          <w:t>J</w:t>
        </w:r>
      </w:ins>
      <w:del w:id="118" w:author="Mario Alonso Rodríguez Vigueras" w:date="2017-04-25T22:58:00Z">
        <w:r w:rsidR="004E47FA" w:rsidRPr="0033583B" w:rsidDel="005D33EC">
          <w:rPr>
            <w:rFonts w:asciiTheme="majorHAnsi" w:hAnsiTheme="majorHAnsi" w:cs="Perpetua"/>
            <w:sz w:val="24"/>
          </w:rPr>
          <w:delText>j</w:delText>
        </w:r>
      </w:del>
      <w:r w:rsidR="004E47FA" w:rsidRPr="0033583B">
        <w:rPr>
          <w:rFonts w:asciiTheme="majorHAnsi" w:hAnsiTheme="majorHAnsi" w:cs="Perpetua"/>
          <w:sz w:val="24"/>
        </w:rPr>
        <w:t>udiciary</w:t>
      </w:r>
      <w:r w:rsidRPr="0033583B">
        <w:rPr>
          <w:rFonts w:asciiTheme="majorHAnsi" w:hAnsiTheme="majorHAnsi" w:cs="Perpetua"/>
          <w:sz w:val="24"/>
        </w:rPr>
        <w:t xml:space="preserve"> but, within its structure, judges are subject to their superiors.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 </w:t>
      </w:r>
    </w:p>
    <w:p w14:paraId="679136DD" w14:textId="35C0FAFD"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Moreover, unlike Argentina, the Costa Rican </w:t>
      </w:r>
      <w:ins w:id="119" w:author="Mario Alonso Rodríguez Vigueras" w:date="2017-04-25T22:59:00Z">
        <w:r w:rsidR="000A56EA">
          <w:rPr>
            <w:rFonts w:asciiTheme="majorHAnsi" w:hAnsiTheme="majorHAnsi" w:cs="Perpetua"/>
            <w:sz w:val="24"/>
          </w:rPr>
          <w:t>e</w:t>
        </w:r>
      </w:ins>
      <w:del w:id="120" w:author="Mario Alonso Rodríguez Vigueras" w:date="2017-04-25T22:59:00Z">
        <w:r w:rsidR="0000183D" w:rsidDel="005D33EC">
          <w:rPr>
            <w:rFonts w:asciiTheme="majorHAnsi" w:hAnsiTheme="majorHAnsi" w:cs="Perpetua"/>
            <w:sz w:val="24"/>
          </w:rPr>
          <w:delText>e</w:delText>
        </w:r>
      </w:del>
      <w:r w:rsidR="0000183D">
        <w:rPr>
          <w:rFonts w:asciiTheme="majorHAnsi" w:hAnsiTheme="majorHAnsi" w:cs="Perpetua"/>
          <w:sz w:val="24"/>
        </w:rPr>
        <w:t xml:space="preserve">xecutive and </w:t>
      </w:r>
      <w:ins w:id="121" w:author="Mario Alonso Rodríguez Vigueras" w:date="2017-04-25T22:59:00Z">
        <w:r w:rsidR="000A56EA">
          <w:rPr>
            <w:rFonts w:asciiTheme="majorHAnsi" w:hAnsiTheme="majorHAnsi" w:cs="Perpetua"/>
            <w:sz w:val="24"/>
          </w:rPr>
          <w:t>l</w:t>
        </w:r>
      </w:ins>
      <w:del w:id="122" w:author="Mario Alonso Rodríguez Vigueras" w:date="2017-04-25T22:59:00Z">
        <w:r w:rsidR="0000183D" w:rsidDel="005D33EC">
          <w:rPr>
            <w:rFonts w:asciiTheme="majorHAnsi" w:hAnsiTheme="majorHAnsi" w:cs="Perpetua"/>
            <w:sz w:val="24"/>
          </w:rPr>
          <w:delText>l</w:delText>
        </w:r>
      </w:del>
      <w:r w:rsidR="0000183D">
        <w:rPr>
          <w:rFonts w:asciiTheme="majorHAnsi" w:hAnsiTheme="majorHAnsi" w:cs="Perpetua"/>
          <w:sz w:val="24"/>
        </w:rPr>
        <w:t>egislative</w:t>
      </w:r>
      <w:r w:rsidRPr="0033583B">
        <w:rPr>
          <w:rFonts w:asciiTheme="majorHAnsi" w:hAnsiTheme="majorHAnsi" w:cs="Perpetua"/>
          <w:sz w:val="24"/>
        </w:rPr>
        <w:t xml:space="preserve"> power</w:t>
      </w:r>
      <w:r w:rsidR="0000183D">
        <w:rPr>
          <w:rFonts w:asciiTheme="majorHAnsi" w:hAnsiTheme="majorHAnsi" w:cs="Perpetua"/>
          <w:sz w:val="24"/>
        </w:rPr>
        <w:t xml:space="preserve">s </w:t>
      </w:r>
      <w:r w:rsidRPr="0033583B">
        <w:rPr>
          <w:rFonts w:asciiTheme="majorHAnsi" w:hAnsiTheme="majorHAnsi" w:cs="Perpetua"/>
          <w:sz w:val="24"/>
        </w:rPr>
        <w:t xml:space="preserve">have no influence over Judicial Council members´ designation. Furthermore, while comparing judicial reforms in Latin America, certain </w:t>
      </w:r>
      <w:r w:rsidR="0000183D" w:rsidRPr="0033583B">
        <w:rPr>
          <w:rFonts w:asciiTheme="majorHAnsi" w:hAnsiTheme="majorHAnsi" w:cs="Perpetua"/>
          <w:sz w:val="24"/>
        </w:rPr>
        <w:t>matters</w:t>
      </w:r>
      <w:r w:rsidRPr="0033583B">
        <w:rPr>
          <w:rFonts w:asciiTheme="majorHAnsi" w:hAnsiTheme="majorHAnsi" w:cs="Perpetua"/>
          <w:sz w:val="24"/>
        </w:rPr>
        <w:t xml:space="preserve"> like quality, education, responsibility and transparency of the judiciary appear to be topics in which Chile and/or Costa Rica are performing better than Argentina. (Sousa 2007) For instance, the creation of a Judicial Academy, which plays a key role in training future judges, had very positive results in Chile.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w:t>
      </w:r>
    </w:p>
    <w:p w14:paraId="48F2B153" w14:textId="11E94484"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scholars conclude that success and profit from judicial reforms in Latin America have been related to transparent and participatory reforms, adjusted to social, economic and political local contexts. For example, the Committee of Ethic for the Judiciary created by the Chilean Supreme Court and the use of </w:t>
      </w:r>
      <w:r w:rsidR="00E15624" w:rsidRPr="0033583B">
        <w:rPr>
          <w:rFonts w:asciiTheme="majorHAnsi" w:hAnsiTheme="majorHAnsi" w:cs="Perpetua"/>
          <w:sz w:val="24"/>
        </w:rPr>
        <w:t>Internet</w:t>
      </w:r>
      <w:r w:rsidRPr="0033583B">
        <w:rPr>
          <w:rFonts w:asciiTheme="majorHAnsi" w:hAnsiTheme="majorHAnsi" w:cs="Perpetua"/>
          <w:sz w:val="24"/>
        </w:rPr>
        <w:t xml:space="preserve"> to guarantee public access to most of the judicial information adopted by the Supreme Court from Costa Rica, are highlighted as two positive measures to increase transparency and accountability and to reduce corruption within the judiciary.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w:t>
      </w:r>
    </w:p>
    <w:p w14:paraId="17E0DD51" w14:textId="77777777" w:rsidR="00F850D7" w:rsidRPr="0033583B" w:rsidRDefault="00135E31" w:rsidP="00F850D7">
      <w:pPr>
        <w:spacing w:after="120" w:line="360" w:lineRule="auto"/>
        <w:jc w:val="both"/>
        <w:rPr>
          <w:ins w:id="123" w:author="Mario Alonso Rodríguez Vigueras" w:date="2017-04-26T10:03:00Z"/>
          <w:rFonts w:asciiTheme="majorHAnsi" w:hAnsiTheme="majorHAnsi" w:cs="Perpetua"/>
          <w:sz w:val="24"/>
        </w:rPr>
      </w:pPr>
      <w:r w:rsidRPr="0033583B">
        <w:rPr>
          <w:rFonts w:asciiTheme="majorHAnsi" w:hAnsiTheme="majorHAnsi" w:cs="Perpetua"/>
          <w:sz w:val="24"/>
        </w:rPr>
        <w:t xml:space="preserve">Another difference regarding successful reforms of the judiciary is the gap between formal </w:t>
      </w:r>
      <w:r w:rsidR="00E15624">
        <w:rPr>
          <w:rFonts w:asciiTheme="majorHAnsi" w:hAnsiTheme="majorHAnsi" w:cs="Perpetua"/>
          <w:sz w:val="24"/>
        </w:rPr>
        <w:t>and real judicial independence.</w:t>
      </w:r>
      <w:r w:rsidRPr="0033583B">
        <w:rPr>
          <w:rFonts w:asciiTheme="majorHAnsi" w:hAnsiTheme="majorHAnsi" w:cs="Perpetua"/>
          <w:sz w:val="24"/>
        </w:rPr>
        <w:t xml:space="preserve"> Argentina performs worse than Chile and Costa Rica in both </w:t>
      </w:r>
      <w:del w:id="124" w:author="Mario Alonso Rodríguez Vigueras" w:date="2017-04-26T09:57:00Z">
        <w:r w:rsidRPr="0033583B" w:rsidDel="00E948F6">
          <w:rPr>
            <w:rFonts w:asciiTheme="majorHAnsi" w:hAnsiTheme="majorHAnsi" w:cs="Perpetua"/>
            <w:sz w:val="24"/>
          </w:rPr>
          <w:delText>realms</w:delText>
        </w:r>
      </w:del>
      <w:ins w:id="125" w:author="Mario Alonso Rodríguez Vigueras" w:date="2017-04-26T09:57:00Z">
        <w:r w:rsidR="00E948F6">
          <w:rPr>
            <w:rFonts w:asciiTheme="majorHAnsi" w:hAnsiTheme="majorHAnsi" w:cs="Perpetua"/>
            <w:sz w:val="24"/>
          </w:rPr>
          <w:t>areas</w:t>
        </w:r>
      </w:ins>
      <w:r w:rsidRPr="0033583B">
        <w:rPr>
          <w:rFonts w:asciiTheme="majorHAnsi" w:hAnsiTheme="majorHAnsi" w:cs="Perpetua"/>
          <w:sz w:val="24"/>
        </w:rPr>
        <w:t xml:space="preserve">, and </w:t>
      </w:r>
      <w:del w:id="126" w:author="Mario Alonso Rodríguez Vigueras" w:date="2017-04-26T09:57:00Z">
        <w:r w:rsidRPr="0033583B" w:rsidDel="003444FD">
          <w:rPr>
            <w:rFonts w:asciiTheme="majorHAnsi" w:hAnsiTheme="majorHAnsi" w:cs="Perpetua"/>
            <w:sz w:val="24"/>
          </w:rPr>
          <w:delText>worse than</w:delText>
        </w:r>
      </w:del>
      <w:ins w:id="127" w:author="Mario Alonso Rodríguez Vigueras" w:date="2017-04-26T09:57:00Z">
        <w:r w:rsidR="003444FD">
          <w:rPr>
            <w:rFonts w:asciiTheme="majorHAnsi" w:hAnsiTheme="majorHAnsi" w:cs="Perpetua"/>
            <w:sz w:val="24"/>
          </w:rPr>
          <w:t>bellow</w:t>
        </w:r>
      </w:ins>
      <w:r w:rsidRPr="0033583B">
        <w:rPr>
          <w:rFonts w:asciiTheme="majorHAnsi" w:hAnsiTheme="majorHAnsi" w:cs="Perpetua"/>
          <w:sz w:val="24"/>
        </w:rPr>
        <w:t xml:space="preserve"> Uruguay in real judicial independence. (Sousa 2007) </w:t>
      </w:r>
      <w:ins w:id="128" w:author="Mario Alonso Rodríguez Vigueras" w:date="2017-04-26T10:03:00Z">
        <w:r w:rsidR="00F850D7">
          <w:rPr>
            <w:rFonts w:asciiTheme="majorHAnsi" w:hAnsiTheme="majorHAnsi" w:cs="Perpetua"/>
            <w:sz w:val="24"/>
          </w:rPr>
          <w:t>Even though</w:t>
        </w:r>
        <w:r w:rsidR="00F850D7" w:rsidRPr="0033583B">
          <w:rPr>
            <w:rFonts w:asciiTheme="majorHAnsi" w:hAnsiTheme="majorHAnsi" w:cs="Perpetua"/>
            <w:sz w:val="24"/>
          </w:rPr>
          <w:t xml:space="preserve"> scholars observe that </w:t>
        </w:r>
        <w:r w:rsidR="00F850D7">
          <w:rPr>
            <w:rFonts w:asciiTheme="majorHAnsi" w:hAnsiTheme="majorHAnsi" w:cs="Perpetua"/>
            <w:sz w:val="24"/>
          </w:rPr>
          <w:t>Uruguay’s</w:t>
        </w:r>
        <w:r w:rsidR="00F850D7" w:rsidRPr="0033583B">
          <w:rPr>
            <w:rFonts w:asciiTheme="majorHAnsi" w:hAnsiTheme="majorHAnsi" w:cs="Perpetua"/>
            <w:sz w:val="24"/>
          </w:rPr>
          <w:t xml:space="preserve"> judicial reform was more superficial than the Argentinean an</w:t>
        </w:r>
        <w:r w:rsidR="00F850D7">
          <w:rPr>
            <w:rFonts w:asciiTheme="majorHAnsi" w:hAnsiTheme="majorHAnsi" w:cs="Perpetua"/>
            <w:sz w:val="24"/>
          </w:rPr>
          <w:t xml:space="preserve">d Chilean ones, mainly because it </w:t>
        </w:r>
        <w:r w:rsidR="00F850D7" w:rsidRPr="0033583B">
          <w:rPr>
            <w:rFonts w:asciiTheme="majorHAnsi" w:hAnsiTheme="majorHAnsi" w:cs="Perpetua"/>
            <w:sz w:val="24"/>
          </w:rPr>
          <w:t>had no economical, historical or social incentives to drive the reform (</w:t>
        </w:r>
        <w:proofErr w:type="spellStart"/>
        <w:r w:rsidR="00F850D7" w:rsidRPr="0033583B">
          <w:rPr>
            <w:rFonts w:asciiTheme="majorHAnsi" w:hAnsiTheme="majorHAnsi" w:cs="Perpetua"/>
            <w:sz w:val="24"/>
          </w:rPr>
          <w:t>Skaar</w:t>
        </w:r>
        <w:proofErr w:type="spellEnd"/>
        <w:r w:rsidR="00F850D7" w:rsidRPr="0033583B">
          <w:rPr>
            <w:rFonts w:asciiTheme="majorHAnsi" w:hAnsiTheme="majorHAnsi" w:cs="Perpetua"/>
            <w:sz w:val="24"/>
          </w:rPr>
          <w:t xml:space="preserve"> 2003)</w:t>
        </w:r>
        <w:r w:rsidR="00F850D7">
          <w:rPr>
            <w:rFonts w:asciiTheme="majorHAnsi" w:hAnsiTheme="majorHAnsi" w:cs="Perpetua"/>
            <w:sz w:val="24"/>
          </w:rPr>
          <w:t>,</w:t>
        </w:r>
        <w:r w:rsidR="00F850D7" w:rsidRPr="0033583B">
          <w:rPr>
            <w:rFonts w:asciiTheme="majorHAnsi" w:hAnsiTheme="majorHAnsi" w:cs="Perpetua"/>
            <w:sz w:val="24"/>
          </w:rPr>
          <w:t xml:space="preserve"> </w:t>
        </w:r>
        <w:r w:rsidR="00F850D7">
          <w:rPr>
            <w:rFonts w:asciiTheme="majorHAnsi" w:hAnsiTheme="majorHAnsi" w:cs="Perpetua"/>
            <w:sz w:val="24"/>
          </w:rPr>
          <w:t>the Uruguayan j</w:t>
        </w:r>
        <w:r w:rsidR="00F850D7" w:rsidRPr="0033583B">
          <w:rPr>
            <w:rFonts w:asciiTheme="majorHAnsi" w:hAnsiTheme="majorHAnsi" w:cs="Perpetua"/>
            <w:sz w:val="24"/>
          </w:rPr>
          <w:t xml:space="preserve">udiciary has been considered one of the most independent in Latin America. Practitioners remark the merit-based professional career within the judiciary as the key pillar of the system, which allows judges to make decisions against ruling politicians. (Miguel </w:t>
        </w:r>
        <w:proofErr w:type="spellStart"/>
        <w:r w:rsidR="00F850D7" w:rsidRPr="0033583B">
          <w:rPr>
            <w:rFonts w:asciiTheme="majorHAnsi" w:hAnsiTheme="majorHAnsi" w:cs="Perpetua"/>
            <w:sz w:val="24"/>
          </w:rPr>
          <w:t>Loinaz</w:t>
        </w:r>
        <w:proofErr w:type="spellEnd"/>
        <w:r w:rsidR="00F850D7" w:rsidRPr="0033583B">
          <w:rPr>
            <w:rFonts w:asciiTheme="majorHAnsi" w:hAnsiTheme="majorHAnsi" w:cs="Perpetua"/>
            <w:sz w:val="24"/>
          </w:rPr>
          <w:t xml:space="preserve"> 2015)</w:t>
        </w:r>
      </w:ins>
    </w:p>
    <w:p w14:paraId="21898C5B" w14:textId="2314F0D1" w:rsidR="00135E31" w:rsidRDefault="00F850D7" w:rsidP="00ED67E5">
      <w:pPr>
        <w:spacing w:after="120" w:line="360" w:lineRule="auto"/>
        <w:jc w:val="both"/>
        <w:rPr>
          <w:rFonts w:asciiTheme="majorHAnsi" w:hAnsiTheme="majorHAnsi" w:cs="Perpetua"/>
          <w:sz w:val="24"/>
        </w:rPr>
      </w:pPr>
      <w:ins w:id="129" w:author="Mario Alonso Rodríguez Vigueras" w:date="2017-04-26T10:04:00Z">
        <w:r>
          <w:rPr>
            <w:rFonts w:asciiTheme="majorHAnsi" w:hAnsiTheme="majorHAnsi" w:cs="Perpetua"/>
            <w:sz w:val="24"/>
          </w:rPr>
          <w:t>Another key issue that</w:t>
        </w:r>
      </w:ins>
      <w:ins w:id="130" w:author="Mario Alonso Rodríguez Vigueras" w:date="2017-04-26T10:03:00Z">
        <w:r>
          <w:rPr>
            <w:rFonts w:asciiTheme="majorHAnsi" w:hAnsiTheme="majorHAnsi" w:cs="Perpetua"/>
            <w:sz w:val="24"/>
          </w:rPr>
          <w:t xml:space="preserve"> </w:t>
        </w:r>
      </w:ins>
      <w:ins w:id="131" w:author="Mario Alonso Rodríguez Vigueras" w:date="2017-04-26T10:04:00Z">
        <w:r w:rsidRPr="0033583B">
          <w:rPr>
            <w:rFonts w:asciiTheme="majorHAnsi" w:hAnsiTheme="majorHAnsi" w:cs="Perpetua"/>
            <w:sz w:val="24"/>
          </w:rPr>
          <w:t>differentiates Chile from Argentina</w:t>
        </w:r>
        <w:r>
          <w:rPr>
            <w:rFonts w:asciiTheme="majorHAnsi" w:hAnsiTheme="majorHAnsi" w:cs="Perpetua"/>
            <w:sz w:val="24"/>
          </w:rPr>
          <w:t xml:space="preserve"> is the </w:t>
        </w:r>
      </w:ins>
      <w:ins w:id="132" w:author="Mario Alonso Rodríguez Vigueras" w:date="2017-04-26T10:03:00Z">
        <w:r>
          <w:rPr>
            <w:rFonts w:asciiTheme="majorHAnsi" w:hAnsiTheme="majorHAnsi" w:cs="Perpetua"/>
            <w:sz w:val="24"/>
          </w:rPr>
          <w:t>p</w:t>
        </w:r>
      </w:ins>
      <w:del w:id="133" w:author="Mario Alonso Rodríguez Vigueras" w:date="2017-04-26T10:03:00Z">
        <w:r w:rsidR="00135E31" w:rsidRPr="0033583B" w:rsidDel="00F850D7">
          <w:rPr>
            <w:rFonts w:asciiTheme="majorHAnsi" w:hAnsiTheme="majorHAnsi" w:cs="Perpetua"/>
            <w:sz w:val="24"/>
          </w:rPr>
          <w:delText>P</w:delText>
        </w:r>
      </w:del>
      <w:r w:rsidR="00135E31" w:rsidRPr="0033583B">
        <w:rPr>
          <w:rFonts w:asciiTheme="majorHAnsi" w:hAnsiTheme="majorHAnsi" w:cs="Perpetua"/>
          <w:sz w:val="24"/>
        </w:rPr>
        <w:t>olitical parties´ commitment to assure real judicial independence</w:t>
      </w:r>
      <w:del w:id="134" w:author="Mario Alonso Rodríguez Vigueras" w:date="2017-04-26T10:04:00Z">
        <w:r w:rsidR="00135E31" w:rsidRPr="0033583B" w:rsidDel="00F850D7">
          <w:rPr>
            <w:rFonts w:asciiTheme="majorHAnsi" w:hAnsiTheme="majorHAnsi" w:cs="Perpetua"/>
            <w:sz w:val="24"/>
          </w:rPr>
          <w:delText xml:space="preserve"> is another </w:delText>
        </w:r>
        <w:r w:rsidR="00E15624" w:rsidRPr="0033583B" w:rsidDel="00F850D7">
          <w:rPr>
            <w:rFonts w:asciiTheme="majorHAnsi" w:hAnsiTheme="majorHAnsi" w:cs="Perpetua"/>
            <w:sz w:val="24"/>
          </w:rPr>
          <w:delText>issue that</w:delText>
        </w:r>
        <w:r w:rsidR="00135E31" w:rsidRPr="0033583B" w:rsidDel="00F850D7">
          <w:rPr>
            <w:rFonts w:asciiTheme="majorHAnsi" w:hAnsiTheme="majorHAnsi" w:cs="Perpetua"/>
            <w:sz w:val="24"/>
          </w:rPr>
          <w:delText xml:space="preserve"> differentiates Chile from Argentina</w:delText>
        </w:r>
      </w:del>
      <w:r w:rsidR="00135E31" w:rsidRPr="0033583B">
        <w:rPr>
          <w:rFonts w:asciiTheme="majorHAnsi" w:hAnsiTheme="majorHAnsi" w:cs="Perpetua"/>
          <w:sz w:val="24"/>
        </w:rPr>
        <w:t xml:space="preserve">. In Chile, the two biggest political parties agreed on providing </w:t>
      </w:r>
      <w:del w:id="135" w:author="Mario Alonso Rodríguez Vigueras" w:date="2017-04-26T10:05:00Z">
        <w:r w:rsidR="00135E31" w:rsidRPr="0033583B" w:rsidDel="00F850D7">
          <w:rPr>
            <w:rFonts w:asciiTheme="majorHAnsi" w:hAnsiTheme="majorHAnsi" w:cs="Perpetua"/>
            <w:sz w:val="24"/>
          </w:rPr>
          <w:delText xml:space="preserve">real </w:delText>
        </w:r>
      </w:del>
      <w:r w:rsidR="00135E31" w:rsidRPr="0033583B">
        <w:rPr>
          <w:rFonts w:asciiTheme="majorHAnsi" w:hAnsiTheme="majorHAnsi" w:cs="Perpetua"/>
          <w:sz w:val="24"/>
        </w:rPr>
        <w:t>independence to the Supreme Court and this le</w:t>
      </w:r>
      <w:del w:id="136" w:author="Mario Alonso Rodríguez Vigueras" w:date="2017-04-26T13:41:00Z">
        <w:r w:rsidR="00135E31" w:rsidRPr="0033583B" w:rsidDel="00B00DAF">
          <w:rPr>
            <w:rFonts w:asciiTheme="majorHAnsi" w:hAnsiTheme="majorHAnsi" w:cs="Perpetua"/>
            <w:sz w:val="24"/>
          </w:rPr>
          <w:delText>a</w:delText>
        </w:r>
      </w:del>
      <w:r w:rsidR="00135E31" w:rsidRPr="0033583B">
        <w:rPr>
          <w:rFonts w:asciiTheme="majorHAnsi" w:hAnsiTheme="majorHAnsi" w:cs="Perpetua"/>
          <w:sz w:val="24"/>
        </w:rPr>
        <w:t xml:space="preserve">d to </w:t>
      </w:r>
      <w:r w:rsidR="00E15624">
        <w:rPr>
          <w:rFonts w:asciiTheme="majorHAnsi" w:hAnsiTheme="majorHAnsi" w:cs="Perpetua"/>
          <w:sz w:val="24"/>
        </w:rPr>
        <w:t>positive results.</w:t>
      </w:r>
      <w:r w:rsidR="00135E31" w:rsidRPr="0033583B">
        <w:rPr>
          <w:rFonts w:asciiTheme="majorHAnsi" w:hAnsiTheme="majorHAnsi" w:cs="Perpetua"/>
          <w:sz w:val="24"/>
        </w:rPr>
        <w:t xml:space="preserve"> </w:t>
      </w:r>
      <w:del w:id="137" w:author="Mario Alonso Rodríguez Vigueras" w:date="2017-04-26T10:05:00Z">
        <w:r w:rsidR="00135E31" w:rsidRPr="0033583B" w:rsidDel="00F850D7">
          <w:rPr>
            <w:rFonts w:asciiTheme="majorHAnsi" w:hAnsiTheme="majorHAnsi" w:cs="Perpetua"/>
            <w:sz w:val="24"/>
          </w:rPr>
          <w:delText xml:space="preserve">In </w:delText>
        </w:r>
      </w:del>
      <w:ins w:id="138" w:author="Mario Alonso Rodríguez Vigueras" w:date="2017-04-26T10:05:00Z">
        <w:r>
          <w:rPr>
            <w:rFonts w:asciiTheme="majorHAnsi" w:hAnsiTheme="majorHAnsi" w:cs="Perpetua"/>
            <w:sz w:val="24"/>
          </w:rPr>
          <w:t>During</w:t>
        </w:r>
        <w:r w:rsidRPr="0033583B">
          <w:rPr>
            <w:rFonts w:asciiTheme="majorHAnsi" w:hAnsiTheme="majorHAnsi" w:cs="Perpetua"/>
            <w:sz w:val="24"/>
          </w:rPr>
          <w:t xml:space="preserve"> </w:t>
        </w:r>
      </w:ins>
      <w:r w:rsidR="00135E31" w:rsidRPr="0033583B">
        <w:rPr>
          <w:rFonts w:asciiTheme="majorHAnsi" w:hAnsiTheme="majorHAnsi" w:cs="Perpetua"/>
          <w:sz w:val="24"/>
        </w:rPr>
        <w:t>Argentina</w:t>
      </w:r>
      <w:ins w:id="139" w:author="Mario Alonso Rodríguez Vigueras" w:date="2017-04-26T10:05:00Z">
        <w:r>
          <w:rPr>
            <w:rFonts w:asciiTheme="majorHAnsi" w:hAnsiTheme="majorHAnsi" w:cs="Perpetua"/>
            <w:sz w:val="24"/>
          </w:rPr>
          <w:t xml:space="preserve">’s </w:t>
        </w:r>
      </w:ins>
      <w:del w:id="140" w:author="Mario Alonso Rodríguez Vigueras" w:date="2017-04-26T10:05:00Z">
        <w:r w:rsidR="00135E31" w:rsidRPr="0033583B" w:rsidDel="00F850D7">
          <w:rPr>
            <w:rFonts w:asciiTheme="majorHAnsi" w:hAnsiTheme="majorHAnsi" w:cs="Perpetua"/>
            <w:sz w:val="24"/>
          </w:rPr>
          <w:delText xml:space="preserve">, during the times of the </w:delText>
        </w:r>
      </w:del>
      <w:r w:rsidR="00135E31" w:rsidRPr="0033583B">
        <w:rPr>
          <w:rFonts w:asciiTheme="majorHAnsi" w:hAnsiTheme="majorHAnsi" w:cs="Perpetua"/>
          <w:sz w:val="24"/>
        </w:rPr>
        <w:t>reform, this did not happen. (</w:t>
      </w:r>
      <w:proofErr w:type="spellStart"/>
      <w:r w:rsidR="00135E31" w:rsidRPr="0033583B">
        <w:rPr>
          <w:rFonts w:asciiTheme="majorHAnsi" w:hAnsiTheme="majorHAnsi" w:cs="Perpetua"/>
          <w:sz w:val="24"/>
        </w:rPr>
        <w:t>Skaar</w:t>
      </w:r>
      <w:proofErr w:type="spellEnd"/>
      <w:r w:rsidR="00135E31" w:rsidRPr="0033583B">
        <w:rPr>
          <w:rFonts w:asciiTheme="majorHAnsi" w:hAnsiTheme="majorHAnsi" w:cs="Perpetua"/>
          <w:sz w:val="24"/>
        </w:rPr>
        <w:t xml:space="preserve"> 2003) </w:t>
      </w:r>
    </w:p>
    <w:p w14:paraId="459116BF" w14:textId="0D7E504E" w:rsidR="00BE12E5" w:rsidRPr="0033583B" w:rsidRDefault="00BE12E5" w:rsidP="00ED67E5">
      <w:pPr>
        <w:spacing w:after="120" w:line="360" w:lineRule="auto"/>
        <w:jc w:val="both"/>
        <w:rPr>
          <w:rFonts w:asciiTheme="majorHAnsi" w:hAnsiTheme="majorHAnsi" w:cs="Perpetua"/>
          <w:sz w:val="24"/>
        </w:rPr>
      </w:pPr>
      <w:r>
        <w:rPr>
          <w:rFonts w:asciiTheme="majorHAnsi" w:hAnsiTheme="majorHAnsi" w:cs="Perpetua"/>
          <w:sz w:val="24"/>
        </w:rPr>
        <w:lastRenderedPageBreak/>
        <w:t xml:space="preserve">In short, to improve judicial independence Argentina must take the following measures: </w:t>
      </w:r>
      <w:r w:rsidRPr="0033583B">
        <w:rPr>
          <w:rFonts w:asciiTheme="majorHAnsi" w:hAnsiTheme="majorHAnsi" w:cs="Perpetua"/>
          <w:sz w:val="24"/>
        </w:rPr>
        <w:t xml:space="preserve">1) Reduce the influence of the </w:t>
      </w:r>
      <w:del w:id="141" w:author="Mario Alonso Rodríguez Vigueras" w:date="2017-04-26T10:40:00Z">
        <w:r w:rsidRPr="0033583B" w:rsidDel="005B5634">
          <w:rPr>
            <w:rFonts w:asciiTheme="majorHAnsi" w:hAnsiTheme="majorHAnsi" w:cs="Perpetua"/>
            <w:sz w:val="24"/>
          </w:rPr>
          <w:delText xml:space="preserve">Governments </w:delText>
        </w:r>
      </w:del>
      <w:ins w:id="142" w:author="Mario Alonso Rodríguez Vigueras" w:date="2017-04-26T10:40:00Z">
        <w:r>
          <w:rPr>
            <w:rFonts w:asciiTheme="majorHAnsi" w:hAnsiTheme="majorHAnsi" w:cs="Perpetua"/>
            <w:sz w:val="24"/>
          </w:rPr>
          <w:t>g</w:t>
        </w:r>
        <w:r w:rsidRPr="0033583B">
          <w:rPr>
            <w:rFonts w:asciiTheme="majorHAnsi" w:hAnsiTheme="majorHAnsi" w:cs="Perpetua"/>
            <w:sz w:val="24"/>
          </w:rPr>
          <w:t xml:space="preserve">overnments </w:t>
        </w:r>
      </w:ins>
      <w:r w:rsidRPr="0033583B">
        <w:rPr>
          <w:rFonts w:asciiTheme="majorHAnsi" w:hAnsiTheme="majorHAnsi" w:cs="Perpetua"/>
          <w:sz w:val="24"/>
        </w:rPr>
        <w:t xml:space="preserve">over the Judicial Council; 2) </w:t>
      </w:r>
      <w:del w:id="143" w:author="Mario Alonso Rodríguez Vigueras" w:date="2017-04-26T10:40:00Z">
        <w:r w:rsidRPr="0033583B" w:rsidDel="005B5634">
          <w:rPr>
            <w:rFonts w:asciiTheme="majorHAnsi" w:hAnsiTheme="majorHAnsi" w:cs="Perpetua"/>
            <w:sz w:val="24"/>
          </w:rPr>
          <w:delText xml:space="preserve">Diminish </w:delText>
        </w:r>
      </w:del>
      <w:ins w:id="144" w:author="Mario Alonso Rodríguez Vigueras" w:date="2017-04-26T10:40:00Z">
        <w:r>
          <w:rPr>
            <w:rFonts w:asciiTheme="majorHAnsi" w:hAnsiTheme="majorHAnsi" w:cs="Perpetua"/>
            <w:sz w:val="24"/>
          </w:rPr>
          <w:t>Shorten</w:t>
        </w:r>
        <w:r w:rsidRPr="0033583B">
          <w:rPr>
            <w:rFonts w:asciiTheme="majorHAnsi" w:hAnsiTheme="majorHAnsi" w:cs="Perpetua"/>
            <w:sz w:val="24"/>
          </w:rPr>
          <w:t xml:space="preserve"> </w:t>
        </w:r>
      </w:ins>
      <w:r w:rsidRPr="0033583B">
        <w:rPr>
          <w:rFonts w:asciiTheme="majorHAnsi" w:hAnsiTheme="majorHAnsi" w:cs="Perpetua"/>
          <w:sz w:val="24"/>
        </w:rPr>
        <w:t xml:space="preserve">the time taken by the Judicial Council to appoint new judges; 3) Recover the practice of public audiences for Supreme Court justices </w:t>
      </w:r>
      <w:r w:rsidRPr="0033583B">
        <w:rPr>
          <w:rFonts w:asciiTheme="majorHAnsi" w:hAnsiTheme="majorHAnsi"/>
          <w:sz w:val="24"/>
        </w:rPr>
        <w:t>appointment</w:t>
      </w:r>
      <w:r w:rsidRPr="0033583B">
        <w:rPr>
          <w:rFonts w:asciiTheme="majorHAnsi" w:hAnsiTheme="majorHAnsi" w:cs="Perpetua"/>
          <w:sz w:val="24"/>
        </w:rPr>
        <w:t xml:space="preserve"> and make them less discretionary; 4) Enable more civil society participation in judicial processes; 5) Improve the autonomy of the different stages of the </w:t>
      </w:r>
      <w:ins w:id="145" w:author="Mario Alonso Rodríguez Vigueras" w:date="2017-04-26T10:40:00Z">
        <w:r>
          <w:rPr>
            <w:rFonts w:asciiTheme="majorHAnsi" w:hAnsiTheme="majorHAnsi" w:cs="Perpetua"/>
            <w:sz w:val="24"/>
          </w:rPr>
          <w:t>j</w:t>
        </w:r>
      </w:ins>
      <w:del w:id="146" w:author="Mario Alonso Rodríguez Vigueras" w:date="2017-04-26T10:40:00Z">
        <w:r w:rsidRPr="0033583B" w:rsidDel="005B5634">
          <w:rPr>
            <w:rFonts w:asciiTheme="majorHAnsi" w:hAnsiTheme="majorHAnsi" w:cs="Perpetua"/>
            <w:sz w:val="24"/>
          </w:rPr>
          <w:delText>J</w:delText>
        </w:r>
      </w:del>
      <w:r w:rsidRPr="0033583B">
        <w:rPr>
          <w:rFonts w:asciiTheme="majorHAnsi" w:hAnsiTheme="majorHAnsi" w:cs="Perpetua"/>
          <w:sz w:val="24"/>
        </w:rPr>
        <w:t xml:space="preserve">udiciary from the </w:t>
      </w:r>
      <w:ins w:id="147" w:author="Mario Alonso Rodríguez Vigueras" w:date="2017-04-26T10:41:00Z">
        <w:r>
          <w:rPr>
            <w:rFonts w:asciiTheme="majorHAnsi" w:hAnsiTheme="majorHAnsi" w:cs="Perpetua"/>
            <w:sz w:val="24"/>
          </w:rPr>
          <w:t>g</w:t>
        </w:r>
      </w:ins>
      <w:del w:id="148" w:author="Mario Alonso Rodríguez Vigueras" w:date="2017-04-26T10:41:00Z">
        <w:r w:rsidRPr="0033583B" w:rsidDel="005B5634">
          <w:rPr>
            <w:rFonts w:asciiTheme="majorHAnsi" w:hAnsiTheme="majorHAnsi" w:cs="Perpetua"/>
            <w:sz w:val="24"/>
          </w:rPr>
          <w:delText>G</w:delText>
        </w:r>
      </w:del>
      <w:r w:rsidRPr="0033583B">
        <w:rPr>
          <w:rFonts w:asciiTheme="majorHAnsi" w:hAnsiTheme="majorHAnsi" w:cs="Perpetua"/>
          <w:sz w:val="24"/>
        </w:rPr>
        <w:t xml:space="preserve">overnment and the Parliament; 6) Develop a stronger merit-based structure within the </w:t>
      </w:r>
      <w:ins w:id="149" w:author="Mario Alonso Rodríguez Vigueras" w:date="2017-04-26T10:41:00Z">
        <w:r>
          <w:rPr>
            <w:rFonts w:asciiTheme="majorHAnsi" w:hAnsiTheme="majorHAnsi" w:cs="Perpetua"/>
            <w:sz w:val="24"/>
          </w:rPr>
          <w:t>j</w:t>
        </w:r>
      </w:ins>
      <w:del w:id="150" w:author="Mario Alonso Rodríguez Vigueras" w:date="2017-04-26T10:41:00Z">
        <w:r w:rsidRPr="0033583B" w:rsidDel="005B5634">
          <w:rPr>
            <w:rFonts w:asciiTheme="majorHAnsi" w:hAnsiTheme="majorHAnsi" w:cs="Perpetua"/>
            <w:sz w:val="24"/>
          </w:rPr>
          <w:delText>J</w:delText>
        </w:r>
      </w:del>
      <w:r w:rsidRPr="0033583B">
        <w:rPr>
          <w:rFonts w:asciiTheme="majorHAnsi" w:hAnsiTheme="majorHAnsi" w:cs="Perpetua"/>
          <w:sz w:val="24"/>
        </w:rPr>
        <w:t xml:space="preserve">udiciary; 7) Require permanent training and education to judicial servants.   </w:t>
      </w:r>
    </w:p>
    <w:p w14:paraId="34DA3250" w14:textId="62169862" w:rsidR="00135E31" w:rsidRPr="0033583B" w:rsidDel="00F850D7" w:rsidRDefault="00135E31" w:rsidP="00ED67E5">
      <w:pPr>
        <w:spacing w:after="120" w:line="360" w:lineRule="auto"/>
        <w:jc w:val="both"/>
        <w:rPr>
          <w:del w:id="151" w:author="Mario Alonso Rodríguez Vigueras" w:date="2017-04-26T10:03:00Z"/>
          <w:rFonts w:asciiTheme="majorHAnsi" w:hAnsiTheme="majorHAnsi" w:cs="Perpetua"/>
          <w:sz w:val="24"/>
        </w:rPr>
      </w:pPr>
      <w:del w:id="152" w:author="Mario Alonso Rodríguez Vigueras" w:date="2017-04-26T10:02:00Z">
        <w:r w:rsidRPr="0033583B" w:rsidDel="00F850D7">
          <w:rPr>
            <w:rFonts w:asciiTheme="majorHAnsi" w:hAnsiTheme="majorHAnsi" w:cs="Perpetua"/>
            <w:sz w:val="24"/>
          </w:rPr>
          <w:delText>Finally, regarding</w:delText>
        </w:r>
      </w:del>
      <w:del w:id="153" w:author="Mario Alonso Rodríguez Vigueras" w:date="2017-04-26T10:03:00Z">
        <w:r w:rsidRPr="0033583B" w:rsidDel="00F850D7">
          <w:rPr>
            <w:rFonts w:asciiTheme="majorHAnsi" w:hAnsiTheme="majorHAnsi" w:cs="Perpetua"/>
            <w:sz w:val="24"/>
          </w:rPr>
          <w:delText xml:space="preserve"> </w:delText>
        </w:r>
      </w:del>
      <w:del w:id="154" w:author="Mario Alonso Rodríguez Vigueras" w:date="2017-04-26T10:02:00Z">
        <w:r w:rsidRPr="0033583B" w:rsidDel="00F850D7">
          <w:rPr>
            <w:rFonts w:asciiTheme="majorHAnsi" w:hAnsiTheme="majorHAnsi" w:cs="Perpetua"/>
            <w:sz w:val="24"/>
          </w:rPr>
          <w:delText xml:space="preserve">Uruguay, </w:delText>
        </w:r>
      </w:del>
      <w:del w:id="155" w:author="Mario Alonso Rodríguez Vigueras" w:date="2017-04-26T10:03:00Z">
        <w:r w:rsidRPr="0033583B" w:rsidDel="00F850D7">
          <w:rPr>
            <w:rFonts w:asciiTheme="majorHAnsi" w:hAnsiTheme="majorHAnsi" w:cs="Perpetua"/>
            <w:sz w:val="24"/>
          </w:rPr>
          <w:delText xml:space="preserve">scholars observe that </w:delText>
        </w:r>
      </w:del>
      <w:del w:id="156" w:author="Mario Alonso Rodríguez Vigueras" w:date="2017-04-26T10:02:00Z">
        <w:r w:rsidRPr="0033583B" w:rsidDel="00F850D7">
          <w:rPr>
            <w:rFonts w:asciiTheme="majorHAnsi" w:hAnsiTheme="majorHAnsi" w:cs="Perpetua"/>
            <w:sz w:val="24"/>
          </w:rPr>
          <w:delText xml:space="preserve">its </w:delText>
        </w:r>
      </w:del>
      <w:del w:id="157" w:author="Mario Alonso Rodríguez Vigueras" w:date="2017-04-26T10:03:00Z">
        <w:r w:rsidRPr="0033583B" w:rsidDel="00F850D7">
          <w:rPr>
            <w:rFonts w:asciiTheme="majorHAnsi" w:hAnsiTheme="majorHAnsi" w:cs="Perpetua"/>
            <w:sz w:val="24"/>
          </w:rPr>
          <w:delText>judicial reform was more superficial than the Argentinean an</w:delText>
        </w:r>
        <w:r w:rsidR="00E15624" w:rsidDel="00F850D7">
          <w:rPr>
            <w:rFonts w:asciiTheme="majorHAnsi" w:hAnsiTheme="majorHAnsi" w:cs="Perpetua"/>
            <w:sz w:val="24"/>
          </w:rPr>
          <w:delText xml:space="preserve">d Chilean ones, mainly because it </w:delText>
        </w:r>
        <w:r w:rsidRPr="0033583B" w:rsidDel="00F850D7">
          <w:rPr>
            <w:rFonts w:asciiTheme="majorHAnsi" w:hAnsiTheme="majorHAnsi" w:cs="Perpetua"/>
            <w:sz w:val="24"/>
          </w:rPr>
          <w:delText xml:space="preserve">had no economical, historical or social incentives to drive the reform. (Skaar 2003) Nevertheless, </w:delText>
        </w:r>
        <w:r w:rsidR="007F47B1" w:rsidDel="00F850D7">
          <w:rPr>
            <w:rFonts w:asciiTheme="majorHAnsi" w:hAnsiTheme="majorHAnsi" w:cs="Perpetua"/>
            <w:sz w:val="24"/>
          </w:rPr>
          <w:delText>the Uruguayan j</w:delText>
        </w:r>
        <w:r w:rsidRPr="0033583B" w:rsidDel="00F850D7">
          <w:rPr>
            <w:rFonts w:asciiTheme="majorHAnsi" w:hAnsiTheme="majorHAnsi" w:cs="Perpetua"/>
            <w:sz w:val="24"/>
          </w:rPr>
          <w:delText>udiciary has been considered one of the most independent in Latin America. Practitioners remark the merit-based professional career within the judiciary as the key pillar of the system, which allows judges to make decisions against ruling politicians. (Miguel Loinaz 2015)</w:delText>
        </w:r>
      </w:del>
    </w:p>
    <w:p w14:paraId="31C8E3D5" w14:textId="43CDD27A"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cs="Perpetua"/>
          <w:sz w:val="24"/>
        </w:rPr>
        <w:t xml:space="preserve">Concerning the current balance of power and the contextual stakeholders map, it is important to mention that Argentina presents a window of opportunity to foster judicial independence. </w:t>
      </w:r>
      <w:del w:id="158" w:author="Mario Alonso Rodríguez Vigueras" w:date="2017-04-25T23:38:00Z">
        <w:r w:rsidR="00826E28" w:rsidDel="005D24DE">
          <w:rPr>
            <w:rFonts w:asciiTheme="majorHAnsi" w:hAnsiTheme="majorHAnsi" w:cs="Perpetua"/>
            <w:sz w:val="24"/>
          </w:rPr>
          <w:delText>T</w:delText>
        </w:r>
        <w:r w:rsidRPr="0033583B" w:rsidDel="005D24DE">
          <w:rPr>
            <w:rFonts w:asciiTheme="majorHAnsi" w:hAnsiTheme="majorHAnsi" w:cs="Perpetua"/>
            <w:sz w:val="24"/>
          </w:rPr>
          <w:delText xml:space="preserve">he civil society has recognized the relevance of judicial independence for democracy and in particular, to improve the rule of law and reduce corruption. </w:delText>
        </w:r>
      </w:del>
      <w:r w:rsidRPr="0033583B">
        <w:rPr>
          <w:rFonts w:asciiTheme="majorHAnsi" w:hAnsiTheme="majorHAnsi" w:cs="Perpetua"/>
          <w:sz w:val="24"/>
        </w:rPr>
        <w:t>In the early 2000</w:t>
      </w:r>
      <w:r w:rsidR="00826E28">
        <w:rPr>
          <w:rFonts w:asciiTheme="majorHAnsi" w:hAnsiTheme="majorHAnsi" w:cs="Perpetua"/>
          <w:sz w:val="24"/>
        </w:rPr>
        <w:t>s,</w:t>
      </w:r>
      <w:r w:rsidRPr="0033583B">
        <w:rPr>
          <w:rFonts w:asciiTheme="majorHAnsi" w:hAnsiTheme="majorHAnsi" w:cs="Perpetua"/>
          <w:sz w:val="24"/>
        </w:rPr>
        <w:t xml:space="preserve"> the civil society built up the movement called </w:t>
      </w:r>
      <w:r w:rsidRPr="0033583B">
        <w:rPr>
          <w:rFonts w:asciiTheme="majorHAnsi" w:hAnsiTheme="majorHAnsi" w:cs="Perpetua"/>
          <w:i/>
          <w:sz w:val="24"/>
        </w:rPr>
        <w:t xml:space="preserve">“A Supreme Court for Democracy” </w:t>
      </w:r>
      <w:r w:rsidRPr="0033583B">
        <w:rPr>
          <w:rFonts w:asciiTheme="majorHAnsi" w:hAnsiTheme="majorHAnsi" w:cs="Perpetua"/>
          <w:sz w:val="24"/>
        </w:rPr>
        <w:t xml:space="preserve">to protest </w:t>
      </w:r>
      <w:del w:id="159" w:author="Mario Alonso Rodríguez Vigueras" w:date="2017-04-26T10:06:00Z">
        <w:r w:rsidRPr="0033583B" w:rsidDel="00F850D7">
          <w:rPr>
            <w:rFonts w:asciiTheme="majorHAnsi" w:hAnsiTheme="majorHAnsi" w:cs="Perpetua"/>
            <w:sz w:val="24"/>
          </w:rPr>
          <w:delText xml:space="preserve">against </w:delText>
        </w:r>
      </w:del>
      <w:r w:rsidRPr="0033583B">
        <w:rPr>
          <w:rFonts w:asciiTheme="majorHAnsi" w:hAnsiTheme="majorHAnsi" w:cs="Perpetua"/>
          <w:sz w:val="24"/>
        </w:rPr>
        <w:t xml:space="preserve">a Supreme Court completely dependent </w:t>
      </w:r>
      <w:del w:id="160" w:author="Mario Alonso Rodríguez Vigueras" w:date="2017-04-25T23:34:00Z">
        <w:r w:rsidRPr="0033583B" w:rsidDel="00E762E7">
          <w:rPr>
            <w:rFonts w:asciiTheme="majorHAnsi" w:hAnsiTheme="majorHAnsi" w:cs="Perpetua"/>
            <w:sz w:val="24"/>
          </w:rPr>
          <w:delText xml:space="preserve">on </w:delText>
        </w:r>
      </w:del>
      <w:ins w:id="161" w:author="Mario Alonso Rodríguez Vigueras" w:date="2017-04-25T23:34:00Z">
        <w:r w:rsidR="00E762E7">
          <w:rPr>
            <w:rFonts w:asciiTheme="majorHAnsi" w:hAnsiTheme="majorHAnsi" w:cs="Perpetua"/>
            <w:sz w:val="24"/>
          </w:rPr>
          <w:t>of</w:t>
        </w:r>
        <w:r w:rsidR="00E762E7" w:rsidRPr="0033583B">
          <w:rPr>
            <w:rFonts w:asciiTheme="majorHAnsi" w:hAnsiTheme="majorHAnsi" w:cs="Perpetua"/>
            <w:sz w:val="24"/>
          </w:rPr>
          <w:t xml:space="preserve"> </w:t>
        </w:r>
      </w:ins>
      <w:r w:rsidRPr="0033583B">
        <w:rPr>
          <w:rFonts w:asciiTheme="majorHAnsi" w:hAnsiTheme="majorHAnsi" w:cs="Perpetua"/>
          <w:sz w:val="24"/>
        </w:rPr>
        <w:t xml:space="preserve">the </w:t>
      </w:r>
      <w:ins w:id="162" w:author="Mario Alonso Rodríguez Vigueras" w:date="2017-04-25T23:37:00Z">
        <w:r w:rsidR="005D24DE">
          <w:rPr>
            <w:rFonts w:asciiTheme="majorHAnsi" w:hAnsiTheme="majorHAnsi" w:cs="Perpetua"/>
            <w:sz w:val="24"/>
          </w:rPr>
          <w:t>g</w:t>
        </w:r>
      </w:ins>
      <w:del w:id="163" w:author="Mario Alonso Rodríguez Vigueras" w:date="2017-04-25T23:37:00Z">
        <w:r w:rsidRPr="0033583B" w:rsidDel="005D24DE">
          <w:rPr>
            <w:rFonts w:asciiTheme="majorHAnsi" w:hAnsiTheme="majorHAnsi" w:cs="Perpetua"/>
            <w:sz w:val="24"/>
          </w:rPr>
          <w:delText>G</w:delText>
        </w:r>
      </w:del>
      <w:r w:rsidRPr="0033583B">
        <w:rPr>
          <w:rFonts w:asciiTheme="majorHAnsi" w:hAnsiTheme="majorHAnsi" w:cs="Perpetua"/>
          <w:sz w:val="24"/>
        </w:rPr>
        <w:t>overnment.</w:t>
      </w:r>
      <w:r w:rsidRPr="0033583B">
        <w:rPr>
          <w:rFonts w:asciiTheme="majorHAnsi" w:hAnsiTheme="majorHAnsi" w:cs="Perpetua"/>
          <w:i/>
          <w:sz w:val="24"/>
        </w:rPr>
        <w:t xml:space="preserve"> </w:t>
      </w:r>
      <w:r w:rsidRPr="0033583B">
        <w:rPr>
          <w:rFonts w:asciiTheme="majorHAnsi" w:hAnsiTheme="majorHAnsi" w:cs="Perpetua"/>
          <w:sz w:val="24"/>
        </w:rPr>
        <w:t xml:space="preserve">Its role was key for the renewal of many justices and the adoption of </w:t>
      </w:r>
      <w:del w:id="164" w:author="Mario Alonso Rodríguez Vigueras" w:date="2017-04-25T23:38:00Z">
        <w:r w:rsidR="00826E28" w:rsidDel="005D24DE">
          <w:rPr>
            <w:rFonts w:asciiTheme="majorHAnsi" w:hAnsiTheme="majorHAnsi" w:cs="Perpetua"/>
            <w:sz w:val="24"/>
          </w:rPr>
          <w:delText xml:space="preserve">the aforementioned </w:delText>
        </w:r>
      </w:del>
      <w:r w:rsidRPr="0033583B">
        <w:rPr>
          <w:rFonts w:asciiTheme="majorHAnsi" w:hAnsiTheme="majorHAnsi" w:cs="Perpetua"/>
          <w:sz w:val="24"/>
        </w:rPr>
        <w:t xml:space="preserve">transparency rules. </w:t>
      </w:r>
      <w:del w:id="165" w:author="Mario Alonso Rodríguez Vigueras" w:date="2017-04-25T23:38:00Z">
        <w:r w:rsidRPr="0033583B" w:rsidDel="005D24DE">
          <w:rPr>
            <w:rFonts w:asciiTheme="majorHAnsi" w:hAnsiTheme="majorHAnsi" w:cs="Perpetua"/>
            <w:sz w:val="24"/>
          </w:rPr>
          <w:delText>Nowadays</w:delText>
        </w:r>
      </w:del>
      <w:ins w:id="166" w:author="Mario Alonso Rodríguez Vigueras" w:date="2017-04-25T23:38:00Z">
        <w:r w:rsidR="005D24DE">
          <w:rPr>
            <w:rFonts w:asciiTheme="majorHAnsi" w:hAnsiTheme="majorHAnsi" w:cs="Perpetua"/>
            <w:sz w:val="24"/>
          </w:rPr>
          <w:t>Today</w:t>
        </w:r>
      </w:ins>
      <w:r w:rsidRPr="0033583B">
        <w:rPr>
          <w:rFonts w:asciiTheme="majorHAnsi" w:hAnsiTheme="majorHAnsi" w:cs="Perpetua"/>
          <w:sz w:val="24"/>
        </w:rPr>
        <w:t xml:space="preserve">, a new coalition of </w:t>
      </w:r>
      <w:r w:rsidR="00826E28">
        <w:rPr>
          <w:rFonts w:asciiTheme="majorHAnsi" w:hAnsiTheme="majorHAnsi" w:cs="Perpetua"/>
          <w:sz w:val="24"/>
        </w:rPr>
        <w:t>Civil Society Organizations</w:t>
      </w:r>
      <w:del w:id="167" w:author="Mario Alonso Rodríguez Vigueras" w:date="2017-04-25T23:39:00Z">
        <w:r w:rsidR="00826E28" w:rsidDel="005D24DE">
          <w:rPr>
            <w:rFonts w:asciiTheme="majorHAnsi" w:hAnsiTheme="majorHAnsi" w:cs="Perpetua"/>
            <w:sz w:val="24"/>
          </w:rPr>
          <w:delText xml:space="preserve"> (CSOs)</w:delText>
        </w:r>
      </w:del>
      <w:r w:rsidRPr="0033583B">
        <w:rPr>
          <w:rFonts w:asciiTheme="majorHAnsi" w:hAnsiTheme="majorHAnsi" w:cs="Perpetua"/>
          <w:sz w:val="24"/>
        </w:rPr>
        <w:t xml:space="preserve"> </w:t>
      </w:r>
      <w:ins w:id="168" w:author="Mario Alonso Rodríguez Vigueras" w:date="2017-04-25T23:39:00Z">
        <w:r w:rsidR="005D24DE">
          <w:rPr>
            <w:rFonts w:asciiTheme="majorHAnsi" w:hAnsiTheme="majorHAnsi" w:cs="Perpetua"/>
            <w:sz w:val="24"/>
          </w:rPr>
          <w:t xml:space="preserve">called </w:t>
        </w:r>
        <w:r w:rsidR="005D24DE" w:rsidRPr="0033583B">
          <w:rPr>
            <w:rFonts w:asciiTheme="majorHAnsi" w:hAnsiTheme="majorHAnsi" w:cs="Perpetua"/>
            <w:i/>
            <w:sz w:val="24"/>
          </w:rPr>
          <w:t>“Coalition for the Judicial Independence”</w:t>
        </w:r>
        <w:r w:rsidR="005D24DE" w:rsidRPr="0033583B">
          <w:rPr>
            <w:rFonts w:asciiTheme="majorHAnsi" w:hAnsiTheme="majorHAnsi" w:cs="Perpetua"/>
            <w:sz w:val="24"/>
          </w:rPr>
          <w:t xml:space="preserve"> </w:t>
        </w:r>
      </w:ins>
      <w:r w:rsidRPr="0033583B">
        <w:rPr>
          <w:rFonts w:asciiTheme="majorHAnsi" w:hAnsiTheme="majorHAnsi" w:cs="Perpetua"/>
          <w:sz w:val="24"/>
        </w:rPr>
        <w:t xml:space="preserve">has </w:t>
      </w:r>
      <w:del w:id="169" w:author="Mario Alonso Rodríguez Vigueras" w:date="2017-04-25T23:39:00Z">
        <w:r w:rsidRPr="0033583B" w:rsidDel="005D24DE">
          <w:rPr>
            <w:rFonts w:asciiTheme="majorHAnsi" w:hAnsiTheme="majorHAnsi" w:cs="Perpetua"/>
            <w:sz w:val="24"/>
          </w:rPr>
          <w:delText xml:space="preserve">just </w:delText>
        </w:r>
      </w:del>
      <w:r w:rsidRPr="0033583B">
        <w:rPr>
          <w:rFonts w:asciiTheme="majorHAnsi" w:hAnsiTheme="majorHAnsi" w:cs="Perpetua"/>
          <w:sz w:val="24"/>
        </w:rPr>
        <w:t xml:space="preserve">been </w:t>
      </w:r>
      <w:del w:id="170" w:author="Mario Alonso Rodríguez Vigueras" w:date="2017-04-25T23:39:00Z">
        <w:r w:rsidRPr="0033583B" w:rsidDel="005D24DE">
          <w:rPr>
            <w:rFonts w:asciiTheme="majorHAnsi" w:hAnsiTheme="majorHAnsi" w:cs="Perpetua"/>
            <w:sz w:val="24"/>
          </w:rPr>
          <w:delText xml:space="preserve">created </w:delText>
        </w:r>
      </w:del>
      <w:ins w:id="171" w:author="Mario Alonso Rodríguez Vigueras" w:date="2017-04-25T23:39:00Z">
        <w:r w:rsidR="005D24DE">
          <w:rPr>
            <w:rFonts w:asciiTheme="majorHAnsi" w:hAnsiTheme="majorHAnsi" w:cs="Perpetua"/>
            <w:sz w:val="24"/>
          </w:rPr>
          <w:t>founded</w:t>
        </w:r>
      </w:ins>
      <w:ins w:id="172" w:author="Mario Alonso Rodríguez Vigueras" w:date="2017-04-26T10:07:00Z">
        <w:r w:rsidR="00F850D7">
          <w:rPr>
            <w:rFonts w:asciiTheme="majorHAnsi" w:hAnsiTheme="majorHAnsi" w:cs="Perpetua"/>
            <w:sz w:val="24"/>
          </w:rPr>
          <w:t>,</w:t>
        </w:r>
      </w:ins>
      <w:ins w:id="173" w:author="Mario Alonso Rodríguez Vigueras" w:date="2017-04-25T23:39:00Z">
        <w:r w:rsidR="005D24DE" w:rsidRPr="0033583B">
          <w:rPr>
            <w:rFonts w:asciiTheme="majorHAnsi" w:hAnsiTheme="majorHAnsi" w:cs="Perpetua"/>
            <w:sz w:val="24"/>
          </w:rPr>
          <w:t xml:space="preserve"> </w:t>
        </w:r>
      </w:ins>
      <w:r w:rsidRPr="0033583B">
        <w:rPr>
          <w:rFonts w:asciiTheme="majorHAnsi" w:hAnsiTheme="majorHAnsi" w:cs="Perpetua"/>
          <w:sz w:val="24"/>
        </w:rPr>
        <w:t xml:space="preserve">with the </w:t>
      </w:r>
      <w:ins w:id="174" w:author="Mario Alonso Rodríguez Vigueras" w:date="2017-04-26T10:07:00Z">
        <w:r w:rsidR="00F850D7">
          <w:rPr>
            <w:rFonts w:asciiTheme="majorHAnsi" w:hAnsiTheme="majorHAnsi" w:cs="Perpetua"/>
            <w:sz w:val="24"/>
          </w:rPr>
          <w:t xml:space="preserve">main </w:t>
        </w:r>
      </w:ins>
      <w:r w:rsidRPr="0033583B">
        <w:rPr>
          <w:rFonts w:asciiTheme="majorHAnsi" w:hAnsiTheme="majorHAnsi" w:cs="Perpetua"/>
          <w:sz w:val="24"/>
        </w:rPr>
        <w:t xml:space="preserve">goal of fostering reforms to enhance judicial transparency, impartiality and independence. </w:t>
      </w:r>
      <w:del w:id="175" w:author="Mario Alonso Rodríguez Vigueras" w:date="2017-04-25T23:40:00Z">
        <w:r w:rsidRPr="0033583B" w:rsidDel="005D24DE">
          <w:rPr>
            <w:rFonts w:asciiTheme="majorHAnsi" w:hAnsiTheme="majorHAnsi" w:cs="Perpetua"/>
            <w:sz w:val="24"/>
          </w:rPr>
          <w:delText xml:space="preserve">Its name is </w:delText>
        </w:r>
      </w:del>
      <w:del w:id="176" w:author="Mario Alonso Rodríguez Vigueras" w:date="2017-04-25T23:39:00Z">
        <w:r w:rsidRPr="0033583B" w:rsidDel="005D24DE">
          <w:rPr>
            <w:rFonts w:asciiTheme="majorHAnsi" w:hAnsiTheme="majorHAnsi" w:cs="Perpetua"/>
            <w:i/>
            <w:sz w:val="24"/>
          </w:rPr>
          <w:delText>“Coalition for the Judicial Independence”</w:delText>
        </w:r>
        <w:r w:rsidRPr="0033583B" w:rsidDel="005D24DE">
          <w:rPr>
            <w:rFonts w:asciiTheme="majorHAnsi" w:hAnsiTheme="majorHAnsi" w:cs="Perpetua"/>
            <w:sz w:val="24"/>
          </w:rPr>
          <w:delText xml:space="preserve"> </w:delText>
        </w:r>
      </w:del>
      <w:del w:id="177" w:author="Mario Alonso Rodríguez Vigueras" w:date="2017-04-25T23:40:00Z">
        <w:r w:rsidRPr="0033583B" w:rsidDel="005D24DE">
          <w:rPr>
            <w:rFonts w:asciiTheme="majorHAnsi" w:hAnsiTheme="majorHAnsi" w:cs="Perpetua"/>
            <w:sz w:val="24"/>
          </w:rPr>
          <w:delText xml:space="preserve">and gathers some of the most active organisations in </w:delText>
        </w:r>
        <w:r w:rsidR="00826E28" w:rsidDel="005D24DE">
          <w:rPr>
            <w:rFonts w:asciiTheme="majorHAnsi" w:hAnsiTheme="majorHAnsi" w:cs="Perpetua"/>
            <w:sz w:val="24"/>
          </w:rPr>
          <w:delText>the</w:delText>
        </w:r>
        <w:r w:rsidRPr="0033583B" w:rsidDel="005D24DE">
          <w:rPr>
            <w:rFonts w:asciiTheme="majorHAnsi" w:hAnsiTheme="majorHAnsi" w:cs="Perpetua"/>
            <w:sz w:val="24"/>
          </w:rPr>
          <w:delText xml:space="preserve"> field. </w:delText>
        </w:r>
      </w:del>
      <w:r w:rsidRPr="0033583B">
        <w:rPr>
          <w:rFonts w:asciiTheme="majorHAnsi" w:hAnsiTheme="majorHAnsi" w:cs="Perpetua"/>
          <w:sz w:val="24"/>
        </w:rPr>
        <w:t xml:space="preserve">(La </w:t>
      </w:r>
      <w:proofErr w:type="spellStart"/>
      <w:r w:rsidRPr="0033583B">
        <w:rPr>
          <w:rFonts w:asciiTheme="majorHAnsi" w:hAnsiTheme="majorHAnsi" w:cs="Perpetua"/>
          <w:sz w:val="24"/>
        </w:rPr>
        <w:t>Nación</w:t>
      </w:r>
      <w:proofErr w:type="spellEnd"/>
      <w:r w:rsidRPr="0033583B">
        <w:rPr>
          <w:rFonts w:asciiTheme="majorHAnsi" w:hAnsiTheme="majorHAnsi" w:cs="Perpetua"/>
          <w:sz w:val="24"/>
        </w:rPr>
        <w:t xml:space="preserve"> 2015)</w:t>
      </w:r>
    </w:p>
    <w:p w14:paraId="02D921C6" w14:textId="2FB7FF0E" w:rsidR="00135E31" w:rsidRPr="0033583B" w:rsidRDefault="00135E31" w:rsidP="00ED67E5">
      <w:pPr>
        <w:pStyle w:val="Ttulo3"/>
      </w:pPr>
      <w:bookmarkStart w:id="178" w:name="_Toc354842886"/>
      <w:r w:rsidRPr="0033583B">
        <w:t>Public Investment Control</w:t>
      </w:r>
      <w:bookmarkEnd w:id="178"/>
      <w:r w:rsidRPr="0033583B">
        <w:t xml:space="preserve"> </w:t>
      </w:r>
    </w:p>
    <w:p w14:paraId="32E4C17C" w14:textId="43A6B1DB" w:rsidR="003C217A"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Judicial independence reforms are not </w:t>
      </w:r>
      <w:del w:id="179" w:author="Mario Alonso Rodríguez Vigueras" w:date="2017-04-26T10:07:00Z">
        <w:r w:rsidRPr="0033583B" w:rsidDel="00F850D7">
          <w:rPr>
            <w:rFonts w:asciiTheme="majorHAnsi" w:hAnsiTheme="majorHAnsi"/>
            <w:sz w:val="24"/>
          </w:rPr>
          <w:delText xml:space="preserve">easy </w:delText>
        </w:r>
      </w:del>
      <w:ins w:id="180" w:author="Mario Alonso Rodríguez Vigueras" w:date="2017-04-26T10:07:00Z">
        <w:r w:rsidR="00F850D7">
          <w:rPr>
            <w:rFonts w:asciiTheme="majorHAnsi" w:hAnsiTheme="majorHAnsi"/>
            <w:sz w:val="24"/>
          </w:rPr>
          <w:t>simple</w:t>
        </w:r>
        <w:r w:rsidR="00F850D7" w:rsidRPr="0033583B">
          <w:rPr>
            <w:rFonts w:asciiTheme="majorHAnsi" w:hAnsiTheme="majorHAnsi"/>
            <w:sz w:val="24"/>
          </w:rPr>
          <w:t xml:space="preserve"> </w:t>
        </w:r>
      </w:ins>
      <w:r w:rsidRPr="0033583B">
        <w:rPr>
          <w:rFonts w:asciiTheme="majorHAnsi" w:hAnsiTheme="majorHAnsi"/>
          <w:sz w:val="24"/>
        </w:rPr>
        <w:t xml:space="preserve">and </w:t>
      </w:r>
      <w:del w:id="181" w:author="Mario Alonso Rodríguez Vigueras" w:date="2017-04-26T10:07:00Z">
        <w:r w:rsidRPr="0033583B" w:rsidDel="00F850D7">
          <w:rPr>
            <w:rFonts w:asciiTheme="majorHAnsi" w:hAnsiTheme="majorHAnsi"/>
            <w:sz w:val="24"/>
          </w:rPr>
          <w:delText xml:space="preserve">take </w:delText>
        </w:r>
      </w:del>
      <w:ins w:id="182" w:author="Mario Alonso Rodríguez Vigueras" w:date="2017-04-26T10:07:00Z">
        <w:r w:rsidR="00F850D7">
          <w:rPr>
            <w:rFonts w:asciiTheme="majorHAnsi" w:hAnsiTheme="majorHAnsi"/>
            <w:sz w:val="24"/>
          </w:rPr>
          <w:t>extend over long periods of time</w:t>
        </w:r>
      </w:ins>
      <w:del w:id="183" w:author="Mario Alonso Rodríguez Vigueras" w:date="2017-04-26T10:07:00Z">
        <w:r w:rsidR="003C217A" w:rsidDel="00F850D7">
          <w:rPr>
            <w:rFonts w:asciiTheme="majorHAnsi" w:hAnsiTheme="majorHAnsi"/>
            <w:sz w:val="24"/>
          </w:rPr>
          <w:delText xml:space="preserve">a </w:delText>
        </w:r>
        <w:r w:rsidRPr="0033583B" w:rsidDel="00F850D7">
          <w:rPr>
            <w:rFonts w:asciiTheme="majorHAnsi" w:hAnsiTheme="majorHAnsi"/>
            <w:sz w:val="24"/>
          </w:rPr>
          <w:delText>long</w:delText>
        </w:r>
        <w:r w:rsidR="003C217A" w:rsidDel="00F850D7">
          <w:rPr>
            <w:rFonts w:asciiTheme="majorHAnsi" w:hAnsiTheme="majorHAnsi"/>
            <w:sz w:val="24"/>
          </w:rPr>
          <w:delText xml:space="preserve"> time</w:delText>
        </w:r>
      </w:del>
      <w:r w:rsidRPr="0033583B">
        <w:rPr>
          <w:rFonts w:asciiTheme="majorHAnsi" w:hAnsiTheme="majorHAnsi"/>
          <w:sz w:val="24"/>
        </w:rPr>
        <w:t xml:space="preserve">. Therefore, </w:t>
      </w:r>
      <w:del w:id="184" w:author="Mario Alonso Rodríguez Vigueras" w:date="2017-04-26T10:08:00Z">
        <w:r w:rsidRPr="0033583B" w:rsidDel="00F850D7">
          <w:rPr>
            <w:rFonts w:asciiTheme="majorHAnsi" w:hAnsiTheme="majorHAnsi"/>
            <w:sz w:val="24"/>
          </w:rPr>
          <w:delText>according to</w:delText>
        </w:r>
      </w:del>
      <w:ins w:id="185" w:author="Mario Alonso Rodríguez Vigueras" w:date="2017-04-26T10:08:00Z">
        <w:r w:rsidR="00F850D7">
          <w:rPr>
            <w:rFonts w:asciiTheme="majorHAnsi" w:hAnsiTheme="majorHAnsi"/>
            <w:sz w:val="24"/>
          </w:rPr>
          <w:t>following</w:t>
        </w:r>
      </w:ins>
      <w:r w:rsidRPr="0033583B">
        <w:rPr>
          <w:rFonts w:asciiTheme="majorHAnsi" w:hAnsiTheme="majorHAnsi"/>
          <w:sz w:val="24"/>
        </w:rPr>
        <w:t xml:space="preserve"> our </w:t>
      </w:r>
      <w:r w:rsidRPr="0033583B">
        <w:rPr>
          <w:rFonts w:asciiTheme="majorHAnsi" w:hAnsiTheme="majorHAnsi" w:cs="Perpetua"/>
          <w:sz w:val="24"/>
        </w:rPr>
        <w:t>quantitative</w:t>
      </w:r>
      <w:r w:rsidRPr="0033583B">
        <w:rPr>
          <w:rFonts w:asciiTheme="majorHAnsi" w:hAnsiTheme="majorHAnsi"/>
          <w:sz w:val="24"/>
        </w:rPr>
        <w:t xml:space="preserve"> analysis</w:t>
      </w:r>
      <w:ins w:id="186" w:author="Mario Alonso Rodríguez Vigueras" w:date="2017-04-26T10:08:00Z">
        <w:r w:rsidR="00F850D7">
          <w:rPr>
            <w:rFonts w:asciiTheme="majorHAnsi" w:hAnsiTheme="majorHAnsi"/>
            <w:sz w:val="24"/>
          </w:rPr>
          <w:t xml:space="preserve"> results</w:t>
        </w:r>
      </w:ins>
      <w:r w:rsidRPr="0033583B">
        <w:rPr>
          <w:rFonts w:asciiTheme="majorHAnsi" w:hAnsiTheme="majorHAnsi"/>
          <w:sz w:val="24"/>
        </w:rPr>
        <w:t xml:space="preserve">, Argentina </w:t>
      </w:r>
      <w:del w:id="187" w:author="Mario Alonso Rodríguez Vigueras" w:date="2017-04-25T23:40:00Z">
        <w:r w:rsidRPr="0033583B" w:rsidDel="005D24DE">
          <w:rPr>
            <w:rFonts w:asciiTheme="majorHAnsi" w:hAnsiTheme="majorHAnsi"/>
            <w:sz w:val="24"/>
          </w:rPr>
          <w:delText xml:space="preserve">needs </w:delText>
        </w:r>
      </w:del>
      <w:ins w:id="188" w:author="Mario Alonso Rodríguez Vigueras" w:date="2017-04-26T10:08:00Z">
        <w:r w:rsidR="00F850D7">
          <w:rPr>
            <w:rFonts w:asciiTheme="majorHAnsi" w:hAnsiTheme="majorHAnsi"/>
            <w:sz w:val="24"/>
          </w:rPr>
          <w:t>could and should</w:t>
        </w:r>
      </w:ins>
      <w:ins w:id="189" w:author="Mario Alonso Rodríguez Vigueras" w:date="2017-04-25T23:40:00Z">
        <w:r w:rsidR="005D24DE" w:rsidRPr="0033583B">
          <w:rPr>
            <w:rFonts w:asciiTheme="majorHAnsi" w:hAnsiTheme="majorHAnsi"/>
            <w:sz w:val="24"/>
          </w:rPr>
          <w:t xml:space="preserve"> </w:t>
        </w:r>
      </w:ins>
      <w:del w:id="190" w:author="Mario Alonso Rodríguez Vigueras" w:date="2017-04-25T23:40:00Z">
        <w:r w:rsidRPr="0033583B" w:rsidDel="005D24DE">
          <w:rPr>
            <w:rFonts w:asciiTheme="majorHAnsi" w:hAnsiTheme="majorHAnsi"/>
            <w:sz w:val="24"/>
          </w:rPr>
          <w:delText xml:space="preserve">to </w:delText>
        </w:r>
      </w:del>
      <w:r w:rsidRPr="0033583B">
        <w:rPr>
          <w:rFonts w:asciiTheme="majorHAnsi" w:hAnsiTheme="majorHAnsi"/>
          <w:sz w:val="24"/>
        </w:rPr>
        <w:t>reduce corruption opportunities concerning public investment</w:t>
      </w:r>
      <w:r w:rsidR="003C217A" w:rsidRPr="003C217A">
        <w:rPr>
          <w:rFonts w:asciiTheme="majorHAnsi" w:hAnsiTheme="majorHAnsi"/>
          <w:sz w:val="24"/>
        </w:rPr>
        <w:t xml:space="preserve"> </w:t>
      </w:r>
      <w:r w:rsidR="003C217A" w:rsidRPr="0033583B">
        <w:rPr>
          <w:rFonts w:asciiTheme="majorHAnsi" w:hAnsiTheme="majorHAnsi"/>
          <w:sz w:val="24"/>
        </w:rPr>
        <w:t xml:space="preserve">in the </w:t>
      </w:r>
      <w:r w:rsidR="003C217A">
        <w:rPr>
          <w:rFonts w:asciiTheme="majorHAnsi" w:hAnsiTheme="majorHAnsi"/>
          <w:sz w:val="24"/>
        </w:rPr>
        <w:t>meantime</w:t>
      </w:r>
      <w:ins w:id="191" w:author="Mario Alonso Rodríguez Vigueras" w:date="2017-04-26T10:08:00Z">
        <w:r w:rsidR="00F850D7">
          <w:rPr>
            <w:rFonts w:asciiTheme="majorHAnsi" w:hAnsiTheme="majorHAnsi"/>
            <w:sz w:val="24"/>
          </w:rPr>
          <w:t xml:space="preserve"> to balance the control of corruption.</w:t>
        </w:r>
      </w:ins>
      <w:del w:id="192" w:author="Mario Alonso Rodríguez Vigueras" w:date="2017-04-26T10:08:00Z">
        <w:r w:rsidRPr="0033583B" w:rsidDel="00F850D7">
          <w:rPr>
            <w:rFonts w:asciiTheme="majorHAnsi" w:hAnsiTheme="majorHAnsi"/>
            <w:sz w:val="24"/>
          </w:rPr>
          <w:delText>.</w:delText>
        </w:r>
      </w:del>
      <w:r w:rsidRPr="0033583B">
        <w:rPr>
          <w:rFonts w:asciiTheme="majorHAnsi" w:hAnsiTheme="majorHAnsi"/>
          <w:sz w:val="24"/>
        </w:rPr>
        <w:t xml:space="preserve"> </w:t>
      </w:r>
    </w:p>
    <w:p w14:paraId="6A8A2970" w14:textId="5E9CA7E9" w:rsidR="00135E31" w:rsidRPr="0033583B" w:rsidRDefault="00DC47FE" w:rsidP="00ED67E5">
      <w:pPr>
        <w:spacing w:after="120" w:line="360" w:lineRule="auto"/>
        <w:jc w:val="both"/>
        <w:rPr>
          <w:rFonts w:asciiTheme="majorHAnsi" w:hAnsiTheme="majorHAnsi" w:cs="Arial"/>
          <w:color w:val="212121"/>
          <w:sz w:val="24"/>
          <w:shd w:val="clear" w:color="auto" w:fill="FFFFFF"/>
        </w:rPr>
      </w:pPr>
      <w:r>
        <w:rPr>
          <w:rFonts w:asciiTheme="majorHAnsi" w:hAnsiTheme="majorHAnsi"/>
          <w:sz w:val="24"/>
        </w:rPr>
        <w:t>U</w:t>
      </w:r>
      <w:r w:rsidR="00135E31" w:rsidRPr="0033583B">
        <w:rPr>
          <w:rFonts w:asciiTheme="majorHAnsi" w:hAnsiTheme="majorHAnsi"/>
          <w:sz w:val="24"/>
        </w:rPr>
        <w:t xml:space="preserve">nlike almost all Latin American countries, Argentina has no public procurement law. Public purchases are ruled by a presidential decree from 2001. Even worse, this regime does not </w:t>
      </w:r>
      <w:r>
        <w:rPr>
          <w:rFonts w:asciiTheme="majorHAnsi" w:hAnsiTheme="majorHAnsi"/>
          <w:sz w:val="24"/>
        </w:rPr>
        <w:t>include</w:t>
      </w:r>
      <w:r w:rsidR="00135E31" w:rsidRPr="0033583B">
        <w:rPr>
          <w:rFonts w:asciiTheme="majorHAnsi" w:hAnsiTheme="majorHAnsi"/>
          <w:sz w:val="24"/>
        </w:rPr>
        <w:t xml:space="preserve"> public infrastructure contracts, which are still ruled by a law from 1947. In the region, only Chile and </w:t>
      </w:r>
      <w:r w:rsidR="00F525F1">
        <w:rPr>
          <w:rFonts w:asciiTheme="majorHAnsi" w:hAnsiTheme="majorHAnsi"/>
          <w:sz w:val="24"/>
        </w:rPr>
        <w:t>Mexico</w:t>
      </w:r>
      <w:r w:rsidR="00135E31" w:rsidRPr="0033583B">
        <w:rPr>
          <w:rFonts w:asciiTheme="majorHAnsi" w:hAnsiTheme="majorHAnsi"/>
          <w:sz w:val="24"/>
        </w:rPr>
        <w:t xml:space="preserve"> have the same regulatory framework. </w:t>
      </w:r>
      <w:r>
        <w:rPr>
          <w:rFonts w:asciiTheme="majorHAnsi" w:hAnsiTheme="majorHAnsi"/>
          <w:sz w:val="24"/>
        </w:rPr>
        <w:t>Moreover</w:t>
      </w:r>
      <w:r w:rsidR="00135E31" w:rsidRPr="0033583B">
        <w:rPr>
          <w:rFonts w:asciiTheme="majorHAnsi" w:hAnsiTheme="majorHAnsi"/>
          <w:sz w:val="24"/>
        </w:rPr>
        <w:t xml:space="preserve">, the Argentinean norm authorizes direct contracting in </w:t>
      </w:r>
      <w:r w:rsidR="00135E31" w:rsidRPr="005D24DE">
        <w:rPr>
          <w:rFonts w:asciiTheme="majorHAnsi" w:hAnsiTheme="majorHAnsi"/>
          <w:sz w:val="24"/>
          <w:highlight w:val="yellow"/>
          <w:rPrChange w:id="193" w:author="Mario Alonso Rodríguez Vigueras" w:date="2017-04-25T23:41:00Z">
            <w:rPr>
              <w:rFonts w:asciiTheme="majorHAnsi" w:hAnsiTheme="majorHAnsi"/>
              <w:sz w:val="24"/>
            </w:rPr>
          </w:rPrChange>
        </w:rPr>
        <w:t>unjustified</w:t>
      </w:r>
      <w:r w:rsidR="00135E31" w:rsidRPr="0033583B">
        <w:rPr>
          <w:rFonts w:asciiTheme="majorHAnsi" w:hAnsiTheme="majorHAnsi"/>
          <w:sz w:val="24"/>
        </w:rPr>
        <w:t xml:space="preserve"> situations</w:t>
      </w:r>
      <w:r>
        <w:rPr>
          <w:rFonts w:asciiTheme="majorHAnsi" w:hAnsiTheme="majorHAnsi"/>
          <w:sz w:val="24"/>
        </w:rPr>
        <w:t xml:space="preserve">, an exception that is </w:t>
      </w:r>
      <w:r w:rsidR="00135E31" w:rsidRPr="0033583B">
        <w:rPr>
          <w:rFonts w:asciiTheme="majorHAnsi" w:hAnsiTheme="majorHAnsi"/>
          <w:sz w:val="24"/>
        </w:rPr>
        <w:t>practice</w:t>
      </w:r>
      <w:r>
        <w:rPr>
          <w:rFonts w:asciiTheme="majorHAnsi" w:hAnsiTheme="majorHAnsi"/>
          <w:sz w:val="24"/>
        </w:rPr>
        <w:t>d abusively</w:t>
      </w:r>
      <w:r w:rsidR="00135E31" w:rsidRPr="0033583B">
        <w:rPr>
          <w:rFonts w:asciiTheme="majorHAnsi" w:hAnsiTheme="majorHAnsi"/>
          <w:sz w:val="24"/>
        </w:rPr>
        <w:t>. Moreover, conflict of interest is poorly regulated too; former p</w:t>
      </w:r>
      <w:r w:rsidR="00135E31" w:rsidRPr="0033583B">
        <w:rPr>
          <w:rFonts w:asciiTheme="majorHAnsi" w:hAnsiTheme="majorHAnsi" w:cs="Arial"/>
          <w:color w:val="212121"/>
          <w:sz w:val="24"/>
          <w:shd w:val="clear" w:color="auto" w:fill="FFFFFF"/>
        </w:rPr>
        <w:t xml:space="preserve">ublic officials, </w:t>
      </w:r>
      <w:r>
        <w:rPr>
          <w:rFonts w:asciiTheme="majorHAnsi" w:hAnsiTheme="majorHAnsi" w:cs="Arial"/>
          <w:color w:val="212121"/>
          <w:sz w:val="24"/>
          <w:shd w:val="clear" w:color="auto" w:fill="FFFFFF"/>
        </w:rPr>
        <w:t xml:space="preserve">civil servants, their relatives, </w:t>
      </w:r>
      <w:r w:rsidR="00135E31" w:rsidRPr="0033583B">
        <w:rPr>
          <w:rFonts w:asciiTheme="majorHAnsi" w:hAnsiTheme="majorHAnsi" w:cs="Arial"/>
          <w:color w:val="212121"/>
          <w:sz w:val="24"/>
          <w:shd w:val="clear" w:color="auto" w:fill="FFFFFF"/>
        </w:rPr>
        <w:t xml:space="preserve">close friends </w:t>
      </w:r>
      <w:r>
        <w:rPr>
          <w:rFonts w:asciiTheme="majorHAnsi" w:hAnsiTheme="majorHAnsi" w:cs="Arial"/>
          <w:color w:val="212121"/>
          <w:sz w:val="24"/>
          <w:shd w:val="clear" w:color="auto" w:fill="FFFFFF"/>
        </w:rPr>
        <w:t>and private societies</w:t>
      </w:r>
      <w:r w:rsidR="00135E31" w:rsidRPr="0033583B">
        <w:rPr>
          <w:rFonts w:asciiTheme="majorHAnsi" w:hAnsiTheme="majorHAnsi" w:cs="Arial"/>
          <w:color w:val="212121"/>
          <w:sz w:val="24"/>
          <w:shd w:val="clear" w:color="auto" w:fill="FFFFFF"/>
        </w:rPr>
        <w:t xml:space="preserve"> are not disabled to contract with t</w:t>
      </w:r>
      <w:r>
        <w:rPr>
          <w:rFonts w:asciiTheme="majorHAnsi" w:hAnsiTheme="majorHAnsi" w:cs="Arial"/>
          <w:color w:val="212121"/>
          <w:sz w:val="24"/>
          <w:shd w:val="clear" w:color="auto" w:fill="FFFFFF"/>
        </w:rPr>
        <w:t xml:space="preserve">he </w:t>
      </w:r>
      <w:r>
        <w:rPr>
          <w:rFonts w:asciiTheme="majorHAnsi" w:hAnsiTheme="majorHAnsi" w:cs="Arial"/>
          <w:color w:val="212121"/>
          <w:sz w:val="24"/>
          <w:shd w:val="clear" w:color="auto" w:fill="FFFFFF"/>
        </w:rPr>
        <w:lastRenderedPageBreak/>
        <w:t>state. Finally, the organ</w:t>
      </w:r>
      <w:r w:rsidR="00135E31" w:rsidRPr="0033583B">
        <w:rPr>
          <w:rFonts w:asciiTheme="majorHAnsi" w:hAnsiTheme="majorHAnsi" w:cs="Arial"/>
          <w:color w:val="212121"/>
          <w:sz w:val="24"/>
          <w:shd w:val="clear" w:color="auto" w:fill="FFFFFF"/>
        </w:rPr>
        <w:t xml:space="preserve"> created to rule the public procurement system is not independent and has no control </w:t>
      </w:r>
      <w:r>
        <w:rPr>
          <w:rFonts w:asciiTheme="majorHAnsi" w:hAnsiTheme="majorHAnsi" w:cs="Arial"/>
          <w:color w:val="212121"/>
          <w:sz w:val="24"/>
          <w:shd w:val="clear" w:color="auto" w:fill="FFFFFF"/>
        </w:rPr>
        <w:t>or</w:t>
      </w:r>
      <w:r w:rsidR="00135E31" w:rsidRPr="0033583B">
        <w:rPr>
          <w:rFonts w:asciiTheme="majorHAnsi" w:hAnsiTheme="majorHAnsi" w:cs="Arial"/>
          <w:color w:val="212121"/>
          <w:sz w:val="24"/>
          <w:shd w:val="clear" w:color="auto" w:fill="FFFFFF"/>
        </w:rPr>
        <w:t xml:space="preserve"> punishment competences. (</w:t>
      </w:r>
      <w:proofErr w:type="spellStart"/>
      <w:r w:rsidR="00135E31" w:rsidRPr="0033583B">
        <w:rPr>
          <w:rFonts w:asciiTheme="majorHAnsi" w:hAnsiTheme="majorHAnsi" w:cs="Arial"/>
          <w:color w:val="212121"/>
          <w:sz w:val="24"/>
          <w:shd w:val="clear" w:color="auto" w:fill="FFFFFF"/>
        </w:rPr>
        <w:t>Volosin</w:t>
      </w:r>
      <w:proofErr w:type="spellEnd"/>
      <w:r w:rsidR="00135E31" w:rsidRPr="0033583B">
        <w:rPr>
          <w:rFonts w:asciiTheme="majorHAnsi" w:hAnsiTheme="majorHAnsi" w:cs="Arial"/>
          <w:color w:val="212121"/>
          <w:sz w:val="24"/>
          <w:shd w:val="clear" w:color="auto" w:fill="FFFFFF"/>
        </w:rPr>
        <w:t xml:space="preserve"> 2016)</w:t>
      </w:r>
    </w:p>
    <w:p w14:paraId="5164A81F" w14:textId="66A389F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The information related to public procurement</w:t>
      </w:r>
      <w:del w:id="194" w:author="Mario Alonso Rodríguez Vigueras" w:date="2017-04-25T23:42:00Z">
        <w:r w:rsidRPr="0033583B" w:rsidDel="005D24DE">
          <w:rPr>
            <w:rFonts w:asciiTheme="majorHAnsi" w:hAnsiTheme="majorHAnsi"/>
            <w:sz w:val="24"/>
          </w:rPr>
          <w:delText>s</w:delText>
        </w:r>
      </w:del>
      <w:r w:rsidRPr="0033583B">
        <w:rPr>
          <w:rFonts w:asciiTheme="majorHAnsi" w:hAnsiTheme="majorHAnsi"/>
          <w:sz w:val="24"/>
        </w:rPr>
        <w:t xml:space="preserve"> tenders is also very limited. The official website of the Argentinean Infrastructure Ministry</w:t>
      </w:r>
      <w:del w:id="195" w:author="Mario Alonso Rodríguez Vigueras" w:date="2017-04-25T23:42:00Z">
        <w:r w:rsidRPr="0033583B" w:rsidDel="005D24DE">
          <w:rPr>
            <w:rFonts w:asciiTheme="majorHAnsi" w:hAnsiTheme="majorHAnsi"/>
            <w:sz w:val="24"/>
          </w:rPr>
          <w:delText>, for instance,</w:delText>
        </w:r>
      </w:del>
      <w:r w:rsidRPr="0033583B">
        <w:rPr>
          <w:rFonts w:asciiTheme="majorHAnsi" w:hAnsiTheme="majorHAnsi"/>
          <w:sz w:val="24"/>
        </w:rPr>
        <w:t xml:space="preserve"> only publishes the call for applications</w:t>
      </w:r>
      <w:del w:id="196" w:author="Mario Alonso Rodríguez Vigueras" w:date="2017-04-25T23:43:00Z">
        <w:r w:rsidRPr="0033583B" w:rsidDel="005D24DE">
          <w:rPr>
            <w:rFonts w:asciiTheme="majorHAnsi" w:hAnsiTheme="majorHAnsi"/>
            <w:sz w:val="24"/>
          </w:rPr>
          <w:delText xml:space="preserve">, but there is no processed information about </w:delText>
        </w:r>
        <w:r w:rsidR="00684DE9" w:rsidDel="005D24DE">
          <w:rPr>
            <w:rFonts w:asciiTheme="majorHAnsi" w:hAnsiTheme="majorHAnsi"/>
            <w:sz w:val="24"/>
          </w:rPr>
          <w:delText>beneficiary</w:delText>
        </w:r>
        <w:r w:rsidRPr="0033583B" w:rsidDel="005D24DE">
          <w:rPr>
            <w:rFonts w:asciiTheme="majorHAnsi" w:hAnsiTheme="majorHAnsi"/>
            <w:sz w:val="24"/>
          </w:rPr>
          <w:delText xml:space="preserve"> companies. T</w:delText>
        </w:r>
      </w:del>
      <w:ins w:id="197" w:author="Mario Alonso Rodríguez Vigueras" w:date="2017-04-25T23:43:00Z">
        <w:r w:rsidR="005D24DE">
          <w:rPr>
            <w:rFonts w:asciiTheme="majorHAnsi" w:hAnsiTheme="majorHAnsi"/>
            <w:sz w:val="24"/>
          </w:rPr>
          <w:t xml:space="preserve"> and t</w:t>
        </w:r>
      </w:ins>
      <w:r w:rsidRPr="0033583B">
        <w:rPr>
          <w:rFonts w:asciiTheme="majorHAnsi" w:hAnsiTheme="majorHAnsi"/>
          <w:sz w:val="24"/>
        </w:rPr>
        <w:t xml:space="preserve">he only option to identify the winning companies is </w:t>
      </w:r>
      <w:r w:rsidR="00684DE9">
        <w:rPr>
          <w:rFonts w:asciiTheme="majorHAnsi" w:hAnsiTheme="majorHAnsi"/>
          <w:sz w:val="24"/>
        </w:rPr>
        <w:t>following</w:t>
      </w:r>
      <w:r w:rsidRPr="0033583B">
        <w:rPr>
          <w:rFonts w:asciiTheme="majorHAnsi" w:hAnsiTheme="majorHAnsi"/>
          <w:sz w:val="24"/>
        </w:rPr>
        <w:t xml:space="preserve"> the </w:t>
      </w:r>
      <w:r w:rsidR="00684DE9">
        <w:rPr>
          <w:rFonts w:asciiTheme="majorHAnsi" w:hAnsiTheme="majorHAnsi"/>
          <w:sz w:val="24"/>
        </w:rPr>
        <w:t xml:space="preserve">daily </w:t>
      </w:r>
      <w:r w:rsidRPr="0033583B">
        <w:rPr>
          <w:rFonts w:asciiTheme="majorHAnsi" w:hAnsiTheme="majorHAnsi"/>
          <w:sz w:val="24"/>
        </w:rPr>
        <w:t xml:space="preserve">Official Gazette. </w:t>
      </w:r>
      <w:r w:rsidR="002B63FD">
        <w:rPr>
          <w:rFonts w:asciiTheme="majorHAnsi" w:hAnsiTheme="majorHAnsi"/>
          <w:sz w:val="24"/>
        </w:rPr>
        <w:t xml:space="preserve">Moreover, the </w:t>
      </w:r>
      <w:ins w:id="198" w:author="Mario Alonso Rodríguez Vigueras" w:date="2017-04-25T23:43:00Z">
        <w:r w:rsidR="005D24DE">
          <w:rPr>
            <w:rFonts w:asciiTheme="majorHAnsi" w:hAnsiTheme="majorHAnsi"/>
            <w:sz w:val="24"/>
          </w:rPr>
          <w:t xml:space="preserve">public </w:t>
        </w:r>
      </w:ins>
      <w:r w:rsidR="002B63FD">
        <w:rPr>
          <w:rFonts w:asciiTheme="majorHAnsi" w:hAnsiTheme="majorHAnsi"/>
          <w:sz w:val="24"/>
        </w:rPr>
        <w:t xml:space="preserve">data </w:t>
      </w:r>
      <w:ins w:id="199" w:author="Mario Alonso Rodríguez Vigueras" w:date="2017-04-25T23:43:00Z">
        <w:r w:rsidR="005D24DE">
          <w:rPr>
            <w:rFonts w:asciiTheme="majorHAnsi" w:hAnsiTheme="majorHAnsi"/>
            <w:sz w:val="24"/>
          </w:rPr>
          <w:t xml:space="preserve">made available by </w:t>
        </w:r>
      </w:ins>
      <w:del w:id="200" w:author="Mario Alonso Rodríguez Vigueras" w:date="2017-04-25T23:43:00Z">
        <w:r w:rsidR="002B63FD" w:rsidDel="005D24DE">
          <w:rPr>
            <w:rFonts w:asciiTheme="majorHAnsi" w:hAnsiTheme="majorHAnsi"/>
            <w:sz w:val="24"/>
          </w:rPr>
          <w:delText xml:space="preserve">from </w:delText>
        </w:r>
      </w:del>
      <w:r w:rsidR="002B63FD">
        <w:rPr>
          <w:rFonts w:asciiTheme="majorHAnsi" w:hAnsiTheme="majorHAnsi"/>
          <w:sz w:val="24"/>
        </w:rPr>
        <w:t xml:space="preserve">the </w:t>
      </w:r>
      <w:r w:rsidRPr="0033583B">
        <w:rPr>
          <w:rFonts w:asciiTheme="majorHAnsi" w:hAnsiTheme="majorHAnsi"/>
          <w:sz w:val="24"/>
        </w:rPr>
        <w:t xml:space="preserve">National Office of </w:t>
      </w:r>
      <w:r w:rsidR="002B63FD">
        <w:rPr>
          <w:rFonts w:asciiTheme="majorHAnsi" w:hAnsiTheme="majorHAnsi"/>
          <w:sz w:val="24"/>
        </w:rPr>
        <w:t xml:space="preserve">Public Purchases </w:t>
      </w:r>
      <w:del w:id="201" w:author="Mario Alonso Rodríguez Vigueras" w:date="2017-04-25T23:43:00Z">
        <w:r w:rsidR="002B63FD" w:rsidDel="005D24DE">
          <w:rPr>
            <w:rFonts w:asciiTheme="majorHAnsi" w:hAnsiTheme="majorHAnsi"/>
            <w:sz w:val="24"/>
          </w:rPr>
          <w:delText xml:space="preserve">has </w:delText>
        </w:r>
        <w:r w:rsidRPr="0033583B" w:rsidDel="005D24DE">
          <w:rPr>
            <w:rFonts w:asciiTheme="majorHAnsi" w:hAnsiTheme="majorHAnsi"/>
            <w:sz w:val="24"/>
          </w:rPr>
          <w:delText xml:space="preserve">available </w:delText>
        </w:r>
        <w:r w:rsidR="002B63FD" w:rsidDel="005D24DE">
          <w:rPr>
            <w:rFonts w:asciiTheme="majorHAnsi" w:hAnsiTheme="majorHAnsi"/>
            <w:sz w:val="24"/>
          </w:rPr>
          <w:delText>data</w:delText>
        </w:r>
        <w:r w:rsidRPr="0033583B" w:rsidDel="005D24DE">
          <w:rPr>
            <w:rFonts w:asciiTheme="majorHAnsi" w:hAnsiTheme="majorHAnsi"/>
            <w:sz w:val="24"/>
          </w:rPr>
          <w:delText xml:space="preserve"> </w:delText>
        </w:r>
        <w:r w:rsidR="002B63FD" w:rsidDel="005D24DE">
          <w:rPr>
            <w:rFonts w:asciiTheme="majorHAnsi" w:hAnsiTheme="majorHAnsi"/>
            <w:sz w:val="24"/>
          </w:rPr>
          <w:delText>only</w:delText>
        </w:r>
      </w:del>
      <w:ins w:id="202" w:author="Mario Alonso Rodríguez Vigueras" w:date="2017-04-25T23:43:00Z">
        <w:r w:rsidR="005D24DE">
          <w:rPr>
            <w:rFonts w:asciiTheme="majorHAnsi" w:hAnsiTheme="majorHAnsi"/>
            <w:sz w:val="24"/>
          </w:rPr>
          <w:t>dates only</w:t>
        </w:r>
      </w:ins>
      <w:r w:rsidR="002B63FD">
        <w:rPr>
          <w:rFonts w:asciiTheme="majorHAnsi" w:hAnsiTheme="majorHAnsi"/>
          <w:sz w:val="24"/>
        </w:rPr>
        <w:t xml:space="preserve"> </w:t>
      </w:r>
      <w:r w:rsidRPr="0033583B">
        <w:rPr>
          <w:rFonts w:asciiTheme="majorHAnsi" w:hAnsiTheme="majorHAnsi"/>
          <w:sz w:val="24"/>
        </w:rPr>
        <w:t>from 2006 to 2012, and the public procurement tenders are not registered.</w:t>
      </w:r>
      <w:r w:rsidRPr="0033583B">
        <w:rPr>
          <w:rStyle w:val="Refdenotaalpie"/>
          <w:rFonts w:asciiTheme="majorHAnsi" w:hAnsiTheme="majorHAnsi"/>
          <w:sz w:val="24"/>
        </w:rPr>
        <w:footnoteReference w:id="1"/>
      </w:r>
      <w:r w:rsidRPr="0033583B">
        <w:rPr>
          <w:rFonts w:asciiTheme="majorHAnsi" w:hAnsiTheme="majorHAnsi"/>
          <w:sz w:val="24"/>
        </w:rPr>
        <w:t xml:space="preserve"> </w:t>
      </w:r>
    </w:p>
    <w:p w14:paraId="1D927F76" w14:textId="43F37A21"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w:t>
      </w:r>
      <w:del w:id="203" w:author="Mario Alonso Rodríguez Vigueras" w:date="2017-04-26T10:10:00Z">
        <w:r w:rsidRPr="0033583B" w:rsidDel="0037783B">
          <w:rPr>
            <w:rFonts w:asciiTheme="majorHAnsi" w:hAnsiTheme="majorHAnsi"/>
            <w:sz w:val="24"/>
          </w:rPr>
          <w:delText xml:space="preserve">best </w:delText>
        </w:r>
      </w:del>
      <w:ins w:id="204" w:author="Mario Alonso Rodríguez Vigueras" w:date="2017-04-26T10:10:00Z">
        <w:r w:rsidR="0037783B">
          <w:rPr>
            <w:rFonts w:asciiTheme="majorHAnsi" w:hAnsiTheme="majorHAnsi"/>
            <w:sz w:val="24"/>
          </w:rPr>
          <w:t>clearest</w:t>
        </w:r>
        <w:r w:rsidR="0037783B" w:rsidRPr="0033583B">
          <w:rPr>
            <w:rFonts w:asciiTheme="majorHAnsi" w:hAnsiTheme="majorHAnsi"/>
            <w:sz w:val="24"/>
          </w:rPr>
          <w:t xml:space="preserve"> </w:t>
        </w:r>
      </w:ins>
      <w:r w:rsidRPr="0033583B">
        <w:rPr>
          <w:rFonts w:asciiTheme="majorHAnsi" w:hAnsiTheme="majorHAnsi"/>
          <w:sz w:val="24"/>
        </w:rPr>
        <w:t xml:space="preserve">example of the </w:t>
      </w:r>
      <w:ins w:id="205" w:author="Mario Alonso Rodríguez Vigueras" w:date="2017-04-26T10:10:00Z">
        <w:r w:rsidR="0037783B">
          <w:rPr>
            <w:rFonts w:asciiTheme="majorHAnsi" w:hAnsiTheme="majorHAnsi"/>
            <w:sz w:val="24"/>
          </w:rPr>
          <w:t xml:space="preserve">shortcomings of the </w:t>
        </w:r>
      </w:ins>
      <w:r w:rsidRPr="0033583B">
        <w:rPr>
          <w:rFonts w:asciiTheme="majorHAnsi" w:hAnsiTheme="majorHAnsi"/>
          <w:sz w:val="24"/>
        </w:rPr>
        <w:t xml:space="preserve">discretion </w:t>
      </w:r>
      <w:r w:rsidR="00EA2909">
        <w:rPr>
          <w:rFonts w:asciiTheme="majorHAnsi" w:hAnsiTheme="majorHAnsi"/>
          <w:sz w:val="24"/>
        </w:rPr>
        <w:t>ruling</w:t>
      </w:r>
      <w:r w:rsidRPr="0033583B">
        <w:rPr>
          <w:rFonts w:asciiTheme="majorHAnsi" w:hAnsiTheme="majorHAnsi"/>
          <w:sz w:val="24"/>
        </w:rPr>
        <w:t xml:space="preserve"> </w:t>
      </w:r>
      <w:r w:rsidR="00EA2909">
        <w:rPr>
          <w:rFonts w:asciiTheme="majorHAnsi" w:hAnsiTheme="majorHAnsi"/>
          <w:sz w:val="24"/>
        </w:rPr>
        <w:t>public procurement</w:t>
      </w:r>
      <w:r w:rsidRPr="0033583B">
        <w:rPr>
          <w:rFonts w:asciiTheme="majorHAnsi" w:hAnsiTheme="majorHAnsi"/>
          <w:sz w:val="24"/>
        </w:rPr>
        <w:t xml:space="preserve"> happened in 2015, when the Minister of Public Infrastructure decided to publish the list of the top 40 private service</w:t>
      </w:r>
      <w:del w:id="206" w:author="Mario Alonso Rodríguez Vigueras" w:date="2017-04-26T10:10:00Z">
        <w:r w:rsidRPr="0033583B" w:rsidDel="0037783B">
          <w:rPr>
            <w:rFonts w:asciiTheme="majorHAnsi" w:hAnsiTheme="majorHAnsi"/>
            <w:sz w:val="24"/>
          </w:rPr>
          <w:delText>s</w:delText>
        </w:r>
      </w:del>
      <w:r w:rsidRPr="0033583B">
        <w:rPr>
          <w:rFonts w:asciiTheme="majorHAnsi" w:hAnsiTheme="majorHAnsi"/>
          <w:sz w:val="24"/>
        </w:rPr>
        <w:t xml:space="preserve"> providers </w:t>
      </w:r>
      <w:del w:id="207" w:author="Mario Alonso Rodríguez Vigueras" w:date="2017-04-25T23:44:00Z">
        <w:r w:rsidRPr="0033583B" w:rsidDel="005D24DE">
          <w:rPr>
            <w:rFonts w:asciiTheme="majorHAnsi" w:hAnsiTheme="majorHAnsi"/>
            <w:sz w:val="24"/>
          </w:rPr>
          <w:delText xml:space="preserve">to </w:delText>
        </w:r>
      </w:del>
      <w:ins w:id="208" w:author="Mario Alonso Rodríguez Vigueras" w:date="2017-04-25T23:44:00Z">
        <w:r w:rsidR="005D24DE">
          <w:rPr>
            <w:rFonts w:asciiTheme="majorHAnsi" w:hAnsiTheme="majorHAnsi"/>
            <w:sz w:val="24"/>
          </w:rPr>
          <w:t>of</w:t>
        </w:r>
        <w:r w:rsidR="005D24DE" w:rsidRPr="0033583B">
          <w:rPr>
            <w:rFonts w:asciiTheme="majorHAnsi" w:hAnsiTheme="majorHAnsi"/>
            <w:sz w:val="24"/>
          </w:rPr>
          <w:t xml:space="preserve"> </w:t>
        </w:r>
      </w:ins>
      <w:r w:rsidRPr="0033583B">
        <w:rPr>
          <w:rFonts w:asciiTheme="majorHAnsi" w:hAnsiTheme="majorHAnsi"/>
          <w:sz w:val="24"/>
        </w:rPr>
        <w:t xml:space="preserve">the state. It was a unilateral decision considered </w:t>
      </w:r>
      <w:r w:rsidRPr="00762AB1">
        <w:rPr>
          <w:rFonts w:asciiTheme="majorHAnsi" w:hAnsiTheme="majorHAnsi"/>
          <w:sz w:val="24"/>
        </w:rPr>
        <w:t xml:space="preserve">a </w:t>
      </w:r>
      <w:del w:id="209" w:author="Mario Alonso Rodríguez Vigueras" w:date="2017-04-26T10:14:00Z">
        <w:r w:rsidRPr="0037783B" w:rsidDel="00762AB1">
          <w:rPr>
            <w:rFonts w:asciiTheme="majorHAnsi" w:hAnsiTheme="majorHAnsi"/>
            <w:sz w:val="24"/>
            <w:highlight w:val="yellow"/>
            <w:rPrChange w:id="210" w:author="Mario Alonso Rodríguez Vigueras" w:date="2017-04-26T10:10:00Z">
              <w:rPr>
                <w:rFonts w:asciiTheme="majorHAnsi" w:hAnsiTheme="majorHAnsi"/>
                <w:sz w:val="24"/>
              </w:rPr>
            </w:rPrChange>
          </w:rPr>
          <w:delText>replay</w:delText>
        </w:r>
        <w:r w:rsidRPr="0033583B" w:rsidDel="00762AB1">
          <w:rPr>
            <w:rFonts w:asciiTheme="majorHAnsi" w:hAnsiTheme="majorHAnsi"/>
            <w:sz w:val="24"/>
          </w:rPr>
          <w:delText xml:space="preserve"> </w:delText>
        </w:r>
      </w:del>
      <w:ins w:id="211" w:author="Mario Alonso Rodríguez Vigueras" w:date="2017-04-26T10:14:00Z">
        <w:r w:rsidR="00762AB1">
          <w:rPr>
            <w:rFonts w:asciiTheme="majorHAnsi" w:hAnsiTheme="majorHAnsi"/>
            <w:sz w:val="24"/>
          </w:rPr>
          <w:t>response</w:t>
        </w:r>
        <w:r w:rsidR="00762AB1" w:rsidRPr="0033583B">
          <w:rPr>
            <w:rFonts w:asciiTheme="majorHAnsi" w:hAnsiTheme="majorHAnsi"/>
            <w:sz w:val="24"/>
          </w:rPr>
          <w:t xml:space="preserve"> </w:t>
        </w:r>
      </w:ins>
      <w:r w:rsidRPr="0033583B">
        <w:rPr>
          <w:rFonts w:asciiTheme="majorHAnsi" w:hAnsiTheme="majorHAnsi"/>
          <w:sz w:val="24"/>
        </w:rPr>
        <w:t>to a corruption accusation</w:t>
      </w:r>
      <w:del w:id="212" w:author="Mario Alonso Rodríguez Vigueras" w:date="2017-04-26T10:15:00Z">
        <w:r w:rsidRPr="0033583B" w:rsidDel="00762AB1">
          <w:rPr>
            <w:rFonts w:asciiTheme="majorHAnsi" w:hAnsiTheme="majorHAnsi"/>
            <w:sz w:val="24"/>
          </w:rPr>
          <w:delText>. The</w:delText>
        </w:r>
      </w:del>
      <w:ins w:id="213" w:author="Mario Alonso Rodríguez Vigueras" w:date="2017-04-26T10:15:00Z">
        <w:r w:rsidR="00762AB1">
          <w:rPr>
            <w:rFonts w:asciiTheme="majorHAnsi" w:hAnsiTheme="majorHAnsi"/>
            <w:sz w:val="24"/>
          </w:rPr>
          <w:t xml:space="preserve"> but</w:t>
        </w:r>
      </w:ins>
      <w:r w:rsidRPr="0033583B">
        <w:rPr>
          <w:rFonts w:asciiTheme="majorHAnsi" w:hAnsiTheme="majorHAnsi"/>
          <w:sz w:val="24"/>
        </w:rPr>
        <w:t xml:space="preserve"> </w:t>
      </w:r>
      <w:ins w:id="214" w:author="Mario Alonso Rodríguez Vigueras" w:date="2017-04-26T10:15:00Z">
        <w:r w:rsidR="00762AB1">
          <w:rPr>
            <w:rFonts w:asciiTheme="majorHAnsi" w:hAnsiTheme="majorHAnsi"/>
            <w:sz w:val="24"/>
          </w:rPr>
          <w:t xml:space="preserve">because the </w:t>
        </w:r>
      </w:ins>
      <w:r w:rsidRPr="0033583B">
        <w:rPr>
          <w:rFonts w:asciiTheme="majorHAnsi" w:hAnsiTheme="majorHAnsi"/>
          <w:sz w:val="24"/>
        </w:rPr>
        <w:t>methodology behind the list was never revealed</w:t>
      </w:r>
      <w:ins w:id="215" w:author="Mario Alonso Rodríguez Vigueras" w:date="2017-04-26T10:15:00Z">
        <w:r w:rsidR="00762AB1">
          <w:rPr>
            <w:rFonts w:asciiTheme="majorHAnsi" w:hAnsiTheme="majorHAnsi"/>
            <w:sz w:val="24"/>
          </w:rPr>
          <w:t xml:space="preserve">, </w:t>
        </w:r>
      </w:ins>
      <w:del w:id="216" w:author="Mario Alonso Rodríguez Vigueras" w:date="2017-04-26T10:15:00Z">
        <w:r w:rsidRPr="0033583B" w:rsidDel="00762AB1">
          <w:rPr>
            <w:rFonts w:asciiTheme="majorHAnsi" w:hAnsiTheme="majorHAnsi"/>
            <w:sz w:val="24"/>
          </w:rPr>
          <w:delText xml:space="preserve"> and </w:delText>
        </w:r>
      </w:del>
      <w:r w:rsidRPr="0033583B">
        <w:rPr>
          <w:rFonts w:asciiTheme="majorHAnsi" w:hAnsiTheme="majorHAnsi"/>
          <w:sz w:val="24"/>
        </w:rPr>
        <w:t>the outcome was seriously criticised by specialists. (</w:t>
      </w:r>
      <w:proofErr w:type="spellStart"/>
      <w:r w:rsidRPr="0033583B">
        <w:rPr>
          <w:rFonts w:asciiTheme="majorHAnsi" w:hAnsiTheme="majorHAnsi"/>
          <w:sz w:val="24"/>
        </w:rPr>
        <w:t>Bidegaray</w:t>
      </w:r>
      <w:proofErr w:type="spellEnd"/>
      <w:r w:rsidRPr="0033583B">
        <w:rPr>
          <w:rFonts w:asciiTheme="majorHAnsi" w:hAnsiTheme="majorHAnsi"/>
          <w:sz w:val="24"/>
        </w:rPr>
        <w:t xml:space="preserve"> 2015)</w:t>
      </w:r>
      <w:r w:rsidRPr="0033583B">
        <w:rPr>
          <w:rStyle w:val="Refdenotaalfinal"/>
          <w:rFonts w:asciiTheme="majorHAnsi" w:hAnsiTheme="majorHAnsi"/>
          <w:sz w:val="24"/>
        </w:rPr>
        <w:t xml:space="preserve"> </w:t>
      </w:r>
      <w:r w:rsidRPr="0033583B">
        <w:rPr>
          <w:rFonts w:asciiTheme="majorHAnsi" w:hAnsiTheme="majorHAnsi"/>
          <w:sz w:val="24"/>
        </w:rPr>
        <w:t xml:space="preserve"> </w:t>
      </w:r>
    </w:p>
    <w:p w14:paraId="18308F50" w14:textId="5CD1982B"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Looking </w:t>
      </w:r>
      <w:del w:id="217" w:author="Mario Alonso Rodríguez Vigueras" w:date="2017-04-26T10:16:00Z">
        <w:r w:rsidRPr="0033583B" w:rsidDel="00762AB1">
          <w:rPr>
            <w:rFonts w:asciiTheme="majorHAnsi" w:hAnsiTheme="majorHAnsi"/>
            <w:sz w:val="24"/>
          </w:rPr>
          <w:delText xml:space="preserve">for </w:delText>
        </w:r>
      </w:del>
      <w:ins w:id="218" w:author="Mario Alonso Rodríguez Vigueras" w:date="2017-04-26T10:16:00Z">
        <w:r w:rsidR="00762AB1">
          <w:rPr>
            <w:rFonts w:asciiTheme="majorHAnsi" w:hAnsiTheme="majorHAnsi"/>
            <w:sz w:val="24"/>
          </w:rPr>
          <w:t>at</w:t>
        </w:r>
        <w:r w:rsidR="00762AB1" w:rsidRPr="0033583B">
          <w:rPr>
            <w:rFonts w:asciiTheme="majorHAnsi" w:hAnsiTheme="majorHAnsi"/>
            <w:sz w:val="24"/>
          </w:rPr>
          <w:t xml:space="preserve"> </w:t>
        </w:r>
      </w:ins>
      <w:r w:rsidRPr="0033583B">
        <w:rPr>
          <w:rFonts w:asciiTheme="majorHAnsi" w:hAnsiTheme="majorHAnsi"/>
          <w:sz w:val="24"/>
        </w:rPr>
        <w:t>good practices among Latin American achievers, the adoption of technology by</w:t>
      </w:r>
      <w:r w:rsidR="00EA2909">
        <w:rPr>
          <w:rFonts w:asciiTheme="majorHAnsi" w:hAnsiTheme="majorHAnsi"/>
          <w:sz w:val="24"/>
        </w:rPr>
        <w:t xml:space="preserve"> the Chilean government in the 19</w:t>
      </w:r>
      <w:r w:rsidRPr="0033583B">
        <w:rPr>
          <w:rFonts w:asciiTheme="majorHAnsi" w:hAnsiTheme="majorHAnsi"/>
          <w:sz w:val="24"/>
        </w:rPr>
        <w:t>90</w:t>
      </w:r>
      <w:r w:rsidR="00EA2909">
        <w:rPr>
          <w:rFonts w:asciiTheme="majorHAnsi" w:hAnsiTheme="majorHAnsi"/>
          <w:sz w:val="24"/>
        </w:rPr>
        <w:t>s</w:t>
      </w:r>
      <w:del w:id="219" w:author="Mario Alonso Rodríguez Vigueras" w:date="2017-04-26T10:15:00Z">
        <w:r w:rsidR="00EA2909" w:rsidDel="00762AB1">
          <w:rPr>
            <w:rFonts w:asciiTheme="majorHAnsi" w:hAnsiTheme="majorHAnsi"/>
            <w:sz w:val="24"/>
          </w:rPr>
          <w:delText>,</w:delText>
        </w:r>
      </w:del>
      <w:r w:rsidR="00EA2909">
        <w:rPr>
          <w:rFonts w:asciiTheme="majorHAnsi" w:hAnsiTheme="majorHAnsi"/>
          <w:sz w:val="24"/>
        </w:rPr>
        <w:t xml:space="preserve"> </w:t>
      </w:r>
      <w:r w:rsidRPr="0033583B">
        <w:rPr>
          <w:rFonts w:asciiTheme="majorHAnsi" w:hAnsiTheme="majorHAnsi"/>
          <w:sz w:val="24"/>
        </w:rPr>
        <w:t xml:space="preserve">to make pharmaceutical purchasing more transparent, is considered a </w:t>
      </w:r>
      <w:ins w:id="220" w:author="Mario Alonso Rodríguez Vigueras" w:date="2017-04-26T10:17:00Z">
        <w:r w:rsidR="00762AB1">
          <w:rPr>
            <w:rFonts w:asciiTheme="majorHAnsi" w:hAnsiTheme="majorHAnsi"/>
            <w:sz w:val="24"/>
          </w:rPr>
          <w:t xml:space="preserve">powerful </w:t>
        </w:r>
      </w:ins>
      <w:r w:rsidRPr="0033583B">
        <w:rPr>
          <w:rFonts w:asciiTheme="majorHAnsi" w:hAnsiTheme="majorHAnsi"/>
          <w:sz w:val="24"/>
        </w:rPr>
        <w:t>success</w:t>
      </w:r>
      <w:del w:id="221" w:author="Mario Alonso Rodríguez Vigueras" w:date="2017-04-26T10:16:00Z">
        <w:r w:rsidRPr="0033583B" w:rsidDel="00762AB1">
          <w:rPr>
            <w:rFonts w:asciiTheme="majorHAnsi" w:hAnsiTheme="majorHAnsi"/>
            <w:sz w:val="24"/>
          </w:rPr>
          <w:delText>ful</w:delText>
        </w:r>
      </w:del>
      <w:r w:rsidRPr="0033583B">
        <w:rPr>
          <w:rFonts w:asciiTheme="majorHAnsi" w:hAnsiTheme="majorHAnsi"/>
          <w:sz w:val="24"/>
        </w:rPr>
        <w:t xml:space="preserve"> </w:t>
      </w:r>
      <w:r w:rsidR="00CA517B" w:rsidRPr="0033583B">
        <w:rPr>
          <w:rFonts w:asciiTheme="majorHAnsi" w:hAnsiTheme="majorHAnsi"/>
          <w:sz w:val="24"/>
        </w:rPr>
        <w:t xml:space="preserve">case </w:t>
      </w:r>
      <w:del w:id="222" w:author="Mario Alonso Rodríguez Vigueras" w:date="2017-04-26T10:16:00Z">
        <w:r w:rsidR="00CA517B" w:rsidRPr="0033583B" w:rsidDel="00762AB1">
          <w:rPr>
            <w:rFonts w:asciiTheme="majorHAnsi" w:hAnsiTheme="majorHAnsi"/>
            <w:sz w:val="24"/>
          </w:rPr>
          <w:delText>that</w:delText>
        </w:r>
        <w:r w:rsidRPr="0033583B" w:rsidDel="00762AB1">
          <w:rPr>
            <w:rFonts w:asciiTheme="majorHAnsi" w:hAnsiTheme="majorHAnsi"/>
            <w:sz w:val="24"/>
          </w:rPr>
          <w:delText xml:space="preserve"> </w:delText>
        </w:r>
      </w:del>
      <w:ins w:id="223" w:author="Mario Alonso Rodríguez Vigueras" w:date="2017-04-26T10:16:00Z">
        <w:r w:rsidR="00762AB1">
          <w:rPr>
            <w:rFonts w:asciiTheme="majorHAnsi" w:hAnsiTheme="majorHAnsi"/>
            <w:sz w:val="24"/>
          </w:rPr>
          <w:t>for it</w:t>
        </w:r>
        <w:r w:rsidR="00762AB1" w:rsidRPr="0033583B">
          <w:rPr>
            <w:rFonts w:asciiTheme="majorHAnsi" w:hAnsiTheme="majorHAnsi"/>
            <w:sz w:val="24"/>
          </w:rPr>
          <w:t xml:space="preserve"> </w:t>
        </w:r>
      </w:ins>
      <w:r w:rsidRPr="0033583B">
        <w:rPr>
          <w:rFonts w:asciiTheme="majorHAnsi" w:hAnsiTheme="majorHAnsi"/>
          <w:sz w:val="24"/>
        </w:rPr>
        <w:t xml:space="preserve">improved savings and the access of poor people to essential medicines. The salient element was the implementation of an electronic bidding </w:t>
      </w:r>
      <w:r w:rsidR="00EA2909" w:rsidRPr="0033583B">
        <w:rPr>
          <w:rFonts w:asciiTheme="majorHAnsi" w:hAnsiTheme="majorHAnsi"/>
          <w:sz w:val="24"/>
        </w:rPr>
        <w:t>system that</w:t>
      </w:r>
      <w:r w:rsidRPr="0033583B">
        <w:rPr>
          <w:rFonts w:asciiTheme="majorHAnsi" w:hAnsiTheme="majorHAnsi"/>
          <w:sz w:val="24"/>
        </w:rPr>
        <w:t xml:space="preserve"> opened drug price</w:t>
      </w:r>
      <w:r w:rsidR="00EA2909">
        <w:rPr>
          <w:rFonts w:asciiTheme="majorHAnsi" w:hAnsiTheme="majorHAnsi"/>
          <w:sz w:val="24"/>
        </w:rPr>
        <w:t xml:space="preserve">s information, </w:t>
      </w:r>
      <w:r w:rsidRPr="0033583B">
        <w:rPr>
          <w:rFonts w:asciiTheme="majorHAnsi" w:hAnsiTheme="majorHAnsi"/>
          <w:sz w:val="24"/>
        </w:rPr>
        <w:t xml:space="preserve">reducing the risk of collusion among suppliers. (Cohen &amp; Montoya 2001) </w:t>
      </w:r>
    </w:p>
    <w:p w14:paraId="19F6A171" w14:textId="2C702324" w:rsidR="00135E31" w:rsidRPr="0033583B" w:rsidRDefault="00AE2970" w:rsidP="00ED67E5">
      <w:pPr>
        <w:spacing w:after="120" w:line="360" w:lineRule="auto"/>
        <w:jc w:val="both"/>
        <w:rPr>
          <w:rFonts w:asciiTheme="majorHAnsi" w:hAnsiTheme="majorHAnsi"/>
          <w:sz w:val="24"/>
        </w:rPr>
      </w:pPr>
      <w:r w:rsidRPr="00762AB1">
        <w:rPr>
          <w:rFonts w:asciiTheme="majorHAnsi" w:hAnsiTheme="majorHAnsi"/>
          <w:sz w:val="24"/>
        </w:rPr>
        <w:t>The</w:t>
      </w:r>
      <w:r w:rsidR="00135E31" w:rsidRPr="00762AB1">
        <w:rPr>
          <w:rFonts w:asciiTheme="majorHAnsi" w:hAnsiTheme="majorHAnsi"/>
          <w:sz w:val="24"/>
        </w:rPr>
        <w:t xml:space="preserve"> trend was </w:t>
      </w:r>
      <w:r w:rsidRPr="00762AB1">
        <w:rPr>
          <w:rFonts w:asciiTheme="majorHAnsi" w:hAnsiTheme="majorHAnsi"/>
          <w:sz w:val="24"/>
        </w:rPr>
        <w:t>intensified</w:t>
      </w:r>
      <w:r w:rsidR="00135E31" w:rsidRPr="00762AB1">
        <w:rPr>
          <w:rFonts w:asciiTheme="majorHAnsi" w:hAnsiTheme="majorHAnsi"/>
          <w:sz w:val="24"/>
        </w:rPr>
        <w:t xml:space="preserve"> in 2003 </w:t>
      </w:r>
      <w:r w:rsidRPr="00762AB1">
        <w:rPr>
          <w:rFonts w:asciiTheme="majorHAnsi" w:hAnsiTheme="majorHAnsi"/>
          <w:sz w:val="24"/>
        </w:rPr>
        <w:t>with</w:t>
      </w:r>
      <w:r w:rsidR="00135E31" w:rsidRPr="00762AB1">
        <w:rPr>
          <w:rFonts w:asciiTheme="majorHAnsi" w:hAnsiTheme="majorHAnsi"/>
          <w:sz w:val="24"/>
        </w:rPr>
        <w:t xml:space="preserve"> the launch of </w:t>
      </w:r>
      <w:proofErr w:type="spellStart"/>
      <w:r w:rsidR="00135E31" w:rsidRPr="00762AB1">
        <w:rPr>
          <w:rFonts w:asciiTheme="majorHAnsi" w:hAnsiTheme="majorHAnsi"/>
          <w:i/>
          <w:sz w:val="24"/>
        </w:rPr>
        <w:t>ChileCompra</w:t>
      </w:r>
      <w:proofErr w:type="spellEnd"/>
      <w:r w:rsidR="00135E31" w:rsidRPr="00762AB1">
        <w:rPr>
          <w:rFonts w:asciiTheme="majorHAnsi" w:hAnsiTheme="majorHAnsi"/>
          <w:i/>
          <w:sz w:val="24"/>
        </w:rPr>
        <w:t xml:space="preserve">, </w:t>
      </w:r>
      <w:r w:rsidR="00135E31" w:rsidRPr="00762AB1">
        <w:rPr>
          <w:rFonts w:asciiTheme="majorHAnsi" w:hAnsiTheme="majorHAnsi"/>
          <w:sz w:val="24"/>
        </w:rPr>
        <w:t>a new system identified a</w:t>
      </w:r>
      <w:r w:rsidR="00135E31" w:rsidRPr="002C7108">
        <w:rPr>
          <w:rFonts w:asciiTheme="majorHAnsi" w:hAnsiTheme="majorHAnsi"/>
          <w:sz w:val="24"/>
        </w:rPr>
        <w:t xml:space="preserve">s the </w:t>
      </w:r>
      <w:r w:rsidRPr="002C7108">
        <w:rPr>
          <w:rFonts w:asciiTheme="majorHAnsi" w:hAnsiTheme="majorHAnsi"/>
          <w:sz w:val="24"/>
        </w:rPr>
        <w:t>leading</w:t>
      </w:r>
      <w:r w:rsidR="00135E31" w:rsidRPr="002C7108">
        <w:rPr>
          <w:rFonts w:asciiTheme="majorHAnsi" w:hAnsiTheme="majorHAnsi"/>
          <w:sz w:val="24"/>
        </w:rPr>
        <w:t xml:space="preserve"> regional example of public purchasing modernisation aimed at enhancing transparency, preventing corruption and guaranteeing public accountability. </w:t>
      </w:r>
      <w:r w:rsidRPr="00C244F1">
        <w:rPr>
          <w:rFonts w:asciiTheme="majorHAnsi" w:hAnsiTheme="majorHAnsi"/>
          <w:sz w:val="24"/>
        </w:rPr>
        <w:t>The</w:t>
      </w:r>
      <w:r w:rsidR="00135E31" w:rsidRPr="00B00DAF">
        <w:rPr>
          <w:rFonts w:asciiTheme="majorHAnsi" w:hAnsiTheme="majorHAnsi"/>
          <w:sz w:val="24"/>
        </w:rPr>
        <w:t xml:space="preserve"> pro</w:t>
      </w:r>
      <w:r w:rsidRPr="00B00DAF">
        <w:rPr>
          <w:rFonts w:asciiTheme="majorHAnsi" w:hAnsiTheme="majorHAnsi"/>
          <w:sz w:val="24"/>
        </w:rPr>
        <w:t>gram included the creation of an agency</w:t>
      </w:r>
      <w:r w:rsidR="00135E31" w:rsidRPr="00B00DAF">
        <w:rPr>
          <w:rFonts w:asciiTheme="majorHAnsi" w:hAnsiTheme="majorHAnsi"/>
          <w:sz w:val="24"/>
        </w:rPr>
        <w:t xml:space="preserve"> </w:t>
      </w:r>
      <w:r w:rsidRPr="00B00DAF">
        <w:rPr>
          <w:rFonts w:asciiTheme="majorHAnsi" w:hAnsiTheme="majorHAnsi"/>
          <w:sz w:val="24"/>
        </w:rPr>
        <w:t>that</w:t>
      </w:r>
      <w:r w:rsidR="00135E31" w:rsidRPr="00B00DAF">
        <w:rPr>
          <w:rFonts w:asciiTheme="majorHAnsi" w:hAnsiTheme="majorHAnsi"/>
          <w:sz w:val="24"/>
        </w:rPr>
        <w:t xml:space="preserve"> centralizes all public purchases, a website to facilitate the intera</w:t>
      </w:r>
      <w:r w:rsidR="00135E31" w:rsidRPr="00762AB1">
        <w:rPr>
          <w:rFonts w:asciiTheme="majorHAnsi" w:hAnsiTheme="majorHAnsi"/>
          <w:sz w:val="24"/>
        </w:rPr>
        <w:t xml:space="preserve">ction between the State and its private suppliers and a register of public suppliers to gather information and to reduce paperwork in bidding </w:t>
      </w:r>
      <w:commentRangeStart w:id="224"/>
      <w:r w:rsidR="00135E31" w:rsidRPr="00762AB1">
        <w:rPr>
          <w:rFonts w:asciiTheme="majorHAnsi" w:hAnsiTheme="majorHAnsi"/>
          <w:sz w:val="24"/>
        </w:rPr>
        <w:t>processes</w:t>
      </w:r>
      <w:commentRangeEnd w:id="224"/>
      <w:r w:rsidR="00762AB1">
        <w:rPr>
          <w:rStyle w:val="Refdecomentario"/>
        </w:rPr>
        <w:commentReference w:id="224"/>
      </w:r>
      <w:r w:rsidR="00135E31" w:rsidRPr="00762AB1">
        <w:rPr>
          <w:rFonts w:asciiTheme="majorHAnsi" w:hAnsiTheme="majorHAnsi"/>
          <w:sz w:val="24"/>
        </w:rPr>
        <w:t>. (</w:t>
      </w:r>
      <w:proofErr w:type="spellStart"/>
      <w:r w:rsidR="00135E31" w:rsidRPr="00762AB1">
        <w:rPr>
          <w:rFonts w:asciiTheme="majorHAnsi" w:hAnsiTheme="majorHAnsi"/>
          <w:sz w:val="24"/>
        </w:rPr>
        <w:t>Capello</w:t>
      </w:r>
      <w:proofErr w:type="spellEnd"/>
      <w:r w:rsidR="00135E31" w:rsidRPr="00762AB1">
        <w:rPr>
          <w:rFonts w:asciiTheme="majorHAnsi" w:hAnsiTheme="majorHAnsi"/>
          <w:sz w:val="24"/>
        </w:rPr>
        <w:t xml:space="preserve"> &amp; </w:t>
      </w:r>
      <w:proofErr w:type="spellStart"/>
      <w:r w:rsidR="00135E31" w:rsidRPr="00762AB1">
        <w:rPr>
          <w:rFonts w:asciiTheme="majorHAnsi" w:hAnsiTheme="majorHAnsi"/>
          <w:sz w:val="24"/>
        </w:rPr>
        <w:t>García</w:t>
      </w:r>
      <w:proofErr w:type="spellEnd"/>
      <w:r w:rsidR="00135E31" w:rsidRPr="00762AB1">
        <w:rPr>
          <w:rFonts w:asciiTheme="majorHAnsi" w:hAnsiTheme="majorHAnsi"/>
          <w:sz w:val="24"/>
        </w:rPr>
        <w:t xml:space="preserve"> Oro 2015)</w:t>
      </w:r>
    </w:p>
    <w:p w14:paraId="023189CC" w14:textId="5190AC3F" w:rsidR="00ED67E5"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 xml:space="preserve">The use of websites by </w:t>
      </w:r>
      <w:r w:rsidR="00AE2970">
        <w:rPr>
          <w:rFonts w:asciiTheme="majorHAnsi" w:hAnsiTheme="majorHAnsi"/>
          <w:sz w:val="24"/>
        </w:rPr>
        <w:t>the public administration</w:t>
      </w:r>
      <w:r w:rsidRPr="0033583B">
        <w:rPr>
          <w:rFonts w:asciiTheme="majorHAnsi" w:hAnsiTheme="majorHAnsi"/>
          <w:sz w:val="24"/>
        </w:rPr>
        <w:t xml:space="preserve"> </w:t>
      </w:r>
      <w:del w:id="225" w:author="Mario Alonso Rodríguez Vigueras" w:date="2017-04-26T10:18:00Z">
        <w:r w:rsidRPr="0033583B" w:rsidDel="00762AB1">
          <w:rPr>
            <w:rFonts w:asciiTheme="majorHAnsi" w:hAnsiTheme="majorHAnsi"/>
            <w:sz w:val="24"/>
          </w:rPr>
          <w:delText>has also been highlighted in terms of</w:delText>
        </w:r>
      </w:del>
      <w:ins w:id="226" w:author="Mario Alonso Rodríguez Vigueras" w:date="2017-04-26T10:18:00Z">
        <w:r w:rsidR="00762AB1">
          <w:rPr>
            <w:rFonts w:asciiTheme="majorHAnsi" w:hAnsiTheme="majorHAnsi"/>
            <w:sz w:val="24"/>
          </w:rPr>
          <w:t>to increase</w:t>
        </w:r>
      </w:ins>
      <w:r w:rsidRPr="0033583B">
        <w:rPr>
          <w:rFonts w:asciiTheme="majorHAnsi" w:hAnsiTheme="majorHAnsi"/>
          <w:sz w:val="24"/>
        </w:rPr>
        <w:t xml:space="preserve"> transparency and public accountability </w:t>
      </w:r>
      <w:ins w:id="227" w:author="Mario Alonso Rodríguez Vigueras" w:date="2017-04-26T10:18:00Z">
        <w:r w:rsidR="00762AB1">
          <w:rPr>
            <w:rFonts w:asciiTheme="majorHAnsi" w:hAnsiTheme="majorHAnsi"/>
            <w:sz w:val="24"/>
          </w:rPr>
          <w:t xml:space="preserve">has also been </w:t>
        </w:r>
      </w:ins>
      <w:ins w:id="228" w:author="Mario Alonso Rodríguez Vigueras" w:date="2017-04-26T10:20:00Z">
        <w:r w:rsidR="00762AB1">
          <w:rPr>
            <w:rFonts w:asciiTheme="majorHAnsi" w:hAnsiTheme="majorHAnsi"/>
            <w:sz w:val="24"/>
          </w:rPr>
          <w:t>applauded</w:t>
        </w:r>
      </w:ins>
      <w:ins w:id="229" w:author="Mario Alonso Rodríguez Vigueras" w:date="2017-04-26T10:18:00Z">
        <w:r w:rsidR="00762AB1">
          <w:rPr>
            <w:rFonts w:asciiTheme="majorHAnsi" w:hAnsiTheme="majorHAnsi"/>
            <w:sz w:val="24"/>
          </w:rPr>
          <w:t xml:space="preserve"> </w:t>
        </w:r>
      </w:ins>
      <w:r w:rsidRPr="0033583B">
        <w:rPr>
          <w:rFonts w:asciiTheme="majorHAnsi" w:hAnsiTheme="majorHAnsi"/>
          <w:sz w:val="24"/>
        </w:rPr>
        <w:t xml:space="preserve">in Uruguay. The improvement </w:t>
      </w:r>
      <w:del w:id="230" w:author="Mario Alonso Rodríguez Vigueras" w:date="2017-04-26T10:21:00Z">
        <w:r w:rsidRPr="0033583B" w:rsidDel="00762AB1">
          <w:rPr>
            <w:rFonts w:asciiTheme="majorHAnsi" w:hAnsiTheme="majorHAnsi"/>
            <w:sz w:val="24"/>
          </w:rPr>
          <w:delText xml:space="preserve">in </w:delText>
        </w:r>
      </w:del>
      <w:ins w:id="231" w:author="Mario Alonso Rodríguez Vigueras" w:date="2017-04-26T10:21:00Z">
        <w:r w:rsidR="00762AB1">
          <w:rPr>
            <w:rFonts w:asciiTheme="majorHAnsi" w:hAnsiTheme="majorHAnsi"/>
            <w:sz w:val="24"/>
          </w:rPr>
          <w:t>of</w:t>
        </w:r>
        <w:r w:rsidR="00762AB1" w:rsidRPr="0033583B">
          <w:rPr>
            <w:rFonts w:asciiTheme="majorHAnsi" w:hAnsiTheme="majorHAnsi"/>
            <w:sz w:val="24"/>
          </w:rPr>
          <w:t xml:space="preserve"> </w:t>
        </w:r>
      </w:ins>
      <w:r w:rsidRPr="0033583B">
        <w:rPr>
          <w:rFonts w:asciiTheme="majorHAnsi" w:hAnsiTheme="majorHAnsi"/>
          <w:sz w:val="24"/>
        </w:rPr>
        <w:t xml:space="preserve">the role </w:t>
      </w:r>
      <w:r w:rsidR="00AE2970">
        <w:rPr>
          <w:rFonts w:asciiTheme="majorHAnsi" w:hAnsiTheme="majorHAnsi"/>
          <w:sz w:val="24"/>
        </w:rPr>
        <w:t>of</w:t>
      </w:r>
      <w:r w:rsidRPr="0033583B">
        <w:rPr>
          <w:rFonts w:asciiTheme="majorHAnsi" w:hAnsiTheme="majorHAnsi"/>
          <w:sz w:val="24"/>
        </w:rPr>
        <w:t xml:space="preserve"> the National Internal Audit Office was</w:t>
      </w:r>
      <w:r w:rsidR="00AE2970">
        <w:rPr>
          <w:rFonts w:asciiTheme="majorHAnsi" w:hAnsiTheme="majorHAnsi"/>
          <w:sz w:val="24"/>
        </w:rPr>
        <w:t xml:space="preserve"> also</w:t>
      </w:r>
      <w:r w:rsidRPr="0033583B">
        <w:rPr>
          <w:rFonts w:asciiTheme="majorHAnsi" w:hAnsiTheme="majorHAnsi"/>
          <w:sz w:val="24"/>
        </w:rPr>
        <w:t xml:space="preserve"> </w:t>
      </w:r>
      <w:r w:rsidRPr="00762AB1">
        <w:rPr>
          <w:rFonts w:asciiTheme="majorHAnsi" w:hAnsiTheme="majorHAnsi"/>
          <w:sz w:val="24"/>
          <w:highlight w:val="yellow"/>
          <w:rPrChange w:id="232" w:author="Mario Alonso Rodríguez Vigueras" w:date="2017-04-26T10:21:00Z">
            <w:rPr>
              <w:rFonts w:asciiTheme="majorHAnsi" w:hAnsiTheme="majorHAnsi"/>
              <w:sz w:val="24"/>
            </w:rPr>
          </w:rPrChange>
        </w:rPr>
        <w:t>underline</w:t>
      </w:r>
      <w:r w:rsidR="00AE2970" w:rsidRPr="00762AB1">
        <w:rPr>
          <w:rFonts w:asciiTheme="majorHAnsi" w:hAnsiTheme="majorHAnsi"/>
          <w:sz w:val="24"/>
          <w:highlight w:val="yellow"/>
          <w:rPrChange w:id="233" w:author="Mario Alonso Rodríguez Vigueras" w:date="2017-04-26T10:21:00Z">
            <w:rPr>
              <w:rFonts w:asciiTheme="majorHAnsi" w:hAnsiTheme="majorHAnsi"/>
              <w:sz w:val="24"/>
            </w:rPr>
          </w:rPrChange>
        </w:rPr>
        <w:t>d</w:t>
      </w:r>
      <w:r w:rsidRPr="0033583B">
        <w:rPr>
          <w:rFonts w:asciiTheme="majorHAnsi" w:hAnsiTheme="majorHAnsi"/>
          <w:sz w:val="24"/>
        </w:rPr>
        <w:t xml:space="preserve">. </w:t>
      </w:r>
      <w:del w:id="234" w:author="Mario Alonso Rodríguez Vigueras" w:date="2017-04-26T10:21:00Z">
        <w:r w:rsidRPr="0033583B" w:rsidDel="00762AB1">
          <w:rPr>
            <w:rFonts w:asciiTheme="majorHAnsi" w:hAnsiTheme="majorHAnsi"/>
            <w:sz w:val="24"/>
          </w:rPr>
          <w:delText>Besides</w:delText>
        </w:r>
      </w:del>
      <w:ins w:id="235" w:author="Mario Alonso Rodríguez Vigueras" w:date="2017-04-26T10:21:00Z">
        <w:r w:rsidR="00762AB1">
          <w:rPr>
            <w:rFonts w:asciiTheme="majorHAnsi" w:hAnsiTheme="majorHAnsi"/>
            <w:sz w:val="24"/>
          </w:rPr>
          <w:t>In addition</w:t>
        </w:r>
      </w:ins>
      <w:r w:rsidRPr="0033583B">
        <w:rPr>
          <w:rFonts w:asciiTheme="majorHAnsi" w:hAnsiTheme="majorHAnsi"/>
          <w:sz w:val="24"/>
        </w:rPr>
        <w:t>, the Law of Access to Public Informat</w:t>
      </w:r>
      <w:r w:rsidR="00AE2970">
        <w:rPr>
          <w:rFonts w:asciiTheme="majorHAnsi" w:hAnsiTheme="majorHAnsi"/>
          <w:sz w:val="24"/>
        </w:rPr>
        <w:t>ion adopted in 2008</w:t>
      </w:r>
      <w:r w:rsidRPr="0033583B">
        <w:rPr>
          <w:rFonts w:asciiTheme="majorHAnsi" w:hAnsiTheme="majorHAnsi"/>
          <w:sz w:val="24"/>
        </w:rPr>
        <w:t xml:space="preserve"> and its mandator</w:t>
      </w:r>
      <w:r w:rsidR="00AE2970">
        <w:rPr>
          <w:rFonts w:asciiTheme="majorHAnsi" w:hAnsiTheme="majorHAnsi"/>
          <w:sz w:val="24"/>
        </w:rPr>
        <w:t xml:space="preserve">y trainings for public servants were received positively. Finally, </w:t>
      </w:r>
      <w:r w:rsidRPr="0033583B">
        <w:rPr>
          <w:rFonts w:asciiTheme="majorHAnsi" w:hAnsiTheme="majorHAnsi"/>
          <w:sz w:val="24"/>
        </w:rPr>
        <w:t xml:space="preserve">popular perception </w:t>
      </w:r>
      <w:r w:rsidR="00AE2970">
        <w:rPr>
          <w:rFonts w:asciiTheme="majorHAnsi" w:hAnsiTheme="majorHAnsi"/>
          <w:sz w:val="24"/>
        </w:rPr>
        <w:t>about</w:t>
      </w:r>
      <w:r w:rsidRPr="0033583B">
        <w:rPr>
          <w:rFonts w:asciiTheme="majorHAnsi" w:hAnsiTheme="majorHAnsi"/>
          <w:sz w:val="24"/>
        </w:rPr>
        <w:t xml:space="preserve"> how much the fight against corruption had improved </w:t>
      </w:r>
      <w:r w:rsidR="00AE2970">
        <w:rPr>
          <w:rFonts w:asciiTheme="majorHAnsi" w:hAnsiTheme="majorHAnsi"/>
          <w:sz w:val="24"/>
        </w:rPr>
        <w:t>increased</w:t>
      </w:r>
      <w:r w:rsidRPr="0033583B">
        <w:rPr>
          <w:rFonts w:asciiTheme="majorHAnsi" w:hAnsiTheme="majorHAnsi"/>
          <w:sz w:val="24"/>
        </w:rPr>
        <w:t xml:space="preserve"> from 22%</w:t>
      </w:r>
      <w:r w:rsidR="00AE2970">
        <w:rPr>
          <w:rFonts w:asciiTheme="majorHAnsi" w:hAnsiTheme="majorHAnsi"/>
          <w:sz w:val="24"/>
        </w:rPr>
        <w:t xml:space="preserve"> in 2004 to almost 60% in 2009, when </w:t>
      </w:r>
      <w:r w:rsidRPr="0033583B">
        <w:rPr>
          <w:rFonts w:asciiTheme="majorHAnsi" w:hAnsiTheme="majorHAnsi"/>
          <w:sz w:val="24"/>
        </w:rPr>
        <w:t>regulations</w:t>
      </w:r>
      <w:r w:rsidR="00AE2970" w:rsidRPr="00AE2970">
        <w:rPr>
          <w:rFonts w:asciiTheme="majorHAnsi" w:hAnsiTheme="majorHAnsi"/>
          <w:sz w:val="24"/>
        </w:rPr>
        <w:t xml:space="preserve"> </w:t>
      </w:r>
      <w:r w:rsidRPr="0033583B">
        <w:rPr>
          <w:rFonts w:asciiTheme="majorHAnsi" w:hAnsiTheme="majorHAnsi"/>
          <w:sz w:val="24"/>
        </w:rPr>
        <w:t>like a Public Procurement Code and a Public Pr</w:t>
      </w:r>
      <w:r w:rsidR="00AE2970">
        <w:rPr>
          <w:rFonts w:asciiTheme="majorHAnsi" w:hAnsiTheme="majorHAnsi"/>
          <w:sz w:val="24"/>
        </w:rPr>
        <w:t xml:space="preserve">ocurement Disclosure Obligation </w:t>
      </w:r>
      <w:r w:rsidR="00AE2970" w:rsidRPr="0033583B">
        <w:rPr>
          <w:rFonts w:asciiTheme="majorHAnsi" w:hAnsiTheme="majorHAnsi"/>
          <w:sz w:val="24"/>
        </w:rPr>
        <w:t>were adopted</w:t>
      </w:r>
      <w:r w:rsidRPr="0033583B">
        <w:rPr>
          <w:rFonts w:asciiTheme="majorHAnsi" w:hAnsiTheme="majorHAnsi"/>
          <w:sz w:val="24"/>
        </w:rPr>
        <w:t>. (</w:t>
      </w:r>
      <w:proofErr w:type="spellStart"/>
      <w:r w:rsidRPr="0033583B">
        <w:rPr>
          <w:rFonts w:asciiTheme="majorHAnsi" w:hAnsiTheme="majorHAnsi"/>
          <w:sz w:val="24"/>
        </w:rPr>
        <w:t>Martínez</w:t>
      </w:r>
      <w:proofErr w:type="spellEnd"/>
      <w:r w:rsidRPr="0033583B">
        <w:rPr>
          <w:rFonts w:asciiTheme="majorHAnsi" w:hAnsiTheme="majorHAnsi"/>
          <w:sz w:val="24"/>
        </w:rPr>
        <w:t xml:space="preserve"> </w:t>
      </w:r>
      <w:proofErr w:type="spellStart"/>
      <w:r w:rsidRPr="0033583B">
        <w:rPr>
          <w:rFonts w:asciiTheme="majorHAnsi" w:hAnsiTheme="majorHAnsi"/>
          <w:sz w:val="24"/>
        </w:rPr>
        <w:t>Matute</w:t>
      </w:r>
      <w:proofErr w:type="spellEnd"/>
      <w:r w:rsidRPr="0033583B">
        <w:rPr>
          <w:rFonts w:asciiTheme="majorHAnsi" w:hAnsiTheme="majorHAnsi"/>
          <w:sz w:val="24"/>
        </w:rPr>
        <w:t xml:space="preserve"> 2013)</w:t>
      </w:r>
    </w:p>
    <w:p w14:paraId="7BB33629" w14:textId="7E8FA500" w:rsidR="00BE12E5" w:rsidRDefault="00BE12E5" w:rsidP="00ED67E5">
      <w:pPr>
        <w:spacing w:after="120" w:line="360" w:lineRule="auto"/>
        <w:jc w:val="both"/>
        <w:rPr>
          <w:rFonts w:asciiTheme="majorHAnsi" w:hAnsiTheme="majorHAnsi"/>
        </w:rPr>
      </w:pPr>
      <w:r>
        <w:rPr>
          <w:rFonts w:asciiTheme="majorHAnsi" w:hAnsiTheme="majorHAnsi"/>
          <w:sz w:val="24"/>
        </w:rPr>
        <w:t xml:space="preserve">Based on the aforementioned analysis, the country should: </w:t>
      </w:r>
      <w:r w:rsidRPr="0033583B">
        <w:rPr>
          <w:rFonts w:asciiTheme="majorHAnsi" w:hAnsiTheme="majorHAnsi"/>
          <w:sz w:val="24"/>
        </w:rPr>
        <w:t xml:space="preserve">1) Adopt a modern and comprehensive legal framework which regulates public procurement and public investments in general; 2) Enhance the legal framework which regulates conflict of interest to prevent collusion from former public officials, their relatives and other potential parties; 3) Make private property disclosure rules broader and stricter; 4) Assign independence, control and sanction attributions to the entity in charge of monitoring public procurements; 5) Increase the use of Information and Communication Technology (ICT) to </w:t>
      </w:r>
      <w:del w:id="236" w:author="Mario Alonso Rodríguez Vigueras" w:date="2017-04-26T10:42:00Z">
        <w:r w:rsidRPr="0033583B" w:rsidDel="005B5634">
          <w:rPr>
            <w:rFonts w:asciiTheme="majorHAnsi" w:hAnsiTheme="majorHAnsi"/>
            <w:sz w:val="24"/>
          </w:rPr>
          <w:delText xml:space="preserve">increase </w:delText>
        </w:r>
      </w:del>
      <w:ins w:id="237" w:author="Mario Alonso Rodríguez Vigueras" w:date="2017-04-26T10:42:00Z">
        <w:r>
          <w:rPr>
            <w:rFonts w:asciiTheme="majorHAnsi" w:hAnsiTheme="majorHAnsi"/>
            <w:sz w:val="24"/>
          </w:rPr>
          <w:t>augment</w:t>
        </w:r>
        <w:r w:rsidRPr="0033583B">
          <w:rPr>
            <w:rFonts w:asciiTheme="majorHAnsi" w:hAnsiTheme="majorHAnsi"/>
            <w:sz w:val="24"/>
          </w:rPr>
          <w:t xml:space="preserve"> </w:t>
        </w:r>
      </w:ins>
      <w:r w:rsidRPr="0033583B">
        <w:rPr>
          <w:rFonts w:asciiTheme="majorHAnsi" w:hAnsiTheme="majorHAnsi"/>
          <w:sz w:val="24"/>
        </w:rPr>
        <w:t>transparency and accountability of public procurements and public investments; 6) Apply ICT</w:t>
      </w:r>
      <w:r>
        <w:rPr>
          <w:rFonts w:asciiTheme="majorHAnsi" w:hAnsiTheme="majorHAnsi"/>
          <w:sz w:val="24"/>
        </w:rPr>
        <w:t xml:space="preserve"> </w:t>
      </w:r>
      <w:del w:id="238" w:author="Mario Alonso Rodríguez Vigueras" w:date="2017-04-26T10:42:00Z">
        <w:r w:rsidDel="004D0606">
          <w:rPr>
            <w:rFonts w:asciiTheme="majorHAnsi" w:hAnsiTheme="majorHAnsi"/>
            <w:sz w:val="24"/>
          </w:rPr>
          <w:delText>also</w:delText>
        </w:r>
        <w:r w:rsidRPr="0033583B" w:rsidDel="004D0606">
          <w:rPr>
            <w:rFonts w:asciiTheme="majorHAnsi" w:hAnsiTheme="majorHAnsi"/>
            <w:sz w:val="24"/>
          </w:rPr>
          <w:delText xml:space="preserve"> </w:delText>
        </w:r>
      </w:del>
      <w:r w:rsidRPr="0033583B">
        <w:rPr>
          <w:rFonts w:asciiTheme="majorHAnsi" w:hAnsiTheme="majorHAnsi"/>
          <w:sz w:val="24"/>
        </w:rPr>
        <w:t xml:space="preserve">to promote more competition among private suppliers; 6) </w:t>
      </w:r>
      <w:del w:id="239" w:author="Mario Alonso Rodríguez Vigueras" w:date="2017-04-26T10:42:00Z">
        <w:r w:rsidRPr="0033583B" w:rsidDel="004D0606">
          <w:rPr>
            <w:rFonts w:asciiTheme="majorHAnsi" w:hAnsiTheme="majorHAnsi"/>
            <w:sz w:val="24"/>
          </w:rPr>
          <w:delText xml:space="preserve">Promote </w:delText>
        </w:r>
      </w:del>
      <w:ins w:id="240" w:author="Mario Alonso Rodríguez Vigueras" w:date="2017-04-26T10:42:00Z">
        <w:r w:rsidRPr="0033583B">
          <w:rPr>
            <w:rFonts w:asciiTheme="majorHAnsi" w:hAnsiTheme="majorHAnsi"/>
            <w:sz w:val="24"/>
          </w:rPr>
          <w:t>Pro</w:t>
        </w:r>
        <w:r>
          <w:rPr>
            <w:rFonts w:asciiTheme="majorHAnsi" w:hAnsiTheme="majorHAnsi"/>
            <w:sz w:val="24"/>
          </w:rPr>
          <w:t>vide</w:t>
        </w:r>
        <w:r w:rsidRPr="0033583B">
          <w:rPr>
            <w:rFonts w:asciiTheme="majorHAnsi" w:hAnsiTheme="majorHAnsi"/>
            <w:sz w:val="24"/>
          </w:rPr>
          <w:t xml:space="preserve"> </w:t>
        </w:r>
      </w:ins>
      <w:r w:rsidRPr="0033583B">
        <w:rPr>
          <w:rFonts w:asciiTheme="majorHAnsi" w:hAnsiTheme="majorHAnsi"/>
          <w:sz w:val="24"/>
        </w:rPr>
        <w:t>regular t</w:t>
      </w:r>
      <w:r>
        <w:rPr>
          <w:rFonts w:asciiTheme="majorHAnsi" w:hAnsiTheme="majorHAnsi"/>
          <w:sz w:val="24"/>
        </w:rPr>
        <w:t>rainings for public servants</w:t>
      </w:r>
      <w:r w:rsidRPr="0033583B">
        <w:rPr>
          <w:rFonts w:asciiTheme="majorHAnsi" w:hAnsiTheme="majorHAnsi"/>
          <w:sz w:val="24"/>
        </w:rPr>
        <w:t xml:space="preserve">.   </w:t>
      </w:r>
    </w:p>
    <w:p w14:paraId="757A4149" w14:textId="41801201" w:rsidR="00135E31" w:rsidRPr="0033583B" w:rsidRDefault="00135E31" w:rsidP="00ED67E5">
      <w:pPr>
        <w:pStyle w:val="Ttulo3"/>
        <w:rPr>
          <w:rFonts w:cstheme="minorBidi"/>
        </w:rPr>
      </w:pPr>
      <w:bookmarkStart w:id="241" w:name="_Toc354842887"/>
      <w:r w:rsidRPr="0033583B">
        <w:t>Political Finance Regulation</w:t>
      </w:r>
      <w:bookmarkEnd w:id="241"/>
      <w:r w:rsidRPr="0033583B">
        <w:t xml:space="preserve"> </w:t>
      </w:r>
    </w:p>
    <w:p w14:paraId="6E27779E" w14:textId="246D6B0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In 2009</w:t>
      </w:r>
      <w:del w:id="242" w:author="Mario Alonso Rodríguez Vigueras" w:date="2017-04-26T10:22:00Z">
        <w:r w:rsidRPr="0033583B" w:rsidDel="00762AB1">
          <w:rPr>
            <w:rFonts w:asciiTheme="majorHAnsi" w:hAnsiTheme="majorHAnsi"/>
            <w:sz w:val="24"/>
          </w:rPr>
          <w:delText>,</w:delText>
        </w:r>
      </w:del>
      <w:r w:rsidRPr="0033583B">
        <w:rPr>
          <w:rFonts w:asciiTheme="majorHAnsi" w:hAnsiTheme="majorHAnsi"/>
          <w:sz w:val="24"/>
        </w:rPr>
        <w:t xml:space="preserve"> Argentina had parliamentary elections and the governing party lost</w:t>
      </w:r>
      <w:r w:rsidR="00DD6FF9">
        <w:rPr>
          <w:rFonts w:asciiTheme="majorHAnsi" w:hAnsiTheme="majorHAnsi"/>
          <w:sz w:val="24"/>
        </w:rPr>
        <w:t xml:space="preserve"> power</w:t>
      </w:r>
      <w:r w:rsidRPr="0033583B">
        <w:rPr>
          <w:rFonts w:asciiTheme="majorHAnsi" w:hAnsiTheme="majorHAnsi"/>
          <w:sz w:val="24"/>
        </w:rPr>
        <w:t xml:space="preserve">. </w:t>
      </w:r>
      <w:del w:id="243" w:author="Mario Alonso Rodríguez Vigueras" w:date="2017-04-26T10:22:00Z">
        <w:r w:rsidRPr="0033583B" w:rsidDel="002C7108">
          <w:rPr>
            <w:rFonts w:asciiTheme="majorHAnsi" w:hAnsiTheme="majorHAnsi"/>
            <w:sz w:val="24"/>
          </w:rPr>
          <w:delText>After that</w:delText>
        </w:r>
      </w:del>
      <w:ins w:id="244" w:author="Mario Alonso Rodríguez Vigueras" w:date="2017-04-26T10:22:00Z">
        <w:r w:rsidR="002C7108">
          <w:rPr>
            <w:rFonts w:asciiTheme="majorHAnsi" w:hAnsiTheme="majorHAnsi"/>
            <w:sz w:val="24"/>
          </w:rPr>
          <w:t xml:space="preserve">It was then that </w:t>
        </w:r>
      </w:ins>
      <w:del w:id="245" w:author="Mario Alonso Rodríguez Vigueras" w:date="2017-04-26T10:22:00Z">
        <w:r w:rsidRPr="0033583B" w:rsidDel="002C7108">
          <w:rPr>
            <w:rFonts w:asciiTheme="majorHAnsi" w:hAnsiTheme="majorHAnsi"/>
            <w:sz w:val="24"/>
          </w:rPr>
          <w:delText>,</w:delText>
        </w:r>
      </w:del>
      <w:r w:rsidRPr="0033583B">
        <w:rPr>
          <w:rFonts w:asciiTheme="majorHAnsi" w:hAnsiTheme="majorHAnsi"/>
          <w:sz w:val="24"/>
        </w:rPr>
        <w:t xml:space="preserve"> the government </w:t>
      </w:r>
      <w:r w:rsidR="00DD6FF9">
        <w:rPr>
          <w:rFonts w:asciiTheme="majorHAnsi" w:hAnsiTheme="majorHAnsi"/>
          <w:sz w:val="24"/>
        </w:rPr>
        <w:t>succeeded in passing Law 26,</w:t>
      </w:r>
      <w:r w:rsidRPr="0033583B">
        <w:rPr>
          <w:rFonts w:asciiTheme="majorHAnsi" w:hAnsiTheme="majorHAnsi"/>
          <w:sz w:val="24"/>
        </w:rPr>
        <w:t>571</w:t>
      </w:r>
      <w:r w:rsidR="00DD6FF9">
        <w:rPr>
          <w:rFonts w:asciiTheme="majorHAnsi" w:hAnsiTheme="majorHAnsi"/>
          <w:sz w:val="24"/>
        </w:rPr>
        <w:t>,</w:t>
      </w:r>
      <w:r w:rsidRPr="0033583B">
        <w:rPr>
          <w:rFonts w:asciiTheme="majorHAnsi" w:hAnsiTheme="majorHAnsi"/>
          <w:sz w:val="24"/>
        </w:rPr>
        <w:t xml:space="preserve"> which modified the ruling political finance legal framework. This law was presented as a step forward in terms of electoral equity</w:t>
      </w:r>
      <w:r w:rsidR="00A66676">
        <w:rPr>
          <w:rFonts w:asciiTheme="majorHAnsi" w:hAnsiTheme="majorHAnsi"/>
          <w:sz w:val="24"/>
        </w:rPr>
        <w:t xml:space="preserve"> and party finance transparency</w:t>
      </w:r>
      <w:del w:id="246" w:author="Mario Alonso Rodríguez Vigueras" w:date="2017-04-26T10:23:00Z">
        <w:r w:rsidR="00A66676" w:rsidDel="002C7108">
          <w:rPr>
            <w:rFonts w:asciiTheme="majorHAnsi" w:hAnsiTheme="majorHAnsi"/>
            <w:sz w:val="24"/>
          </w:rPr>
          <w:delText>,</w:delText>
        </w:r>
      </w:del>
      <w:r w:rsidRPr="0033583B">
        <w:rPr>
          <w:rFonts w:asciiTheme="majorHAnsi" w:hAnsiTheme="majorHAnsi"/>
          <w:sz w:val="24"/>
        </w:rPr>
        <w:t xml:space="preserve"> </w:t>
      </w:r>
      <w:r w:rsidR="00A66676">
        <w:rPr>
          <w:rFonts w:asciiTheme="majorHAnsi" w:hAnsiTheme="majorHAnsi"/>
          <w:sz w:val="24"/>
        </w:rPr>
        <w:t>but</w:t>
      </w:r>
      <w:r w:rsidRPr="0033583B">
        <w:rPr>
          <w:rFonts w:asciiTheme="majorHAnsi" w:hAnsiTheme="majorHAnsi"/>
          <w:sz w:val="24"/>
        </w:rPr>
        <w:t xml:space="preserve"> a deeper </w:t>
      </w:r>
      <w:r w:rsidR="00A66676" w:rsidRPr="0033583B">
        <w:rPr>
          <w:rFonts w:asciiTheme="majorHAnsi" w:hAnsiTheme="majorHAnsi"/>
          <w:sz w:val="24"/>
        </w:rPr>
        <w:t>analysis</w:t>
      </w:r>
      <w:r w:rsidRPr="0033583B">
        <w:rPr>
          <w:rFonts w:asciiTheme="majorHAnsi" w:hAnsiTheme="majorHAnsi"/>
          <w:sz w:val="24"/>
        </w:rPr>
        <w:t xml:space="preserve"> shows </w:t>
      </w:r>
      <w:del w:id="247" w:author="Mario Alonso Rodríguez Vigueras" w:date="2017-04-26T10:24:00Z">
        <w:r w:rsidRPr="002C7108" w:rsidDel="002C7108">
          <w:rPr>
            <w:rFonts w:asciiTheme="majorHAnsi" w:hAnsiTheme="majorHAnsi"/>
            <w:sz w:val="24"/>
            <w:highlight w:val="yellow"/>
            <w:rPrChange w:id="248" w:author="Mario Alonso Rodríguez Vigueras" w:date="2017-04-26T10:23:00Z">
              <w:rPr>
                <w:rFonts w:asciiTheme="majorHAnsi" w:hAnsiTheme="majorHAnsi"/>
                <w:sz w:val="24"/>
              </w:rPr>
            </w:rPrChange>
          </w:rPr>
          <w:delText>some shades</w:delText>
        </w:r>
      </w:del>
      <w:ins w:id="249" w:author="Mario Alonso Rodríguez Vigueras" w:date="2017-04-26T10:24:00Z">
        <w:r w:rsidR="002C7108">
          <w:rPr>
            <w:rFonts w:asciiTheme="majorHAnsi" w:hAnsiTheme="majorHAnsi"/>
            <w:sz w:val="24"/>
            <w:highlight w:val="yellow"/>
          </w:rPr>
          <w:t>the shortcomings</w:t>
        </w:r>
      </w:ins>
      <w:r w:rsidRPr="002C7108">
        <w:rPr>
          <w:rFonts w:asciiTheme="majorHAnsi" w:hAnsiTheme="majorHAnsi"/>
          <w:sz w:val="24"/>
          <w:highlight w:val="yellow"/>
          <w:rPrChange w:id="250" w:author="Mario Alonso Rodríguez Vigueras" w:date="2017-04-26T10:23:00Z">
            <w:rPr>
              <w:rFonts w:asciiTheme="majorHAnsi" w:hAnsiTheme="majorHAnsi"/>
              <w:sz w:val="24"/>
            </w:rPr>
          </w:rPrChange>
        </w:rPr>
        <w:t xml:space="preserve"> regarding that assumption</w:t>
      </w:r>
      <w:r w:rsidRPr="0033583B">
        <w:rPr>
          <w:rFonts w:asciiTheme="majorHAnsi" w:hAnsiTheme="majorHAnsi"/>
          <w:sz w:val="24"/>
        </w:rPr>
        <w:t xml:space="preserve">. </w:t>
      </w:r>
    </w:p>
    <w:p w14:paraId="48CCBB71" w14:textId="77777777" w:rsidR="002C7108" w:rsidRDefault="00135E31" w:rsidP="00ED67E5">
      <w:pPr>
        <w:spacing w:after="120" w:line="360" w:lineRule="auto"/>
        <w:jc w:val="both"/>
        <w:rPr>
          <w:ins w:id="251" w:author="Mario Alonso Rodríguez Vigueras" w:date="2017-04-26T10:28:00Z"/>
          <w:rFonts w:asciiTheme="majorHAnsi" w:hAnsiTheme="majorHAnsi"/>
          <w:sz w:val="24"/>
        </w:rPr>
      </w:pPr>
      <w:r w:rsidRPr="0033583B">
        <w:rPr>
          <w:rFonts w:asciiTheme="majorHAnsi" w:hAnsiTheme="majorHAnsi"/>
          <w:sz w:val="24"/>
        </w:rPr>
        <w:t xml:space="preserve">According to </w:t>
      </w:r>
      <w:del w:id="252" w:author="Mario Alonso Rodríguez Vigueras" w:date="2017-04-26T10:24:00Z">
        <w:r w:rsidRPr="0033583B" w:rsidDel="002C7108">
          <w:rPr>
            <w:rFonts w:asciiTheme="majorHAnsi" w:hAnsiTheme="majorHAnsi"/>
            <w:sz w:val="24"/>
          </w:rPr>
          <w:delText xml:space="preserve">the </w:delText>
        </w:r>
      </w:del>
      <w:commentRangeStart w:id="253"/>
      <w:r w:rsidRPr="0033583B">
        <w:rPr>
          <w:rFonts w:asciiTheme="majorHAnsi" w:hAnsiTheme="majorHAnsi"/>
          <w:sz w:val="24"/>
        </w:rPr>
        <w:t>specialists</w:t>
      </w:r>
      <w:commentRangeEnd w:id="253"/>
      <w:r w:rsidR="002C7108">
        <w:rPr>
          <w:rStyle w:val="Refdecomentario"/>
        </w:rPr>
        <w:commentReference w:id="253"/>
      </w:r>
      <w:r w:rsidRPr="0033583B">
        <w:rPr>
          <w:rFonts w:asciiTheme="majorHAnsi" w:hAnsiTheme="majorHAnsi"/>
          <w:sz w:val="24"/>
        </w:rPr>
        <w:t xml:space="preserve">, </w:t>
      </w:r>
      <w:del w:id="254" w:author="Mario Alonso Rodríguez Vigueras" w:date="2017-04-26T10:25:00Z">
        <w:r w:rsidRPr="0033583B" w:rsidDel="002C7108">
          <w:rPr>
            <w:rFonts w:asciiTheme="majorHAnsi" w:hAnsiTheme="majorHAnsi"/>
            <w:sz w:val="24"/>
          </w:rPr>
          <w:delText xml:space="preserve">the new </w:delText>
        </w:r>
        <w:r w:rsidR="00A66676" w:rsidDel="002C7108">
          <w:rPr>
            <w:rFonts w:asciiTheme="majorHAnsi" w:hAnsiTheme="majorHAnsi"/>
            <w:sz w:val="24"/>
          </w:rPr>
          <w:delText>law</w:delText>
        </w:r>
        <w:r w:rsidRPr="0033583B" w:rsidDel="002C7108">
          <w:rPr>
            <w:rFonts w:asciiTheme="majorHAnsi" w:hAnsiTheme="majorHAnsi"/>
            <w:sz w:val="24"/>
          </w:rPr>
          <w:delText xml:space="preserve"> has many problems.</w:delText>
        </w:r>
        <w:r w:rsidR="00A66676" w:rsidDel="002C7108">
          <w:rPr>
            <w:rFonts w:asciiTheme="majorHAnsi" w:hAnsiTheme="majorHAnsi"/>
            <w:sz w:val="24"/>
          </w:rPr>
          <w:delText xml:space="preserve"> I</w:delText>
        </w:r>
      </w:del>
      <w:ins w:id="255" w:author="Mario Alonso Rodríguez Vigueras" w:date="2017-04-26T10:25:00Z">
        <w:r w:rsidR="002C7108">
          <w:rPr>
            <w:rFonts w:asciiTheme="majorHAnsi" w:hAnsiTheme="majorHAnsi"/>
            <w:sz w:val="24"/>
          </w:rPr>
          <w:t>i</w:t>
        </w:r>
      </w:ins>
      <w:r w:rsidRPr="0033583B">
        <w:rPr>
          <w:rFonts w:asciiTheme="majorHAnsi" w:hAnsiTheme="majorHAnsi"/>
          <w:sz w:val="24"/>
        </w:rPr>
        <w:t xml:space="preserve">nstead of improving transparency and equity, </w:t>
      </w:r>
      <w:ins w:id="256" w:author="Mario Alonso Rodríguez Vigueras" w:date="2017-04-26T10:25:00Z">
        <w:r w:rsidR="002C7108">
          <w:rPr>
            <w:rFonts w:asciiTheme="majorHAnsi" w:hAnsiTheme="majorHAnsi"/>
            <w:sz w:val="24"/>
          </w:rPr>
          <w:t xml:space="preserve">the law </w:t>
        </w:r>
      </w:ins>
      <w:del w:id="257" w:author="Mario Alonso Rodríguez Vigueras" w:date="2017-04-26T10:25:00Z">
        <w:r w:rsidR="00A66676" w:rsidDel="002C7108">
          <w:rPr>
            <w:rFonts w:asciiTheme="majorHAnsi" w:hAnsiTheme="majorHAnsi"/>
            <w:sz w:val="24"/>
          </w:rPr>
          <w:delText>it</w:delText>
        </w:r>
      </w:del>
      <w:r w:rsidR="00A66676">
        <w:rPr>
          <w:rFonts w:asciiTheme="majorHAnsi" w:hAnsiTheme="majorHAnsi"/>
          <w:sz w:val="24"/>
        </w:rPr>
        <w:t xml:space="preserve"> creates</w:t>
      </w:r>
      <w:r w:rsidRPr="0033583B">
        <w:rPr>
          <w:rFonts w:asciiTheme="majorHAnsi" w:hAnsiTheme="majorHAnsi"/>
          <w:sz w:val="24"/>
        </w:rPr>
        <w:t xml:space="preserve"> negative incentives </w:t>
      </w:r>
      <w:r w:rsidR="00A66676">
        <w:rPr>
          <w:rFonts w:asciiTheme="majorHAnsi" w:hAnsiTheme="majorHAnsi"/>
          <w:sz w:val="24"/>
        </w:rPr>
        <w:t>that</w:t>
      </w:r>
      <w:r w:rsidRPr="0033583B">
        <w:rPr>
          <w:rFonts w:asciiTheme="majorHAnsi" w:hAnsiTheme="majorHAnsi"/>
          <w:sz w:val="24"/>
        </w:rPr>
        <w:t xml:space="preserve"> </w:t>
      </w:r>
      <w:r w:rsidR="00A66676">
        <w:rPr>
          <w:rFonts w:asciiTheme="majorHAnsi" w:hAnsiTheme="majorHAnsi"/>
          <w:sz w:val="24"/>
        </w:rPr>
        <w:t>increase the</w:t>
      </w:r>
      <w:r w:rsidRPr="0033583B">
        <w:rPr>
          <w:rFonts w:asciiTheme="majorHAnsi" w:hAnsiTheme="majorHAnsi"/>
          <w:sz w:val="24"/>
        </w:rPr>
        <w:t xml:space="preserve"> corruption </w:t>
      </w:r>
      <w:r w:rsidR="00A66676">
        <w:rPr>
          <w:rFonts w:asciiTheme="majorHAnsi" w:hAnsiTheme="majorHAnsi"/>
          <w:sz w:val="24"/>
        </w:rPr>
        <w:t>of</w:t>
      </w:r>
      <w:r w:rsidRPr="0033583B">
        <w:rPr>
          <w:rFonts w:asciiTheme="majorHAnsi" w:hAnsiTheme="majorHAnsi"/>
          <w:sz w:val="24"/>
        </w:rPr>
        <w:t xml:space="preserve"> the political finance system. For instance, it </w:t>
      </w:r>
      <w:r w:rsidR="00A66676">
        <w:rPr>
          <w:rFonts w:asciiTheme="majorHAnsi" w:hAnsiTheme="majorHAnsi"/>
          <w:sz w:val="24"/>
        </w:rPr>
        <w:t>establishes</w:t>
      </w:r>
      <w:r w:rsidRPr="0033583B">
        <w:rPr>
          <w:rFonts w:asciiTheme="majorHAnsi" w:hAnsiTheme="majorHAnsi"/>
          <w:sz w:val="24"/>
        </w:rPr>
        <w:t xml:space="preserve"> a low lim</w:t>
      </w:r>
      <w:r w:rsidR="00A66676">
        <w:rPr>
          <w:rFonts w:asciiTheme="majorHAnsi" w:hAnsiTheme="majorHAnsi"/>
          <w:sz w:val="24"/>
        </w:rPr>
        <w:t xml:space="preserve">it for private donations, which </w:t>
      </w:r>
      <w:r w:rsidRPr="0033583B">
        <w:rPr>
          <w:rFonts w:asciiTheme="majorHAnsi" w:hAnsiTheme="majorHAnsi"/>
          <w:sz w:val="24"/>
        </w:rPr>
        <w:t xml:space="preserve">leads to illegal methods of funding. Moreover, the </w:t>
      </w:r>
      <w:r w:rsidR="00A66676">
        <w:rPr>
          <w:rFonts w:asciiTheme="majorHAnsi" w:hAnsiTheme="majorHAnsi"/>
          <w:sz w:val="24"/>
        </w:rPr>
        <w:t>law</w:t>
      </w:r>
      <w:r w:rsidRPr="0033583B">
        <w:rPr>
          <w:rFonts w:asciiTheme="majorHAnsi" w:hAnsiTheme="majorHAnsi"/>
          <w:sz w:val="24"/>
        </w:rPr>
        <w:t xml:space="preserve"> unified parties´ </w:t>
      </w:r>
      <w:del w:id="258" w:author="Mario Alonso Rodríguez Vigueras" w:date="2017-04-26T10:25:00Z">
        <w:r w:rsidRPr="0033583B" w:rsidDel="002C7108">
          <w:rPr>
            <w:rFonts w:asciiTheme="majorHAnsi" w:hAnsiTheme="majorHAnsi"/>
            <w:sz w:val="24"/>
          </w:rPr>
          <w:delText xml:space="preserve">ordinaries </w:delText>
        </w:r>
      </w:del>
      <w:ins w:id="259" w:author="Mario Alonso Rodríguez Vigueras" w:date="2017-04-26T10:25:00Z">
        <w:r w:rsidR="002C7108">
          <w:rPr>
            <w:rFonts w:asciiTheme="majorHAnsi" w:hAnsiTheme="majorHAnsi"/>
            <w:sz w:val="24"/>
          </w:rPr>
          <w:t>ordinary</w:t>
        </w:r>
        <w:r w:rsidR="002C7108" w:rsidRPr="0033583B">
          <w:rPr>
            <w:rFonts w:asciiTheme="majorHAnsi" w:hAnsiTheme="majorHAnsi"/>
            <w:sz w:val="24"/>
          </w:rPr>
          <w:t xml:space="preserve"> </w:t>
        </w:r>
      </w:ins>
      <w:r w:rsidRPr="0033583B">
        <w:rPr>
          <w:rFonts w:asciiTheme="majorHAnsi" w:hAnsiTheme="majorHAnsi"/>
          <w:sz w:val="24"/>
        </w:rPr>
        <w:t xml:space="preserve">and electoral campaigns bank accounts, increasing the complexity to track </w:t>
      </w:r>
      <w:r w:rsidR="00A66676">
        <w:rPr>
          <w:rFonts w:asciiTheme="majorHAnsi" w:hAnsiTheme="majorHAnsi"/>
          <w:sz w:val="24"/>
        </w:rPr>
        <w:t xml:space="preserve">money. </w:t>
      </w:r>
    </w:p>
    <w:p w14:paraId="3AA83743" w14:textId="713FBA0F" w:rsidR="00A66676" w:rsidDel="002C7108" w:rsidRDefault="00A66676" w:rsidP="00ED67E5">
      <w:pPr>
        <w:spacing w:after="120" w:line="360" w:lineRule="auto"/>
        <w:jc w:val="both"/>
        <w:rPr>
          <w:del w:id="260" w:author="Mario Alonso Rodríguez Vigueras" w:date="2017-04-26T10:28:00Z"/>
          <w:rFonts w:asciiTheme="majorHAnsi" w:hAnsiTheme="majorHAnsi"/>
          <w:sz w:val="24"/>
        </w:rPr>
      </w:pPr>
      <w:r>
        <w:rPr>
          <w:rFonts w:asciiTheme="majorHAnsi" w:hAnsiTheme="majorHAnsi"/>
          <w:sz w:val="24"/>
        </w:rPr>
        <w:lastRenderedPageBreak/>
        <w:t>Also, the parties’</w:t>
      </w:r>
      <w:r w:rsidR="00135E31" w:rsidRPr="0033583B">
        <w:rPr>
          <w:rFonts w:asciiTheme="majorHAnsi" w:hAnsiTheme="majorHAnsi"/>
          <w:sz w:val="24"/>
        </w:rPr>
        <w:t xml:space="preserve"> own advertising spaces were prohibited, </w:t>
      </w:r>
      <w:del w:id="261" w:author="Mario Alonso Rodríguez Vigueras" w:date="2017-04-26T10:27:00Z">
        <w:r w:rsidR="00135E31" w:rsidRPr="0033583B" w:rsidDel="002C7108">
          <w:rPr>
            <w:rFonts w:asciiTheme="majorHAnsi" w:hAnsiTheme="majorHAnsi"/>
            <w:sz w:val="24"/>
          </w:rPr>
          <w:delText xml:space="preserve">having </w:delText>
        </w:r>
      </w:del>
      <w:ins w:id="262" w:author="Mario Alonso Rodríguez Vigueras" w:date="2017-04-26T10:27:00Z">
        <w:r w:rsidR="002C7108">
          <w:rPr>
            <w:rFonts w:asciiTheme="majorHAnsi" w:hAnsiTheme="majorHAnsi"/>
            <w:sz w:val="24"/>
          </w:rPr>
          <w:t>limiting their</w:t>
        </w:r>
        <w:r w:rsidR="002C7108" w:rsidRPr="0033583B">
          <w:rPr>
            <w:rFonts w:asciiTheme="majorHAnsi" w:hAnsiTheme="majorHAnsi"/>
            <w:sz w:val="24"/>
          </w:rPr>
          <w:t xml:space="preserve"> </w:t>
        </w:r>
      </w:ins>
      <w:r w:rsidR="00135E31" w:rsidRPr="0033583B">
        <w:rPr>
          <w:rFonts w:asciiTheme="majorHAnsi" w:hAnsiTheme="majorHAnsi"/>
          <w:sz w:val="24"/>
        </w:rPr>
        <w:t xml:space="preserve">access only to advertising spaces provided by the </w:t>
      </w:r>
      <w:commentRangeStart w:id="263"/>
      <w:r w:rsidR="00135E31" w:rsidRPr="0033583B">
        <w:rPr>
          <w:rFonts w:asciiTheme="majorHAnsi" w:hAnsiTheme="majorHAnsi"/>
          <w:sz w:val="24"/>
        </w:rPr>
        <w:t>State</w:t>
      </w:r>
      <w:commentRangeEnd w:id="263"/>
      <w:r w:rsidR="002C7108">
        <w:rPr>
          <w:rStyle w:val="Refdecomentario"/>
        </w:rPr>
        <w:commentReference w:id="263"/>
      </w:r>
      <w:r w:rsidR="00135E31" w:rsidRPr="0033583B">
        <w:rPr>
          <w:rFonts w:asciiTheme="majorHAnsi" w:hAnsiTheme="majorHAnsi"/>
          <w:sz w:val="24"/>
        </w:rPr>
        <w:t xml:space="preserve">. </w:t>
      </w:r>
    </w:p>
    <w:p w14:paraId="42B2920C" w14:textId="77777777" w:rsidR="002C7108" w:rsidRDefault="00135E31" w:rsidP="00ED67E5">
      <w:pPr>
        <w:spacing w:after="120" w:line="360" w:lineRule="auto"/>
        <w:jc w:val="both"/>
        <w:rPr>
          <w:ins w:id="264" w:author="Mario Alonso Rodríguez Vigueras" w:date="2017-04-26T10:30:00Z"/>
          <w:rFonts w:asciiTheme="majorHAnsi" w:hAnsiTheme="majorHAnsi"/>
          <w:sz w:val="24"/>
        </w:rPr>
      </w:pPr>
      <w:r w:rsidRPr="0033583B">
        <w:rPr>
          <w:rFonts w:asciiTheme="majorHAnsi" w:hAnsiTheme="majorHAnsi"/>
          <w:sz w:val="24"/>
        </w:rPr>
        <w:t xml:space="preserve">Furthermore, State advertising is unregulated, which, on the one hand, gives the government the opportunity to use </w:t>
      </w:r>
      <w:del w:id="265" w:author="Mario Alonso Rodríguez Vigueras" w:date="2017-04-26T10:30:00Z">
        <w:r w:rsidRPr="0033583B" w:rsidDel="002C7108">
          <w:rPr>
            <w:rFonts w:asciiTheme="majorHAnsi" w:hAnsiTheme="majorHAnsi"/>
            <w:sz w:val="24"/>
          </w:rPr>
          <w:delText xml:space="preserve">those </w:delText>
        </w:r>
      </w:del>
      <w:r w:rsidRPr="0033583B">
        <w:rPr>
          <w:rFonts w:asciiTheme="majorHAnsi" w:hAnsiTheme="majorHAnsi"/>
          <w:sz w:val="24"/>
        </w:rPr>
        <w:t>advertising spaces with electoral goals</w:t>
      </w:r>
      <w:ins w:id="266" w:author="Mario Alonso Rodríguez Vigueras" w:date="2017-04-26T10:29:00Z">
        <w:r w:rsidR="002C7108">
          <w:rPr>
            <w:rFonts w:asciiTheme="majorHAnsi" w:hAnsiTheme="majorHAnsi"/>
            <w:sz w:val="24"/>
          </w:rPr>
          <w:t xml:space="preserve">, while </w:t>
        </w:r>
      </w:ins>
      <w:del w:id="267" w:author="Mario Alonso Rodríguez Vigueras" w:date="2017-04-26T10:29:00Z">
        <w:r w:rsidRPr="0033583B" w:rsidDel="002C7108">
          <w:rPr>
            <w:rFonts w:asciiTheme="majorHAnsi" w:hAnsiTheme="majorHAnsi"/>
            <w:sz w:val="24"/>
          </w:rPr>
          <w:delText xml:space="preserve">. </w:delText>
        </w:r>
      </w:del>
      <w:ins w:id="268" w:author="Mario Alonso Rodríguez Vigueras" w:date="2017-04-26T10:29:00Z">
        <w:r w:rsidR="002C7108">
          <w:rPr>
            <w:rFonts w:asciiTheme="majorHAnsi" w:hAnsiTheme="majorHAnsi"/>
            <w:sz w:val="24"/>
          </w:rPr>
          <w:t>o</w:t>
        </w:r>
      </w:ins>
      <w:del w:id="269" w:author="Mario Alonso Rodríguez Vigueras" w:date="2017-04-26T10:29:00Z">
        <w:r w:rsidRPr="0033583B" w:rsidDel="002C7108">
          <w:rPr>
            <w:rFonts w:asciiTheme="majorHAnsi" w:hAnsiTheme="majorHAnsi"/>
            <w:sz w:val="24"/>
          </w:rPr>
          <w:delText>O</w:delText>
        </w:r>
      </w:del>
      <w:r w:rsidRPr="0033583B">
        <w:rPr>
          <w:rFonts w:asciiTheme="majorHAnsi" w:hAnsiTheme="majorHAnsi"/>
          <w:sz w:val="24"/>
        </w:rPr>
        <w:t>n the other</w:t>
      </w:r>
      <w:del w:id="270" w:author="Mario Alonso Rodríguez Vigueras" w:date="2017-04-26T10:30:00Z">
        <w:r w:rsidRPr="0033583B" w:rsidDel="002C7108">
          <w:rPr>
            <w:rFonts w:asciiTheme="majorHAnsi" w:hAnsiTheme="majorHAnsi"/>
            <w:sz w:val="24"/>
          </w:rPr>
          <w:delText xml:space="preserve"> hand</w:delText>
        </w:r>
      </w:del>
      <w:r w:rsidRPr="0033583B">
        <w:rPr>
          <w:rFonts w:asciiTheme="majorHAnsi" w:hAnsiTheme="majorHAnsi"/>
          <w:sz w:val="24"/>
        </w:rPr>
        <w:t xml:space="preserve">, it opened a broad margin of governmental discretion to influence the media through the assignment or cancellation of official advertising funds. </w:t>
      </w:r>
    </w:p>
    <w:p w14:paraId="7B24CA07" w14:textId="5799B2E6"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In addition, the sanctions</w:t>
      </w:r>
      <w:ins w:id="271" w:author="Mario Alonso Rodríguez Vigueras" w:date="2017-04-26T10:30:00Z">
        <w:r w:rsidR="002C7108">
          <w:rPr>
            <w:rFonts w:asciiTheme="majorHAnsi" w:hAnsiTheme="majorHAnsi"/>
            <w:sz w:val="24"/>
          </w:rPr>
          <w:t>’</w:t>
        </w:r>
      </w:ins>
      <w:r w:rsidRPr="0033583B">
        <w:rPr>
          <w:rFonts w:asciiTheme="majorHAnsi" w:hAnsiTheme="majorHAnsi"/>
          <w:sz w:val="24"/>
        </w:rPr>
        <w:t xml:space="preserve"> system concerning transparency and accountability violations is weak and does not affect candidates. Finally, the judiciary has not complied with legal dea</w:t>
      </w:r>
      <w:r w:rsidR="00A66676">
        <w:rPr>
          <w:rFonts w:asciiTheme="majorHAnsi" w:hAnsiTheme="majorHAnsi"/>
          <w:sz w:val="24"/>
        </w:rPr>
        <w:t>dlines to sanction parties</w:t>
      </w:r>
      <w:r w:rsidRPr="0033583B">
        <w:rPr>
          <w:rFonts w:asciiTheme="majorHAnsi" w:hAnsiTheme="majorHAnsi"/>
          <w:sz w:val="24"/>
        </w:rPr>
        <w:t xml:space="preserve">. (Ferreira Rubio 2012; </w:t>
      </w:r>
      <w:proofErr w:type="spellStart"/>
      <w:r w:rsidRPr="0033583B">
        <w:rPr>
          <w:rFonts w:asciiTheme="majorHAnsi" w:hAnsiTheme="majorHAnsi"/>
          <w:sz w:val="24"/>
        </w:rPr>
        <w:t>Secchi</w:t>
      </w:r>
      <w:proofErr w:type="spellEnd"/>
      <w:r w:rsidRPr="0033583B">
        <w:rPr>
          <w:rFonts w:asciiTheme="majorHAnsi" w:hAnsiTheme="majorHAnsi"/>
          <w:sz w:val="24"/>
        </w:rPr>
        <w:t xml:space="preserve"> 2015) </w:t>
      </w:r>
    </w:p>
    <w:p w14:paraId="2B122A34" w14:textId="027B5B76" w:rsidR="00316F51" w:rsidRDefault="00BF434E" w:rsidP="00316F51">
      <w:pPr>
        <w:keepNext/>
        <w:jc w:val="center"/>
      </w:pPr>
      <w:r w:rsidRPr="00BF434E">
        <w:rPr>
          <w:noProof/>
          <w:lang w:val="es-ES" w:eastAsia="es-ES"/>
        </w:rPr>
        <w:drawing>
          <wp:inline distT="0" distB="0" distL="0" distR="0" wp14:anchorId="39F6EF83" wp14:editId="712386FE">
            <wp:extent cx="5396230" cy="3942639"/>
            <wp:effectExtent l="0" t="0" r="0" b="0"/>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396230" cy="3942639"/>
                    </a:xfrm>
                    <a:prstGeom prst="rect">
                      <a:avLst/>
                    </a:prstGeom>
                    <a:noFill/>
                    <a:ln>
                      <a:noFill/>
                    </a:ln>
                  </pic:spPr>
                </pic:pic>
              </a:graphicData>
            </a:graphic>
          </wp:inline>
        </w:drawing>
      </w:r>
    </w:p>
    <w:p w14:paraId="4D676275" w14:textId="318BEBD0" w:rsidR="00135E31" w:rsidRPr="00536657" w:rsidRDefault="00316F51" w:rsidP="00316F51">
      <w:pPr>
        <w:pStyle w:val="Epgrafe"/>
        <w:jc w:val="center"/>
        <w:rPr>
          <w:rFonts w:ascii="Cambria" w:hAnsi="Cambria"/>
          <w:color w:val="auto"/>
        </w:rPr>
      </w:pPr>
      <w:bookmarkStart w:id="272" w:name="_Toc354860449"/>
      <w:proofErr w:type="gramStart"/>
      <w:r w:rsidRPr="00536657">
        <w:rPr>
          <w:rFonts w:ascii="Cambria" w:hAnsi="Cambria"/>
          <w:color w:val="auto"/>
        </w:rPr>
        <w:t xml:space="preserve">Figure </w:t>
      </w:r>
      <w:r w:rsidRPr="00536657">
        <w:rPr>
          <w:rFonts w:ascii="Cambria" w:hAnsi="Cambria"/>
          <w:color w:val="auto"/>
        </w:rPr>
        <w:fldChar w:fldCharType="begin"/>
      </w:r>
      <w:r w:rsidRPr="00536657">
        <w:rPr>
          <w:rFonts w:ascii="Cambria" w:hAnsi="Cambria"/>
          <w:color w:val="auto"/>
        </w:rPr>
        <w:instrText xml:space="preserve"> SEQ Figure \* ROMAN </w:instrText>
      </w:r>
      <w:r w:rsidRPr="00536657">
        <w:rPr>
          <w:rFonts w:ascii="Cambria" w:hAnsi="Cambria"/>
          <w:color w:val="auto"/>
        </w:rPr>
        <w:fldChar w:fldCharType="separate"/>
      </w:r>
      <w:r w:rsidR="00CA2C86">
        <w:rPr>
          <w:rFonts w:ascii="Cambria" w:hAnsi="Cambria"/>
          <w:noProof/>
          <w:color w:val="auto"/>
        </w:rPr>
        <w:t>XXI</w:t>
      </w:r>
      <w:r w:rsidRPr="00536657">
        <w:rPr>
          <w:rFonts w:ascii="Cambria" w:hAnsi="Cambria"/>
          <w:color w:val="auto"/>
        </w:rPr>
        <w:fldChar w:fldCharType="end"/>
      </w:r>
      <w:r w:rsidRPr="00536657">
        <w:rPr>
          <w:rFonts w:ascii="Cambria" w:hAnsi="Cambria"/>
          <w:color w:val="auto"/>
        </w:rPr>
        <w:t>.</w:t>
      </w:r>
      <w:proofErr w:type="gramEnd"/>
      <w:r w:rsidRPr="00536657">
        <w:rPr>
          <w:rFonts w:ascii="Cambria" w:hAnsi="Cambria"/>
          <w:color w:val="auto"/>
        </w:rPr>
        <w:t xml:space="preserve"> Argentina PFR sub-indexes and Achievers</w:t>
      </w:r>
      <w:bookmarkEnd w:id="272"/>
    </w:p>
    <w:p w14:paraId="1238FC59" w14:textId="45B424DE"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Beyond the main weaknesses of the Argen</w:t>
      </w:r>
      <w:r w:rsidR="00316F51">
        <w:rPr>
          <w:rFonts w:asciiTheme="majorHAnsi" w:hAnsiTheme="majorHAnsi"/>
          <w:sz w:val="24"/>
        </w:rPr>
        <w:t>tinean political finance system</w:t>
      </w:r>
      <w:r w:rsidRPr="0033583B">
        <w:rPr>
          <w:rFonts w:asciiTheme="majorHAnsi" w:hAnsiTheme="majorHAnsi"/>
          <w:sz w:val="24"/>
        </w:rPr>
        <w:t xml:space="preserve">, there is </w:t>
      </w:r>
      <w:ins w:id="273" w:author="Mario Alonso Rodríguez Vigueras" w:date="2017-04-26T10:31:00Z">
        <w:r w:rsidR="002C7108">
          <w:rPr>
            <w:rFonts w:asciiTheme="majorHAnsi" w:hAnsiTheme="majorHAnsi"/>
            <w:sz w:val="24"/>
          </w:rPr>
          <w:t xml:space="preserve">a </w:t>
        </w:r>
      </w:ins>
      <w:r w:rsidRPr="0033583B">
        <w:rPr>
          <w:rFonts w:asciiTheme="majorHAnsi" w:hAnsiTheme="majorHAnsi"/>
          <w:sz w:val="24"/>
        </w:rPr>
        <w:t xml:space="preserve">general agreement </w:t>
      </w:r>
      <w:del w:id="274" w:author="Mario Alonso Rodríguez Vigueras" w:date="2017-04-26T10:31:00Z">
        <w:r w:rsidR="00316F51" w:rsidDel="002C7108">
          <w:rPr>
            <w:rFonts w:asciiTheme="majorHAnsi" w:hAnsiTheme="majorHAnsi"/>
            <w:sz w:val="24"/>
          </w:rPr>
          <w:delText xml:space="preserve">of the statement </w:delText>
        </w:r>
      </w:del>
      <w:r w:rsidR="00316F51">
        <w:rPr>
          <w:rFonts w:asciiTheme="majorHAnsi" w:hAnsiTheme="majorHAnsi"/>
          <w:sz w:val="24"/>
        </w:rPr>
        <w:t>that, like i</w:t>
      </w:r>
      <w:r w:rsidRPr="0033583B">
        <w:rPr>
          <w:rFonts w:asciiTheme="majorHAnsi" w:hAnsiTheme="majorHAnsi"/>
          <w:sz w:val="24"/>
        </w:rPr>
        <w:t>n</w:t>
      </w:r>
      <w:r w:rsidR="00316F51">
        <w:rPr>
          <w:rFonts w:asciiTheme="majorHAnsi" w:hAnsiTheme="majorHAnsi"/>
          <w:sz w:val="24"/>
        </w:rPr>
        <w:t xml:space="preserve"> the rest of</w:t>
      </w:r>
      <w:r w:rsidRPr="0033583B">
        <w:rPr>
          <w:rFonts w:asciiTheme="majorHAnsi" w:hAnsiTheme="majorHAnsi"/>
          <w:sz w:val="24"/>
        </w:rPr>
        <w:t xml:space="preserve"> Latin America, the </w:t>
      </w:r>
      <w:ins w:id="275" w:author="Mario Alonso Rodríguez Vigueras" w:date="2017-04-26T10:31:00Z">
        <w:r w:rsidR="002C7108">
          <w:rPr>
            <w:rFonts w:asciiTheme="majorHAnsi" w:hAnsiTheme="majorHAnsi"/>
            <w:sz w:val="24"/>
          </w:rPr>
          <w:t xml:space="preserve">underlying </w:t>
        </w:r>
      </w:ins>
      <w:r w:rsidRPr="0033583B">
        <w:rPr>
          <w:rFonts w:asciiTheme="majorHAnsi" w:hAnsiTheme="majorHAnsi"/>
          <w:sz w:val="24"/>
        </w:rPr>
        <w:t xml:space="preserve">problem is not the lack of regulation but the inability to enforce legal frameworks. (International IDEA </w:t>
      </w:r>
      <w:commentRangeStart w:id="276"/>
      <w:r w:rsidRPr="0033583B">
        <w:rPr>
          <w:rFonts w:asciiTheme="majorHAnsi" w:hAnsiTheme="majorHAnsi"/>
          <w:sz w:val="24"/>
        </w:rPr>
        <w:t>2014</w:t>
      </w:r>
      <w:commentRangeEnd w:id="276"/>
      <w:r w:rsidR="005B5634">
        <w:rPr>
          <w:rStyle w:val="Refdecomentario"/>
        </w:rPr>
        <w:commentReference w:id="276"/>
      </w:r>
      <w:r w:rsidRPr="0033583B">
        <w:rPr>
          <w:rFonts w:asciiTheme="majorHAnsi" w:hAnsiTheme="majorHAnsi"/>
          <w:sz w:val="24"/>
        </w:rPr>
        <w:t xml:space="preserve">) Nevertheless, </w:t>
      </w:r>
      <w:r w:rsidR="00536657">
        <w:rPr>
          <w:rFonts w:asciiTheme="majorHAnsi" w:hAnsiTheme="majorHAnsi"/>
          <w:sz w:val="24"/>
        </w:rPr>
        <w:t>as shown in</w:t>
      </w:r>
      <w:r w:rsidRPr="0033583B">
        <w:rPr>
          <w:rFonts w:asciiTheme="majorHAnsi" w:hAnsiTheme="majorHAnsi"/>
          <w:sz w:val="24"/>
        </w:rPr>
        <w:t xml:space="preserve"> </w:t>
      </w:r>
      <w:r w:rsidR="00536657">
        <w:rPr>
          <w:rFonts w:asciiTheme="majorHAnsi" w:hAnsiTheme="majorHAnsi"/>
          <w:sz w:val="24"/>
        </w:rPr>
        <w:t>Figure XX</w:t>
      </w:r>
      <w:r w:rsidRPr="0033583B">
        <w:rPr>
          <w:rFonts w:asciiTheme="majorHAnsi" w:hAnsiTheme="majorHAnsi"/>
          <w:sz w:val="24"/>
        </w:rPr>
        <w:t>, Latin American achievers regulate their political finance syst</w:t>
      </w:r>
      <w:r w:rsidR="00536657">
        <w:rPr>
          <w:rFonts w:asciiTheme="majorHAnsi" w:hAnsiTheme="majorHAnsi"/>
          <w:sz w:val="24"/>
        </w:rPr>
        <w:t>ems differently than Argentina</w:t>
      </w:r>
      <w:r w:rsidRPr="0033583B">
        <w:rPr>
          <w:rFonts w:asciiTheme="majorHAnsi" w:hAnsiTheme="majorHAnsi"/>
          <w:sz w:val="24"/>
        </w:rPr>
        <w:t xml:space="preserve">, </w:t>
      </w:r>
      <w:r w:rsidR="00536657">
        <w:rPr>
          <w:rFonts w:asciiTheme="majorHAnsi" w:hAnsiTheme="majorHAnsi"/>
          <w:sz w:val="24"/>
        </w:rPr>
        <w:t xml:space="preserve">so </w:t>
      </w:r>
      <w:r w:rsidRPr="0033583B">
        <w:rPr>
          <w:rFonts w:asciiTheme="majorHAnsi" w:hAnsiTheme="majorHAnsi"/>
          <w:sz w:val="24"/>
        </w:rPr>
        <w:lastRenderedPageBreak/>
        <w:t xml:space="preserve">identifying their </w:t>
      </w:r>
      <w:r w:rsidR="00536657">
        <w:rPr>
          <w:rFonts w:asciiTheme="majorHAnsi" w:hAnsiTheme="majorHAnsi"/>
          <w:sz w:val="24"/>
        </w:rPr>
        <w:t>patterns of regulation could be</w:t>
      </w:r>
      <w:r w:rsidRPr="0033583B">
        <w:rPr>
          <w:rFonts w:asciiTheme="majorHAnsi" w:hAnsiTheme="majorHAnsi"/>
          <w:sz w:val="24"/>
        </w:rPr>
        <w:t xml:space="preserve"> helpful to confirm </w:t>
      </w:r>
      <w:r w:rsidR="00536657">
        <w:rPr>
          <w:rFonts w:asciiTheme="majorHAnsi" w:hAnsiTheme="majorHAnsi"/>
          <w:sz w:val="24"/>
        </w:rPr>
        <w:t xml:space="preserve">the measures to adopt. </w:t>
      </w:r>
    </w:p>
    <w:p w14:paraId="2F358DA4" w14:textId="06E4CE4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Chile, for example, made all the electoral f</w:t>
      </w:r>
      <w:del w:id="277" w:author="Mario Alonso Rodríguez Vigueras" w:date="2017-04-26T10:34:00Z">
        <w:r w:rsidRPr="0033583B" w:rsidDel="005B5634">
          <w:rPr>
            <w:rFonts w:asciiTheme="majorHAnsi" w:hAnsiTheme="majorHAnsi"/>
            <w:sz w:val="24"/>
          </w:rPr>
          <w:delText>o</w:delText>
        </w:r>
      </w:del>
      <w:r w:rsidRPr="0033583B">
        <w:rPr>
          <w:rFonts w:asciiTheme="majorHAnsi" w:hAnsiTheme="majorHAnsi"/>
          <w:sz w:val="24"/>
        </w:rPr>
        <w:t>unding and expenses information public (Po</w:t>
      </w:r>
      <w:r w:rsidR="00536657">
        <w:rPr>
          <w:rFonts w:asciiTheme="majorHAnsi" w:hAnsiTheme="majorHAnsi"/>
          <w:sz w:val="24"/>
        </w:rPr>
        <w:t xml:space="preserve">blete 2015) and in 2015, </w:t>
      </w:r>
      <w:commentRangeStart w:id="278"/>
      <w:r w:rsidR="00536657">
        <w:rPr>
          <w:rFonts w:asciiTheme="majorHAnsi" w:hAnsiTheme="majorHAnsi"/>
          <w:sz w:val="24"/>
        </w:rPr>
        <w:t>Law</w:t>
      </w:r>
      <w:commentRangeEnd w:id="278"/>
      <w:r w:rsidR="005B5634">
        <w:rPr>
          <w:rStyle w:val="Refdecomentario"/>
        </w:rPr>
        <w:commentReference w:id="278"/>
      </w:r>
      <w:r w:rsidR="00536657">
        <w:rPr>
          <w:rFonts w:asciiTheme="majorHAnsi" w:hAnsiTheme="majorHAnsi"/>
          <w:sz w:val="24"/>
        </w:rPr>
        <w:t xml:space="preserve"> 20,</w:t>
      </w:r>
      <w:r w:rsidRPr="0033583B">
        <w:rPr>
          <w:rFonts w:asciiTheme="majorHAnsi" w:hAnsiTheme="majorHAnsi"/>
          <w:sz w:val="24"/>
        </w:rPr>
        <w:t xml:space="preserve">860 assigned constitutional autonomy to the Electoral Service, the institution </w:t>
      </w:r>
      <w:del w:id="279" w:author="Mario Alonso Rodríguez Vigueras" w:date="2017-04-26T10:36:00Z">
        <w:r w:rsidRPr="0033583B" w:rsidDel="005B5634">
          <w:rPr>
            <w:rFonts w:asciiTheme="majorHAnsi" w:hAnsiTheme="majorHAnsi"/>
            <w:sz w:val="24"/>
          </w:rPr>
          <w:delText>in charge</w:delText>
        </w:r>
      </w:del>
      <w:ins w:id="280" w:author="Mario Alonso Rodríguez Vigueras" w:date="2017-04-26T10:36:00Z">
        <w:r w:rsidR="005B5634">
          <w:rPr>
            <w:rFonts w:asciiTheme="majorHAnsi" w:hAnsiTheme="majorHAnsi"/>
            <w:sz w:val="24"/>
          </w:rPr>
          <w:t>that</w:t>
        </w:r>
      </w:ins>
      <w:r w:rsidRPr="0033583B">
        <w:rPr>
          <w:rFonts w:asciiTheme="majorHAnsi" w:hAnsiTheme="majorHAnsi"/>
          <w:sz w:val="24"/>
        </w:rPr>
        <w:t xml:space="preserve"> </w:t>
      </w:r>
      <w:del w:id="281" w:author="Mario Alonso Rodríguez Vigueras" w:date="2017-04-26T10:36:00Z">
        <w:r w:rsidRPr="0033583B" w:rsidDel="005B5634">
          <w:rPr>
            <w:rFonts w:asciiTheme="majorHAnsi" w:hAnsiTheme="majorHAnsi"/>
            <w:sz w:val="24"/>
          </w:rPr>
          <w:delText xml:space="preserve">of </w:delText>
        </w:r>
      </w:del>
      <w:r w:rsidRPr="0033583B">
        <w:rPr>
          <w:rFonts w:asciiTheme="majorHAnsi" w:hAnsiTheme="majorHAnsi"/>
          <w:sz w:val="24"/>
        </w:rPr>
        <w:t>manag</w:t>
      </w:r>
      <w:del w:id="282" w:author="Mario Alonso Rodríguez Vigueras" w:date="2017-04-26T10:36:00Z">
        <w:r w:rsidRPr="0033583B" w:rsidDel="005B5634">
          <w:rPr>
            <w:rFonts w:asciiTheme="majorHAnsi" w:hAnsiTheme="majorHAnsi"/>
            <w:sz w:val="24"/>
          </w:rPr>
          <w:delText>ing</w:delText>
        </w:r>
      </w:del>
      <w:ins w:id="283" w:author="Mario Alonso Rodríguez Vigueras" w:date="2017-04-26T10:36:00Z">
        <w:r w:rsidR="005B5634">
          <w:rPr>
            <w:rFonts w:asciiTheme="majorHAnsi" w:hAnsiTheme="majorHAnsi"/>
            <w:sz w:val="24"/>
          </w:rPr>
          <w:t>es</w:t>
        </w:r>
      </w:ins>
      <w:r w:rsidRPr="0033583B">
        <w:rPr>
          <w:rFonts w:asciiTheme="majorHAnsi" w:hAnsiTheme="majorHAnsi"/>
          <w:sz w:val="24"/>
        </w:rPr>
        <w:t xml:space="preserve"> and </w:t>
      </w:r>
      <w:proofErr w:type="spellStart"/>
      <w:r w:rsidRPr="0033583B">
        <w:rPr>
          <w:rFonts w:asciiTheme="majorHAnsi" w:hAnsiTheme="majorHAnsi"/>
          <w:sz w:val="24"/>
        </w:rPr>
        <w:t>controll</w:t>
      </w:r>
      <w:ins w:id="284" w:author="Mario Alonso Rodríguez Vigueras" w:date="2017-04-26T10:36:00Z">
        <w:r w:rsidR="005B5634">
          <w:rPr>
            <w:rFonts w:asciiTheme="majorHAnsi" w:hAnsiTheme="majorHAnsi"/>
            <w:sz w:val="24"/>
          </w:rPr>
          <w:t>es</w:t>
        </w:r>
      </w:ins>
      <w:proofErr w:type="spellEnd"/>
      <w:del w:id="285" w:author="Mario Alonso Rodríguez Vigueras" w:date="2017-04-26T10:36:00Z">
        <w:r w:rsidRPr="0033583B" w:rsidDel="005B5634">
          <w:rPr>
            <w:rFonts w:asciiTheme="majorHAnsi" w:hAnsiTheme="majorHAnsi"/>
            <w:sz w:val="24"/>
          </w:rPr>
          <w:delText>in</w:delText>
        </w:r>
      </w:del>
      <w:ins w:id="286" w:author="Mario Alonso Rodríguez Vigueras" w:date="2017-04-26T10:36:00Z">
        <w:r w:rsidR="005B5634">
          <w:rPr>
            <w:rFonts w:asciiTheme="majorHAnsi" w:hAnsiTheme="majorHAnsi"/>
            <w:sz w:val="24"/>
          </w:rPr>
          <w:t xml:space="preserve"> </w:t>
        </w:r>
      </w:ins>
      <w:del w:id="287" w:author="Mario Alonso Rodríguez Vigueras" w:date="2017-04-26T10:36:00Z">
        <w:r w:rsidRPr="0033583B" w:rsidDel="005B5634">
          <w:rPr>
            <w:rFonts w:asciiTheme="majorHAnsi" w:hAnsiTheme="majorHAnsi"/>
            <w:sz w:val="24"/>
          </w:rPr>
          <w:delText xml:space="preserve">g </w:delText>
        </w:r>
      </w:del>
      <w:r w:rsidRPr="0033583B">
        <w:rPr>
          <w:rFonts w:asciiTheme="majorHAnsi" w:hAnsiTheme="majorHAnsi"/>
          <w:sz w:val="24"/>
        </w:rPr>
        <w:t xml:space="preserve">the elections. </w:t>
      </w:r>
    </w:p>
    <w:p w14:paraId="3487A5F8" w14:textId="4AE0413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Costa Rica, for its part, eliminated limits to private contributions but kept the ob</w:t>
      </w:r>
      <w:r w:rsidR="00536657">
        <w:rPr>
          <w:rFonts w:asciiTheme="majorHAnsi" w:hAnsiTheme="majorHAnsi"/>
          <w:sz w:val="24"/>
        </w:rPr>
        <w:t>ligation of revealing donations’</w:t>
      </w:r>
      <w:r w:rsidRPr="0033583B">
        <w:rPr>
          <w:rFonts w:asciiTheme="majorHAnsi" w:hAnsiTheme="majorHAnsi"/>
          <w:sz w:val="24"/>
        </w:rPr>
        <w:t xml:space="preserve"> origin and amount. This decision linked to a higher and robust control by the electoral body, increased transparency. The punishment regime is also positively </w:t>
      </w:r>
      <w:r w:rsidR="00536657">
        <w:rPr>
          <w:rFonts w:asciiTheme="majorHAnsi" w:hAnsiTheme="majorHAnsi"/>
          <w:sz w:val="24"/>
        </w:rPr>
        <w:t>valued</w:t>
      </w:r>
      <w:r w:rsidRPr="0033583B">
        <w:rPr>
          <w:rFonts w:asciiTheme="majorHAnsi" w:hAnsiTheme="majorHAnsi"/>
          <w:sz w:val="24"/>
        </w:rPr>
        <w:t xml:space="preserve"> in this country. (</w:t>
      </w:r>
      <w:proofErr w:type="spellStart"/>
      <w:r w:rsidRPr="0033583B">
        <w:rPr>
          <w:rFonts w:asciiTheme="majorHAnsi" w:hAnsiTheme="majorHAnsi"/>
          <w:sz w:val="24"/>
        </w:rPr>
        <w:t>Brenes</w:t>
      </w:r>
      <w:proofErr w:type="spellEnd"/>
      <w:r w:rsidRPr="0033583B">
        <w:rPr>
          <w:rFonts w:asciiTheme="majorHAnsi" w:hAnsiTheme="majorHAnsi"/>
          <w:sz w:val="24"/>
        </w:rPr>
        <w:t xml:space="preserve"> Villalobos 2015) </w:t>
      </w:r>
    </w:p>
    <w:p w14:paraId="52F6E951" w14:textId="654A9F1D"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Finally, </w:t>
      </w:r>
      <w:r w:rsidR="00536657">
        <w:rPr>
          <w:rFonts w:asciiTheme="majorHAnsi" w:hAnsiTheme="majorHAnsi"/>
          <w:sz w:val="24"/>
        </w:rPr>
        <w:t>the</w:t>
      </w:r>
      <w:r w:rsidRPr="0033583B">
        <w:rPr>
          <w:rFonts w:asciiTheme="majorHAnsi" w:hAnsiTheme="majorHAnsi"/>
          <w:sz w:val="24"/>
        </w:rPr>
        <w:t xml:space="preserve"> establishment </w:t>
      </w:r>
      <w:r w:rsidR="00536657">
        <w:rPr>
          <w:rFonts w:asciiTheme="majorHAnsi" w:hAnsiTheme="majorHAnsi"/>
          <w:sz w:val="24"/>
        </w:rPr>
        <w:t xml:space="preserve">in Uruguay </w:t>
      </w:r>
      <w:r w:rsidRPr="0033583B">
        <w:rPr>
          <w:rFonts w:asciiTheme="majorHAnsi" w:hAnsiTheme="majorHAnsi"/>
          <w:sz w:val="24"/>
        </w:rPr>
        <w:t>of a subsidy for parties´ permanent activities instead of electoral campaigns, together with the obligation to disclose all the movements of campaigns and parties functioning f</w:t>
      </w:r>
      <w:del w:id="288" w:author="Mario Alonso Rodríguez Vigueras" w:date="2017-04-26T10:36:00Z">
        <w:r w:rsidRPr="0033583B" w:rsidDel="005B5634">
          <w:rPr>
            <w:rFonts w:asciiTheme="majorHAnsi" w:hAnsiTheme="majorHAnsi"/>
            <w:sz w:val="24"/>
          </w:rPr>
          <w:delText>o</w:delText>
        </w:r>
      </w:del>
      <w:r w:rsidRPr="0033583B">
        <w:rPr>
          <w:rFonts w:asciiTheme="majorHAnsi" w:hAnsiTheme="majorHAnsi"/>
          <w:sz w:val="24"/>
        </w:rPr>
        <w:t xml:space="preserve">unds, </w:t>
      </w:r>
      <w:r w:rsidR="00F727D0">
        <w:rPr>
          <w:rFonts w:asciiTheme="majorHAnsi" w:hAnsiTheme="majorHAnsi"/>
          <w:sz w:val="24"/>
        </w:rPr>
        <w:t xml:space="preserve">are </w:t>
      </w:r>
      <w:del w:id="289" w:author="Mario Alonso Rodríguez Vigueras" w:date="2017-04-26T10:37:00Z">
        <w:r w:rsidR="00F727D0" w:rsidDel="005B5634">
          <w:rPr>
            <w:rFonts w:asciiTheme="majorHAnsi" w:hAnsiTheme="majorHAnsi"/>
            <w:sz w:val="24"/>
          </w:rPr>
          <w:delText>seen as</w:delText>
        </w:r>
      </w:del>
      <w:ins w:id="290" w:author="Mario Alonso Rodríguez Vigueras" w:date="2017-04-26T10:37:00Z">
        <w:r w:rsidR="005B5634">
          <w:rPr>
            <w:rFonts w:asciiTheme="majorHAnsi" w:hAnsiTheme="majorHAnsi"/>
            <w:sz w:val="24"/>
          </w:rPr>
          <w:t>considered</w:t>
        </w:r>
      </w:ins>
      <w:r w:rsidR="00F727D0">
        <w:rPr>
          <w:rFonts w:asciiTheme="majorHAnsi" w:hAnsiTheme="majorHAnsi"/>
          <w:sz w:val="24"/>
        </w:rPr>
        <w:t xml:space="preserve"> two </w:t>
      </w:r>
      <w:r w:rsidR="00F727D0" w:rsidRPr="005B5634">
        <w:rPr>
          <w:rFonts w:asciiTheme="majorHAnsi" w:hAnsiTheme="majorHAnsi"/>
          <w:sz w:val="24"/>
          <w:highlight w:val="yellow"/>
          <w:rPrChange w:id="291" w:author="Mario Alonso Rodríguez Vigueras" w:date="2017-04-26T10:38:00Z">
            <w:rPr>
              <w:rFonts w:asciiTheme="majorHAnsi" w:hAnsiTheme="majorHAnsi"/>
              <w:sz w:val="24"/>
            </w:rPr>
          </w:rPrChange>
        </w:rPr>
        <w:t>pros</w:t>
      </w:r>
      <w:r w:rsidR="00F727D0">
        <w:rPr>
          <w:rFonts w:asciiTheme="majorHAnsi" w:hAnsiTheme="majorHAnsi"/>
          <w:sz w:val="24"/>
        </w:rPr>
        <w:t xml:space="preserve"> of the new</w:t>
      </w:r>
      <w:r w:rsidRPr="0033583B">
        <w:rPr>
          <w:rFonts w:asciiTheme="majorHAnsi" w:hAnsiTheme="majorHAnsi"/>
          <w:sz w:val="24"/>
        </w:rPr>
        <w:t xml:space="preserve"> legal framework. (</w:t>
      </w:r>
      <w:proofErr w:type="spellStart"/>
      <w:r w:rsidRPr="0033583B">
        <w:rPr>
          <w:rFonts w:asciiTheme="majorHAnsi" w:hAnsiTheme="majorHAnsi"/>
          <w:sz w:val="24"/>
        </w:rPr>
        <w:t>Olascoaga</w:t>
      </w:r>
      <w:proofErr w:type="spellEnd"/>
      <w:r w:rsidRPr="0033583B">
        <w:rPr>
          <w:rFonts w:asciiTheme="majorHAnsi" w:hAnsiTheme="majorHAnsi"/>
          <w:sz w:val="24"/>
        </w:rPr>
        <w:t xml:space="preserve"> 2015)</w:t>
      </w:r>
    </w:p>
    <w:p w14:paraId="6561BA8A" w14:textId="7E54BB3A" w:rsidR="00BE12E5" w:rsidRDefault="00135E31" w:rsidP="00BE12E5">
      <w:pPr>
        <w:spacing w:after="120" w:line="360" w:lineRule="auto"/>
        <w:jc w:val="both"/>
        <w:rPr>
          <w:rFonts w:asciiTheme="majorHAnsi" w:hAnsiTheme="majorHAnsi" w:cs="Perpetua"/>
          <w:b/>
          <w:sz w:val="24"/>
        </w:rPr>
      </w:pPr>
      <w:r w:rsidRPr="0033583B">
        <w:rPr>
          <w:rFonts w:asciiTheme="majorHAnsi" w:hAnsiTheme="majorHAnsi"/>
          <w:sz w:val="24"/>
        </w:rPr>
        <w:t xml:space="preserve">Today, in Argentina, </w:t>
      </w:r>
      <w:r w:rsidR="00C923CB" w:rsidRPr="0033583B">
        <w:rPr>
          <w:rFonts w:asciiTheme="majorHAnsi" w:hAnsiTheme="majorHAnsi"/>
          <w:sz w:val="24"/>
        </w:rPr>
        <w:t xml:space="preserve">the government is promoting </w:t>
      </w:r>
      <w:ins w:id="292" w:author="Mario Alonso Rodríguez Vigueras" w:date="2017-04-26T10:38:00Z">
        <w:r w:rsidR="005B5634">
          <w:rPr>
            <w:rFonts w:asciiTheme="majorHAnsi" w:hAnsiTheme="majorHAnsi"/>
            <w:sz w:val="24"/>
          </w:rPr>
          <w:t xml:space="preserve">a </w:t>
        </w:r>
      </w:ins>
      <w:r w:rsidR="00C923CB" w:rsidRPr="0033583B">
        <w:rPr>
          <w:rFonts w:asciiTheme="majorHAnsi" w:hAnsiTheme="majorHAnsi"/>
          <w:sz w:val="24"/>
        </w:rPr>
        <w:t>reform of the electoral system</w:t>
      </w:r>
      <w:del w:id="293" w:author="Mario Alonso Rodríguez Vigueras" w:date="2017-04-26T10:38:00Z">
        <w:r w:rsidRPr="0033583B" w:rsidDel="005B5634">
          <w:rPr>
            <w:rFonts w:asciiTheme="majorHAnsi" w:hAnsiTheme="majorHAnsi"/>
            <w:sz w:val="24"/>
          </w:rPr>
          <w:delText>.</w:delText>
        </w:r>
      </w:del>
      <w:r w:rsidRPr="0033583B">
        <w:rPr>
          <w:rFonts w:asciiTheme="majorHAnsi" w:hAnsiTheme="majorHAnsi"/>
          <w:sz w:val="24"/>
        </w:rPr>
        <w:t xml:space="preserve"> The adoption of a unique ballot, the simplification of the electoral calendar and the creation of an autonomous body in charge of monitoring the elections, are the key topics under debate. (Müller 2016)</w:t>
      </w:r>
    </w:p>
    <w:p w14:paraId="1B5D0D07" w14:textId="58B93417" w:rsidR="00B57B12" w:rsidRDefault="00BF434E" w:rsidP="00ED67E5">
      <w:pPr>
        <w:spacing w:after="120" w:line="360" w:lineRule="auto"/>
        <w:jc w:val="both"/>
        <w:rPr>
          <w:rFonts w:asciiTheme="majorHAnsi" w:hAnsiTheme="majorHAnsi"/>
          <w:sz w:val="24"/>
        </w:rPr>
      </w:pPr>
      <w:r>
        <w:rPr>
          <w:rFonts w:asciiTheme="majorHAnsi" w:hAnsiTheme="majorHAnsi"/>
          <w:sz w:val="24"/>
        </w:rPr>
        <w:t>Conclusively</w:t>
      </w:r>
      <w:r w:rsidR="00BE12E5">
        <w:rPr>
          <w:rFonts w:asciiTheme="majorHAnsi" w:hAnsiTheme="majorHAnsi"/>
          <w:sz w:val="24"/>
        </w:rPr>
        <w:t xml:space="preserve">, to improve political finance regulation, Argentina must: </w:t>
      </w:r>
      <w:r w:rsidR="00135E31" w:rsidRPr="0033583B">
        <w:rPr>
          <w:rFonts w:asciiTheme="majorHAnsi" w:hAnsiTheme="majorHAnsi"/>
          <w:sz w:val="24"/>
        </w:rPr>
        <w:t>1) Consolidate the autonomy of</w:t>
      </w:r>
      <w:r w:rsidR="00F727D0">
        <w:rPr>
          <w:rFonts w:asciiTheme="majorHAnsi" w:hAnsiTheme="majorHAnsi"/>
          <w:sz w:val="24"/>
        </w:rPr>
        <w:t xml:space="preserve"> the National Electoral Office,</w:t>
      </w:r>
      <w:r w:rsidR="00135E31" w:rsidRPr="0033583B">
        <w:rPr>
          <w:rFonts w:asciiTheme="majorHAnsi" w:hAnsiTheme="majorHAnsi"/>
          <w:sz w:val="24"/>
        </w:rPr>
        <w:t xml:space="preserve"> which today depends </w:t>
      </w:r>
      <w:del w:id="294" w:author="Mario Alonso Rodríguez Vigueras" w:date="2017-04-26T10:42:00Z">
        <w:r w:rsidR="00135E31" w:rsidRPr="0033583B" w:rsidDel="004D0606">
          <w:rPr>
            <w:rFonts w:asciiTheme="majorHAnsi" w:hAnsiTheme="majorHAnsi"/>
            <w:sz w:val="24"/>
          </w:rPr>
          <w:delText xml:space="preserve">on </w:delText>
        </w:r>
      </w:del>
      <w:ins w:id="295" w:author="Mario Alonso Rodríguez Vigueras" w:date="2017-04-26T10:42:00Z">
        <w:r w:rsidR="004D0606" w:rsidRPr="0033583B">
          <w:rPr>
            <w:rFonts w:asciiTheme="majorHAnsi" w:hAnsiTheme="majorHAnsi"/>
            <w:sz w:val="24"/>
          </w:rPr>
          <w:t>o</w:t>
        </w:r>
        <w:r w:rsidR="004D0606">
          <w:rPr>
            <w:rFonts w:asciiTheme="majorHAnsi" w:hAnsiTheme="majorHAnsi"/>
            <w:sz w:val="24"/>
          </w:rPr>
          <w:t>f</w:t>
        </w:r>
        <w:r w:rsidR="004D0606" w:rsidRPr="0033583B">
          <w:rPr>
            <w:rFonts w:asciiTheme="majorHAnsi" w:hAnsiTheme="majorHAnsi"/>
            <w:sz w:val="24"/>
          </w:rPr>
          <w:t xml:space="preserve"> </w:t>
        </w:r>
      </w:ins>
      <w:r w:rsidR="00135E31" w:rsidRPr="0033583B">
        <w:rPr>
          <w:rFonts w:asciiTheme="majorHAnsi" w:hAnsiTheme="majorHAnsi"/>
          <w:sz w:val="24"/>
        </w:rPr>
        <w:t>the Executive Branch; 2) Increase transparency and accountability of electoral campaigns</w:t>
      </w:r>
      <w:ins w:id="296" w:author="Mario Alonso Rodríguez Vigueras" w:date="2017-04-26T10:42:00Z">
        <w:r w:rsidR="004D0606">
          <w:rPr>
            <w:rFonts w:asciiTheme="majorHAnsi" w:hAnsiTheme="majorHAnsi"/>
            <w:sz w:val="24"/>
          </w:rPr>
          <w:t>’</w:t>
        </w:r>
      </w:ins>
      <w:r w:rsidR="00135E31" w:rsidRPr="0033583B">
        <w:rPr>
          <w:rFonts w:asciiTheme="majorHAnsi" w:hAnsiTheme="majorHAnsi"/>
          <w:sz w:val="24"/>
        </w:rPr>
        <w:t xml:space="preserve"> donations and parties</w:t>
      </w:r>
      <w:ins w:id="297" w:author="Mario Alonso Rodríguez Vigueras" w:date="2017-04-26T10:43:00Z">
        <w:r w:rsidR="004D0606">
          <w:rPr>
            <w:rFonts w:asciiTheme="majorHAnsi" w:hAnsiTheme="majorHAnsi"/>
            <w:sz w:val="24"/>
          </w:rPr>
          <w:t>’</w:t>
        </w:r>
      </w:ins>
      <w:r w:rsidR="00135E31" w:rsidRPr="0033583B">
        <w:rPr>
          <w:rFonts w:asciiTheme="majorHAnsi" w:hAnsiTheme="majorHAnsi"/>
          <w:sz w:val="24"/>
        </w:rPr>
        <w:t xml:space="preserve"> functioning </w:t>
      </w:r>
      <w:r w:rsidR="00F727D0">
        <w:rPr>
          <w:rFonts w:asciiTheme="majorHAnsi" w:hAnsiTheme="majorHAnsi"/>
          <w:sz w:val="24"/>
        </w:rPr>
        <w:t>funds</w:t>
      </w:r>
      <w:r w:rsidR="00135E31" w:rsidRPr="00F727D0">
        <w:rPr>
          <w:rFonts w:asciiTheme="majorHAnsi" w:hAnsiTheme="majorHAnsi"/>
          <w:sz w:val="24"/>
        </w:rPr>
        <w:t>;</w:t>
      </w:r>
      <w:r w:rsidR="00135E31" w:rsidRPr="0033583B">
        <w:rPr>
          <w:rFonts w:asciiTheme="majorHAnsi" w:hAnsiTheme="majorHAnsi"/>
          <w:sz w:val="24"/>
        </w:rPr>
        <w:t xml:space="preserve"> 3) Simplify the party finance system to enable money tracking by citizens and control bodies; 4) Reduce </w:t>
      </w:r>
      <w:ins w:id="298" w:author="Mario Alonso Rodríguez Vigueras" w:date="2017-04-26T10:43:00Z">
        <w:r w:rsidR="004D0606">
          <w:rPr>
            <w:rFonts w:asciiTheme="majorHAnsi" w:hAnsiTheme="majorHAnsi"/>
            <w:sz w:val="24"/>
          </w:rPr>
          <w:t xml:space="preserve">the </w:t>
        </w:r>
      </w:ins>
      <w:del w:id="299" w:author="Mario Alonso Rodríguez Vigueras" w:date="2017-04-26T10:43:00Z">
        <w:r w:rsidR="00135E31" w:rsidRPr="0033583B" w:rsidDel="004D0606">
          <w:rPr>
            <w:rFonts w:asciiTheme="majorHAnsi" w:hAnsiTheme="majorHAnsi"/>
            <w:sz w:val="24"/>
          </w:rPr>
          <w:delText>Government</w:delText>
        </w:r>
      </w:del>
      <w:ins w:id="300" w:author="Mario Alonso Rodríguez Vigueras" w:date="2017-04-26T10:43:00Z">
        <w:r w:rsidR="004D0606">
          <w:rPr>
            <w:rFonts w:asciiTheme="majorHAnsi" w:hAnsiTheme="majorHAnsi"/>
            <w:sz w:val="24"/>
          </w:rPr>
          <w:t>g</w:t>
        </w:r>
        <w:r w:rsidR="004D0606" w:rsidRPr="0033583B">
          <w:rPr>
            <w:rFonts w:asciiTheme="majorHAnsi" w:hAnsiTheme="majorHAnsi"/>
            <w:sz w:val="24"/>
          </w:rPr>
          <w:t>overnment</w:t>
        </w:r>
      </w:ins>
      <w:r w:rsidR="00135E31" w:rsidRPr="0033583B">
        <w:rPr>
          <w:rFonts w:asciiTheme="majorHAnsi" w:hAnsiTheme="majorHAnsi"/>
          <w:sz w:val="24"/>
        </w:rPr>
        <w:t xml:space="preserve">´s power to influence media and manipulate official advertising; 5) Promote effective punishment for parties, benefactors and specially candidates, in case of non-compliance.   </w:t>
      </w:r>
    </w:p>
    <w:p w14:paraId="089F88C5" w14:textId="77777777" w:rsidR="00B57B12" w:rsidRDefault="00B57B12">
      <w:pPr>
        <w:rPr>
          <w:rFonts w:asciiTheme="majorHAnsi" w:hAnsiTheme="majorHAnsi"/>
          <w:sz w:val="24"/>
        </w:rPr>
      </w:pPr>
      <w:r>
        <w:rPr>
          <w:rFonts w:asciiTheme="majorHAnsi" w:hAnsiTheme="majorHAnsi"/>
          <w:sz w:val="24"/>
        </w:rPr>
        <w:br w:type="page"/>
      </w:r>
    </w:p>
    <w:p w14:paraId="2586FD0F" w14:textId="0FCAA5A9" w:rsidR="00ED67E5" w:rsidRDefault="00ED67E5" w:rsidP="00ED67E5">
      <w:pPr>
        <w:pStyle w:val="Ttulo2"/>
      </w:pPr>
      <w:bookmarkStart w:id="301" w:name="_Toc354842888"/>
      <w:r>
        <w:lastRenderedPageBreak/>
        <w:t>Chile</w:t>
      </w:r>
      <w:bookmarkEnd w:id="301"/>
    </w:p>
    <w:p w14:paraId="25B0FB9F" w14:textId="621B6E92" w:rsidR="008C51EA" w:rsidRPr="00A05F78" w:rsidRDefault="008C51EA" w:rsidP="00A05F78">
      <w:pPr>
        <w:spacing w:after="120" w:line="360" w:lineRule="auto"/>
        <w:jc w:val="both"/>
        <w:rPr>
          <w:rFonts w:ascii="Cambria" w:hAnsi="Cambria"/>
          <w:sz w:val="24"/>
        </w:rPr>
      </w:pPr>
      <w:r w:rsidRPr="00B23DEE">
        <w:rPr>
          <w:rFonts w:ascii="Cambria" w:hAnsi="Cambria"/>
          <w:sz w:val="24"/>
        </w:rPr>
        <w:t xml:space="preserve">Chile is a </w:t>
      </w:r>
      <w:r w:rsidR="00B61ADA">
        <w:rPr>
          <w:rFonts w:ascii="Cambria" w:hAnsi="Cambria"/>
          <w:sz w:val="24"/>
        </w:rPr>
        <w:t>Latin</w:t>
      </w:r>
      <w:r w:rsidRPr="00B23DEE">
        <w:rPr>
          <w:rFonts w:ascii="Cambria" w:hAnsi="Cambria"/>
          <w:sz w:val="24"/>
        </w:rPr>
        <w:t xml:space="preserve"> American country occupying a long, narrow strip of land between the Andes to the east and the Pacific Ocean to t</w:t>
      </w:r>
      <w:r w:rsidR="00B61ADA">
        <w:rPr>
          <w:rFonts w:ascii="Cambria" w:hAnsi="Cambria"/>
          <w:sz w:val="24"/>
        </w:rPr>
        <w:t>he west</w:t>
      </w:r>
      <w:r w:rsidRPr="00B23DEE">
        <w:rPr>
          <w:rFonts w:ascii="Cambria" w:hAnsi="Cambria"/>
          <w:sz w:val="24"/>
        </w:rPr>
        <w:t>.</w:t>
      </w:r>
      <w:r w:rsidR="00B61ADA">
        <w:rPr>
          <w:rFonts w:ascii="Cambria" w:hAnsi="Cambria"/>
          <w:sz w:val="24"/>
        </w:rPr>
        <w:t xml:space="preserve"> Chile has been o</w:t>
      </w:r>
      <w:r w:rsidR="00B61ADA" w:rsidRPr="00B61ADA">
        <w:rPr>
          <w:rFonts w:ascii="Cambria" w:hAnsi="Cambria"/>
          <w:sz w:val="24"/>
        </w:rPr>
        <w:t>ne of Latin America’s fastest-growing economies in recent decades, enabling the country to significantly reduce poverty.</w:t>
      </w:r>
      <w:r w:rsidR="00B61ADA">
        <w:rPr>
          <w:rFonts w:ascii="Cambria" w:hAnsi="Cambria"/>
          <w:sz w:val="24"/>
        </w:rPr>
        <w:t xml:space="preserve"> (World Bank, 2017)</w:t>
      </w:r>
      <w:r w:rsidR="00B61ADA" w:rsidRPr="00B61ADA">
        <w:rPr>
          <w:rFonts w:ascii="Cambria" w:hAnsi="Cambria"/>
          <w:sz w:val="24"/>
        </w:rPr>
        <w:t xml:space="preserve"> </w:t>
      </w:r>
      <w:r w:rsidR="00B61ADA">
        <w:rPr>
          <w:rFonts w:ascii="Cambria" w:hAnsi="Cambria"/>
          <w:sz w:val="24"/>
        </w:rPr>
        <w:t xml:space="preserve">It has a population of 17.8 million and a GDP per capita of 23 046 USD. (OECD, 2017) </w:t>
      </w:r>
      <w:r w:rsidR="00B61ADA" w:rsidRPr="00B61ADA">
        <w:rPr>
          <w:rFonts w:ascii="Cambria" w:hAnsi="Cambria"/>
          <w:sz w:val="24"/>
        </w:rPr>
        <w:t>Chile is a founding member of the United Nations, the Union of South American Nations (UNASUR) and the Community of Latin American and Caribbean States (CELAC).</w:t>
      </w:r>
    </w:p>
    <w:p w14:paraId="11B1D569" w14:textId="3DDF45EB" w:rsidR="008C51EA" w:rsidRPr="008B3D38" w:rsidRDefault="008C51EA" w:rsidP="00A05F78">
      <w:pPr>
        <w:pStyle w:val="Ttulo3"/>
      </w:pPr>
      <w:bookmarkStart w:id="302" w:name="_Toc480752333"/>
      <w:bookmarkStart w:id="303" w:name="_Toc354842889"/>
      <w:r w:rsidRPr="008B3D38">
        <w:t>From colonialism to dictatorship</w:t>
      </w:r>
      <w:bookmarkEnd w:id="302"/>
      <w:bookmarkEnd w:id="303"/>
    </w:p>
    <w:p w14:paraId="48D6BE49" w14:textId="3AE16A1B" w:rsidR="008C51EA" w:rsidRPr="00F25CB1" w:rsidRDefault="008C51EA" w:rsidP="00F25CB1">
      <w:pPr>
        <w:spacing w:line="360" w:lineRule="auto"/>
        <w:jc w:val="both"/>
        <w:rPr>
          <w:rFonts w:ascii="Cambria" w:hAnsi="Cambria"/>
          <w:sz w:val="24"/>
        </w:rPr>
      </w:pPr>
      <w:r w:rsidRPr="00F25CB1">
        <w:rPr>
          <w:rFonts w:ascii="Cambria" w:hAnsi="Cambria"/>
          <w:sz w:val="24"/>
        </w:rPr>
        <w:t>According to Silva (2016)</w:t>
      </w:r>
      <w:r w:rsidR="00E42E95">
        <w:rPr>
          <w:rFonts w:ascii="Cambria" w:hAnsi="Cambria"/>
          <w:sz w:val="24"/>
        </w:rPr>
        <w:t>,</w:t>
      </w:r>
      <w:r w:rsidRPr="00F25CB1">
        <w:rPr>
          <w:rFonts w:ascii="Cambria" w:hAnsi="Cambria"/>
          <w:sz w:val="24"/>
        </w:rPr>
        <w:t xml:space="preserve"> high levels of public probity in Chile originated </w:t>
      </w:r>
      <w:r w:rsidR="00BF3E67">
        <w:rPr>
          <w:rFonts w:ascii="Cambria" w:hAnsi="Cambria"/>
          <w:sz w:val="24"/>
        </w:rPr>
        <w:t>in</w:t>
      </w:r>
      <w:r w:rsidRPr="00F25CB1">
        <w:rPr>
          <w:rFonts w:ascii="Cambria" w:hAnsi="Cambria"/>
          <w:sz w:val="24"/>
        </w:rPr>
        <w:t xml:space="preserve"> the colonial period. The resource curse was prevented by factors like the absence of gold, Chile’s remote geographical location, earthquakes and the permanent state of war with the indigenous</w:t>
      </w:r>
      <w:r w:rsidR="00E42E95">
        <w:rPr>
          <w:rFonts w:ascii="Cambria" w:hAnsi="Cambria"/>
          <w:sz w:val="24"/>
        </w:rPr>
        <w:t xml:space="preserve"> people</w:t>
      </w:r>
      <w:r w:rsidRPr="00F25CB1">
        <w:rPr>
          <w:rFonts w:ascii="Cambria" w:hAnsi="Cambria"/>
          <w:sz w:val="24"/>
        </w:rPr>
        <w:t xml:space="preserve">. </w:t>
      </w:r>
      <w:r w:rsidR="00BF3E67">
        <w:rPr>
          <w:rFonts w:ascii="Cambria" w:hAnsi="Cambria"/>
          <w:sz w:val="24"/>
        </w:rPr>
        <w:t>Inversely</w:t>
      </w:r>
      <w:r w:rsidRPr="00F25CB1">
        <w:rPr>
          <w:rFonts w:ascii="Cambria" w:hAnsi="Cambria"/>
          <w:sz w:val="24"/>
        </w:rPr>
        <w:t xml:space="preserve">, </w:t>
      </w:r>
      <w:r w:rsidR="00BF3E67" w:rsidRPr="00F25CB1">
        <w:rPr>
          <w:rFonts w:ascii="Cambria" w:hAnsi="Cambria"/>
          <w:sz w:val="24"/>
        </w:rPr>
        <w:t xml:space="preserve">richer Latin American colonies such as Mexico or Peru </w:t>
      </w:r>
      <w:r w:rsidR="00BF3E67">
        <w:rPr>
          <w:rFonts w:ascii="Cambria" w:hAnsi="Cambria"/>
          <w:sz w:val="24"/>
        </w:rPr>
        <w:t>had lower</w:t>
      </w:r>
      <w:del w:id="304" w:author="Mario Alonso Rodríguez Vigueras" w:date="2017-04-25T23:19:00Z">
        <w:r w:rsidR="00BF3E67" w:rsidDel="003E4D20">
          <w:rPr>
            <w:rFonts w:ascii="Cambria" w:hAnsi="Cambria"/>
            <w:sz w:val="24"/>
          </w:rPr>
          <w:delText>s</w:delText>
        </w:r>
      </w:del>
      <w:r w:rsidR="00BF3E67">
        <w:rPr>
          <w:rFonts w:ascii="Cambria" w:hAnsi="Cambria"/>
          <w:sz w:val="24"/>
        </w:rPr>
        <w:t xml:space="preserve"> levels of </w:t>
      </w:r>
      <w:r w:rsidRPr="00F25CB1">
        <w:rPr>
          <w:rFonts w:ascii="Cambria" w:hAnsi="Cambria"/>
          <w:sz w:val="24"/>
        </w:rPr>
        <w:t xml:space="preserve">probity </w:t>
      </w:r>
      <w:r w:rsidR="00BF3E67">
        <w:rPr>
          <w:rFonts w:ascii="Cambria" w:hAnsi="Cambria"/>
          <w:sz w:val="24"/>
        </w:rPr>
        <w:t>in</w:t>
      </w:r>
      <w:r w:rsidRPr="00F25CB1">
        <w:rPr>
          <w:rFonts w:ascii="Cambria" w:hAnsi="Cambria"/>
          <w:sz w:val="24"/>
        </w:rPr>
        <w:t xml:space="preserve"> public administration. The author emphasizes the quality of colonial governors in Chile as a key relevant factor</w:t>
      </w:r>
      <w:ins w:id="305" w:author="Mario Alonso Rodríguez Vigueras" w:date="2017-04-26T10:44:00Z">
        <w:r w:rsidR="004D0606">
          <w:rPr>
            <w:rFonts w:ascii="Cambria" w:hAnsi="Cambria"/>
            <w:sz w:val="24"/>
          </w:rPr>
          <w:t xml:space="preserve"> </w:t>
        </w:r>
      </w:ins>
      <w:del w:id="306" w:author="Mario Alonso Rodríguez Vigueras" w:date="2017-04-26T10:44:00Z">
        <w:r w:rsidR="00BF3E67" w:rsidDel="004D0606">
          <w:rPr>
            <w:rFonts w:ascii="Cambria" w:hAnsi="Cambria"/>
            <w:sz w:val="24"/>
          </w:rPr>
          <w:delText>,</w:delText>
        </w:r>
        <w:r w:rsidRPr="00F25CB1" w:rsidDel="004D0606">
          <w:rPr>
            <w:rFonts w:ascii="Cambria" w:hAnsi="Cambria"/>
            <w:sz w:val="24"/>
          </w:rPr>
          <w:delText xml:space="preserve"> </w:delText>
        </w:r>
      </w:del>
      <w:r w:rsidRPr="00F25CB1">
        <w:rPr>
          <w:rFonts w:ascii="Cambria" w:hAnsi="Cambria"/>
          <w:sz w:val="24"/>
        </w:rPr>
        <w:t xml:space="preserve">because they promoted and maintained a “culture of public probity”, honesty and efficiency. </w:t>
      </w:r>
    </w:p>
    <w:p w14:paraId="669773CE" w14:textId="5AB6E26A" w:rsidR="00BF3E67" w:rsidRDefault="008C51EA" w:rsidP="00F25CB1">
      <w:pPr>
        <w:spacing w:line="360" w:lineRule="auto"/>
        <w:jc w:val="both"/>
        <w:rPr>
          <w:rFonts w:ascii="Cambria" w:hAnsi="Cambria"/>
          <w:sz w:val="24"/>
        </w:rPr>
      </w:pPr>
      <w:r w:rsidRPr="00F25CB1">
        <w:rPr>
          <w:rFonts w:ascii="Cambria" w:hAnsi="Cambria"/>
          <w:sz w:val="24"/>
        </w:rPr>
        <w:t>Silva states that this context of good governance highly influenced the local Creole: “Following independence, Chile possessed a local administrative elite who had assimilated the good practices of the late colonial administrations, thereby providing a relative degree of continuity in the running of everyday state affairs</w:t>
      </w:r>
      <w:ins w:id="307" w:author="Mario Alonso Rodríguez Vigueras" w:date="2017-04-25T23:20:00Z">
        <w:r w:rsidR="003E4D20">
          <w:rPr>
            <w:rFonts w:ascii="Cambria" w:hAnsi="Cambria"/>
            <w:sz w:val="24"/>
          </w:rPr>
          <w:t>.</w:t>
        </w:r>
      </w:ins>
      <w:r w:rsidRPr="00F25CB1">
        <w:rPr>
          <w:rFonts w:ascii="Cambria" w:hAnsi="Cambria"/>
          <w:sz w:val="24"/>
        </w:rPr>
        <w:t xml:space="preserve">” (Silva 2016, p. 180) </w:t>
      </w:r>
      <w:r w:rsidR="00BF3E67">
        <w:rPr>
          <w:rFonts w:ascii="Cambria" w:hAnsi="Cambria"/>
          <w:sz w:val="24"/>
        </w:rPr>
        <w:t>The</w:t>
      </w:r>
      <w:r w:rsidRPr="00F25CB1">
        <w:rPr>
          <w:rFonts w:ascii="Cambria" w:hAnsi="Cambria"/>
          <w:sz w:val="24"/>
        </w:rPr>
        <w:t xml:space="preserve"> transition led to a</w:t>
      </w:r>
      <w:del w:id="308" w:author="Mario Alonso Rodríguez Vigueras" w:date="2017-04-26T10:44:00Z">
        <w:r w:rsidRPr="00F25CB1" w:rsidDel="004D0606">
          <w:rPr>
            <w:rFonts w:ascii="Cambria" w:hAnsi="Cambria"/>
            <w:sz w:val="24"/>
          </w:rPr>
          <w:delText xml:space="preserve"> a</w:delText>
        </w:r>
      </w:del>
      <w:r w:rsidRPr="00F25CB1">
        <w:rPr>
          <w:rFonts w:ascii="Cambria" w:hAnsi="Cambria"/>
          <w:sz w:val="24"/>
        </w:rPr>
        <w:t>n early consolidation of the Chilean state</w:t>
      </w:r>
      <w:r w:rsidR="00BF3E67">
        <w:rPr>
          <w:rFonts w:ascii="Cambria" w:hAnsi="Cambria"/>
          <w:sz w:val="24"/>
        </w:rPr>
        <w:t>,</w:t>
      </w:r>
      <w:r w:rsidRPr="00F25CB1">
        <w:rPr>
          <w:rFonts w:ascii="Cambria" w:hAnsi="Cambria"/>
          <w:sz w:val="24"/>
        </w:rPr>
        <w:t xml:space="preserve"> which fostered the establishment of strong institutions that “guaranteed the rule of law, economic progress and political stability</w:t>
      </w:r>
      <w:ins w:id="309" w:author="Mario Alonso Rodríguez Vigueras" w:date="2017-04-25T23:20:00Z">
        <w:r w:rsidR="003E4D20">
          <w:rPr>
            <w:rFonts w:ascii="Cambria" w:hAnsi="Cambria"/>
            <w:sz w:val="24"/>
          </w:rPr>
          <w:t>.</w:t>
        </w:r>
      </w:ins>
      <w:r w:rsidRPr="00F25CB1">
        <w:rPr>
          <w:rFonts w:ascii="Cambria" w:hAnsi="Cambria"/>
          <w:sz w:val="24"/>
        </w:rPr>
        <w:t>” (</w:t>
      </w:r>
      <w:r w:rsidR="00BF3E67">
        <w:rPr>
          <w:rFonts w:ascii="Cambria" w:hAnsi="Cambria"/>
          <w:sz w:val="24"/>
        </w:rPr>
        <w:t xml:space="preserve">Silva 2016, p.181) </w:t>
      </w:r>
    </w:p>
    <w:p w14:paraId="763D7ADE" w14:textId="6C114E29" w:rsidR="008C51EA" w:rsidRPr="00F25CB1" w:rsidRDefault="00BF3E67"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(2015) emphasized the role </w:t>
      </w:r>
      <w:r>
        <w:rPr>
          <w:rFonts w:ascii="Cambria" w:hAnsi="Cambria"/>
          <w:sz w:val="24"/>
        </w:rPr>
        <w:t>of</w:t>
      </w:r>
      <w:r w:rsidR="008C51EA" w:rsidRPr="00F25CB1">
        <w:rPr>
          <w:rFonts w:ascii="Cambria" w:hAnsi="Cambria"/>
          <w:sz w:val="24"/>
        </w:rPr>
        <w:t xml:space="preserve"> the development of a centralized unitary state in the early </w:t>
      </w:r>
      <w:r w:rsidRPr="00F25CB1">
        <w:rPr>
          <w:rFonts w:ascii="Cambria" w:hAnsi="Cambria"/>
          <w:sz w:val="24"/>
        </w:rPr>
        <w:t xml:space="preserve">independence </w:t>
      </w:r>
      <w:r w:rsidR="008C51EA" w:rsidRPr="00F25CB1">
        <w:rPr>
          <w:rFonts w:ascii="Cambria" w:hAnsi="Cambria"/>
          <w:sz w:val="24"/>
        </w:rPr>
        <w:t xml:space="preserve">in establishing a stable bureaucracy with an important degree of </w:t>
      </w:r>
      <w:r w:rsidR="008C51EA" w:rsidRPr="004D0606">
        <w:rPr>
          <w:rFonts w:ascii="Cambria" w:hAnsi="Cambria"/>
          <w:sz w:val="24"/>
          <w:highlight w:val="yellow"/>
          <w:rPrChange w:id="310" w:author="Mario Alonso Rodríguez Vigueras" w:date="2017-04-26T10:45:00Z">
            <w:rPr>
              <w:rFonts w:ascii="Cambria" w:hAnsi="Cambria"/>
              <w:sz w:val="24"/>
            </w:rPr>
          </w:rPrChange>
        </w:rPr>
        <w:t>independence</w:t>
      </w:r>
      <w:r w:rsidR="008C51EA" w:rsidRPr="00F25CB1">
        <w:rPr>
          <w:rFonts w:ascii="Cambria" w:hAnsi="Cambria"/>
          <w:sz w:val="24"/>
        </w:rPr>
        <w:t xml:space="preserve"> from the executive power. </w:t>
      </w:r>
      <w:r>
        <w:rPr>
          <w:rFonts w:ascii="Cambria" w:hAnsi="Cambria"/>
          <w:sz w:val="24"/>
        </w:rPr>
        <w:t>This process leads to the</w:t>
      </w:r>
      <w:r w:rsidR="008C51EA" w:rsidRPr="00F25CB1">
        <w:rPr>
          <w:rFonts w:ascii="Cambria" w:hAnsi="Cambria"/>
          <w:sz w:val="24"/>
        </w:rPr>
        <w:t xml:space="preserve"> autonomy </w:t>
      </w:r>
      <w:r>
        <w:rPr>
          <w:rFonts w:ascii="Cambria" w:hAnsi="Cambria"/>
          <w:sz w:val="24"/>
        </w:rPr>
        <w:t>of</w:t>
      </w:r>
      <w:r w:rsidR="008C51EA" w:rsidRPr="00F25CB1">
        <w:rPr>
          <w:rFonts w:ascii="Cambria" w:hAnsi="Cambria"/>
          <w:sz w:val="24"/>
        </w:rPr>
        <w:t xml:space="preserve"> the state from private interests, an important step in the control of corruption.</w:t>
      </w:r>
    </w:p>
    <w:p w14:paraId="18F4F4BD" w14:textId="766210F0" w:rsidR="008C51EA" w:rsidRPr="00F25CB1" w:rsidRDefault="008C51EA" w:rsidP="00F25CB1">
      <w:pPr>
        <w:spacing w:line="360" w:lineRule="auto"/>
        <w:jc w:val="both"/>
        <w:rPr>
          <w:rFonts w:ascii="Cambria" w:hAnsi="Cambria"/>
          <w:sz w:val="24"/>
        </w:rPr>
      </w:pPr>
      <w:r w:rsidRPr="00F25CB1">
        <w:rPr>
          <w:rFonts w:ascii="Cambria" w:hAnsi="Cambria"/>
          <w:sz w:val="24"/>
        </w:rPr>
        <w:lastRenderedPageBreak/>
        <w:t xml:space="preserve">The parliamentary democracy period (1891-1925) is characterized by a strong expansion of state agencies and </w:t>
      </w:r>
      <w:r w:rsidR="00BF3E67">
        <w:rPr>
          <w:rFonts w:ascii="Cambria" w:hAnsi="Cambria"/>
          <w:sz w:val="24"/>
        </w:rPr>
        <w:t>an increase</w:t>
      </w:r>
      <w:r w:rsidRPr="00F25CB1">
        <w:rPr>
          <w:rFonts w:ascii="Cambria" w:hAnsi="Cambria"/>
          <w:sz w:val="24"/>
        </w:rPr>
        <w:t xml:space="preserve"> in</w:t>
      </w:r>
      <w:r w:rsidR="00BF3E67">
        <w:rPr>
          <w:rFonts w:ascii="Cambria" w:hAnsi="Cambria"/>
          <w:sz w:val="24"/>
        </w:rPr>
        <w:t xml:space="preserve"> the</w:t>
      </w:r>
      <w:r w:rsidRPr="00F25CB1">
        <w:rPr>
          <w:rFonts w:ascii="Cambria" w:hAnsi="Cambria"/>
          <w:sz w:val="24"/>
        </w:rPr>
        <w:t xml:space="preserve"> number of public servants. This also led to an </w:t>
      </w:r>
      <w:r w:rsidR="00BF3E67" w:rsidRPr="00F25CB1">
        <w:rPr>
          <w:rFonts w:ascii="Cambria" w:hAnsi="Cambria"/>
          <w:sz w:val="24"/>
        </w:rPr>
        <w:t>expanded</w:t>
      </w:r>
      <w:r w:rsidRPr="00F25CB1">
        <w:rPr>
          <w:rFonts w:ascii="Cambria" w:hAnsi="Cambria"/>
          <w:sz w:val="24"/>
        </w:rPr>
        <w:t xml:space="preserve"> </w:t>
      </w:r>
      <w:r w:rsidR="00BF3E67">
        <w:rPr>
          <w:rFonts w:ascii="Cambria" w:hAnsi="Cambria"/>
          <w:sz w:val="24"/>
        </w:rPr>
        <w:t>bureaucratization of the state, which</w:t>
      </w:r>
      <w:r w:rsidRPr="00F25CB1">
        <w:rPr>
          <w:rFonts w:ascii="Cambria" w:hAnsi="Cambria"/>
          <w:sz w:val="24"/>
        </w:rPr>
        <w:t xml:space="preserve"> raised concerns as a possible source for corrupt practices. Even though high levels of public probity remained, political parties</w:t>
      </w:r>
      <w:r w:rsidR="002970B2">
        <w:rPr>
          <w:rFonts w:ascii="Cambria" w:hAnsi="Cambria"/>
          <w:sz w:val="24"/>
        </w:rPr>
        <w:t xml:space="preserve"> used bribery </w:t>
      </w:r>
      <w:r w:rsidRPr="00F25CB1">
        <w:rPr>
          <w:rFonts w:ascii="Cambria" w:hAnsi="Cambria"/>
          <w:sz w:val="24"/>
        </w:rPr>
        <w:t xml:space="preserve">to </w:t>
      </w:r>
      <w:r w:rsidR="002970B2">
        <w:rPr>
          <w:rFonts w:ascii="Cambria" w:hAnsi="Cambria"/>
          <w:sz w:val="24"/>
        </w:rPr>
        <w:t>gain</w:t>
      </w:r>
      <w:r w:rsidRPr="00F25CB1">
        <w:rPr>
          <w:rFonts w:ascii="Cambria" w:hAnsi="Cambria"/>
          <w:sz w:val="24"/>
        </w:rPr>
        <w:t xml:space="preserve"> votes, mai</w:t>
      </w:r>
      <w:r w:rsidR="002970B2">
        <w:rPr>
          <w:rFonts w:ascii="Cambria" w:hAnsi="Cambria"/>
          <w:sz w:val="24"/>
        </w:rPr>
        <w:t>nly in parliamentary elections. (Silva, 2016)</w:t>
      </w:r>
      <w:r w:rsidRPr="00F25CB1">
        <w:rPr>
          <w:rFonts w:ascii="Cambria" w:hAnsi="Cambria"/>
          <w:sz w:val="24"/>
        </w:rPr>
        <w:t xml:space="preserve"> Until the recent introduction of probity reforms, </w:t>
      </w:r>
      <w:r w:rsidR="002970B2">
        <w:rPr>
          <w:rFonts w:ascii="Cambria" w:hAnsi="Cambria"/>
          <w:sz w:val="24"/>
        </w:rPr>
        <w:t>political</w:t>
      </w:r>
      <w:r w:rsidRPr="00F25CB1">
        <w:rPr>
          <w:rFonts w:ascii="Cambria" w:hAnsi="Cambria"/>
          <w:sz w:val="24"/>
        </w:rPr>
        <w:t xml:space="preserve"> finance affairs </w:t>
      </w:r>
      <w:r w:rsidR="002970B2">
        <w:rPr>
          <w:rFonts w:ascii="Cambria" w:hAnsi="Cambria"/>
          <w:sz w:val="24"/>
        </w:rPr>
        <w:t>were related to</w:t>
      </w:r>
      <w:r w:rsidRPr="00F25CB1">
        <w:rPr>
          <w:rFonts w:ascii="Cambria" w:hAnsi="Cambria"/>
          <w:sz w:val="24"/>
        </w:rPr>
        <w:t xml:space="preserve"> most of the corruption scandals in Chilean history. </w:t>
      </w:r>
    </w:p>
    <w:p w14:paraId="0C68F17C" w14:textId="7E1318D7" w:rsidR="008C51EA" w:rsidRPr="00F25CB1" w:rsidRDefault="008C51EA" w:rsidP="00F25CB1">
      <w:pPr>
        <w:spacing w:line="360" w:lineRule="auto"/>
        <w:jc w:val="both"/>
        <w:rPr>
          <w:rFonts w:ascii="Cambria" w:hAnsi="Cambria"/>
          <w:sz w:val="24"/>
        </w:rPr>
      </w:pPr>
      <w:r w:rsidRPr="00F25CB1">
        <w:rPr>
          <w:rFonts w:ascii="Cambria" w:hAnsi="Cambria"/>
          <w:sz w:val="24"/>
        </w:rPr>
        <w:t>In the aftermath of the First World War, Chile adopted imp</w:t>
      </w:r>
      <w:r w:rsidR="00EA2D0B">
        <w:rPr>
          <w:rFonts w:ascii="Cambria" w:hAnsi="Cambria"/>
          <w:sz w:val="24"/>
        </w:rPr>
        <w:t xml:space="preserve">ortant institutional reforms </w:t>
      </w:r>
      <w:r w:rsidRPr="00F25CB1">
        <w:rPr>
          <w:rFonts w:ascii="Cambria" w:hAnsi="Cambria"/>
          <w:sz w:val="24"/>
        </w:rPr>
        <w:t>to achieve high levels of probity w</w:t>
      </w:r>
      <w:r w:rsidR="00EA2D0B">
        <w:rPr>
          <w:rFonts w:ascii="Cambria" w:hAnsi="Cambria"/>
          <w:sz w:val="24"/>
        </w:rPr>
        <w:t xml:space="preserve">ithin the state. According to </w:t>
      </w:r>
      <w:proofErr w:type="spellStart"/>
      <w:r w:rsidR="00EA2D0B">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the main reform in this period was the creation of the </w:t>
      </w:r>
      <w:r w:rsidRPr="00EA2D0B">
        <w:rPr>
          <w:rFonts w:ascii="Cambria" w:hAnsi="Cambria"/>
          <w:sz w:val="24"/>
        </w:rPr>
        <w:t>National Comptroller Agency</w:t>
      </w:r>
      <w:r w:rsidR="00EA2D0B">
        <w:rPr>
          <w:rFonts w:ascii="Cambria" w:hAnsi="Cambria"/>
          <w:sz w:val="24"/>
        </w:rPr>
        <w:t xml:space="preserve"> (</w:t>
      </w:r>
      <w:proofErr w:type="spellStart"/>
      <w:r w:rsidR="009E1AE1">
        <w:rPr>
          <w:rFonts w:ascii="Cambria" w:hAnsi="Cambria"/>
          <w:sz w:val="24"/>
        </w:rPr>
        <w:t>Contraloría</w:t>
      </w:r>
      <w:proofErr w:type="spellEnd"/>
      <w:r w:rsidR="009E1AE1">
        <w:rPr>
          <w:rFonts w:ascii="Cambria" w:hAnsi="Cambria"/>
          <w:sz w:val="24"/>
        </w:rPr>
        <w:t xml:space="preserve"> General de la </w:t>
      </w:r>
      <w:proofErr w:type="spellStart"/>
      <w:r w:rsidR="009E1AE1">
        <w:rPr>
          <w:rFonts w:ascii="Cambria" w:hAnsi="Cambria"/>
          <w:sz w:val="24"/>
        </w:rPr>
        <w:t>República</w:t>
      </w:r>
      <w:proofErr w:type="spellEnd"/>
      <w:r w:rsidR="009E1AE1">
        <w:rPr>
          <w:rFonts w:ascii="Cambria" w:hAnsi="Cambria"/>
          <w:sz w:val="24"/>
        </w:rPr>
        <w:t xml:space="preserve">, </w:t>
      </w:r>
      <w:r w:rsidR="00EA2D0B">
        <w:rPr>
          <w:rFonts w:ascii="Cambria" w:hAnsi="Cambria"/>
          <w:sz w:val="24"/>
        </w:rPr>
        <w:t>CGR)</w:t>
      </w:r>
      <w:r w:rsidRPr="00EA2D0B">
        <w:rPr>
          <w:rFonts w:ascii="Cambria" w:hAnsi="Cambria"/>
          <w:sz w:val="24"/>
        </w:rPr>
        <w:t xml:space="preserve"> </w:t>
      </w:r>
      <w:r w:rsidRPr="00F25CB1">
        <w:rPr>
          <w:rFonts w:ascii="Cambria" w:hAnsi="Cambria"/>
          <w:sz w:val="24"/>
        </w:rPr>
        <w:t>in 1927</w:t>
      </w:r>
      <w:r w:rsidR="00EA2D0B">
        <w:rPr>
          <w:rFonts w:ascii="Cambria" w:hAnsi="Cambria"/>
          <w:sz w:val="24"/>
        </w:rPr>
        <w:t xml:space="preserve">, </w:t>
      </w:r>
      <w:r w:rsidRPr="00F25CB1">
        <w:rPr>
          <w:rFonts w:ascii="Cambria" w:hAnsi="Cambria"/>
          <w:sz w:val="24"/>
        </w:rPr>
        <w:t>a “superior oversight body of the State Administration, contemplated in the Political Constitution, which enjoys autonomy vis-à-vis the Executive Branch and other public bodies. It is essentially an entity that controls the legality of acts of the State Administration and safeguards the correct use of public funds, independently of the Executive Branch and the National Congress</w:t>
      </w:r>
      <w:r w:rsidRPr="00F25CB1">
        <w:rPr>
          <w:rFonts w:ascii="Cambria" w:hAnsi="Cambria"/>
          <w:sz w:val="24"/>
          <w:vertAlign w:val="superscript"/>
        </w:rPr>
        <w:footnoteReference w:id="2"/>
      </w:r>
      <w:r w:rsidRPr="00F25CB1">
        <w:rPr>
          <w:rFonts w:ascii="Cambria" w:hAnsi="Cambria"/>
          <w:sz w:val="24"/>
        </w:rPr>
        <w:t xml:space="preserve">” </w:t>
      </w:r>
    </w:p>
    <w:p w14:paraId="22DC17B5" w14:textId="1B87B49C" w:rsidR="008C51EA" w:rsidRPr="00F25CB1" w:rsidRDefault="008C51EA" w:rsidP="00F25CB1">
      <w:pPr>
        <w:spacing w:line="360" w:lineRule="auto"/>
        <w:jc w:val="both"/>
        <w:rPr>
          <w:rFonts w:ascii="Cambria" w:hAnsi="Cambria"/>
          <w:sz w:val="24"/>
        </w:rPr>
      </w:pPr>
      <w:r w:rsidRPr="00F25CB1">
        <w:rPr>
          <w:rFonts w:ascii="Cambria" w:hAnsi="Cambria"/>
          <w:sz w:val="24"/>
        </w:rPr>
        <w:t xml:space="preserve">This agency simultaneously </w:t>
      </w:r>
      <w:r w:rsidR="00EA2D0B" w:rsidRPr="00F25CB1">
        <w:rPr>
          <w:rFonts w:ascii="Cambria" w:hAnsi="Cambria"/>
          <w:sz w:val="24"/>
        </w:rPr>
        <w:t>fulfils</w:t>
      </w:r>
      <w:r w:rsidRPr="00F25CB1">
        <w:rPr>
          <w:rFonts w:ascii="Cambria" w:hAnsi="Cambria"/>
          <w:sz w:val="24"/>
        </w:rPr>
        <w:t xml:space="preserve"> the role of an “accounts court, auditor, supreme judicial reviewer of all gove</w:t>
      </w:r>
      <w:r w:rsidR="007E75A0">
        <w:rPr>
          <w:rFonts w:ascii="Cambria" w:hAnsi="Cambria"/>
          <w:sz w:val="24"/>
        </w:rPr>
        <w:t>rnment bills, and ombudsman” (</w:t>
      </w:r>
      <w:proofErr w:type="spellStart"/>
      <w:r w:rsidR="007E75A0">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p. 134) fully independent from the executive and legislative</w:t>
      </w:r>
      <w:r w:rsidR="007E75A0">
        <w:rPr>
          <w:rFonts w:ascii="Cambria" w:hAnsi="Cambria"/>
          <w:sz w:val="24"/>
        </w:rPr>
        <w:t xml:space="preserve"> branches.</w:t>
      </w:r>
      <w:r w:rsidRPr="00F25CB1">
        <w:rPr>
          <w:rFonts w:ascii="Cambria" w:hAnsi="Cambria"/>
          <w:sz w:val="24"/>
        </w:rPr>
        <w:t xml:space="preserve"> </w:t>
      </w:r>
      <w:del w:id="311" w:author="Mario Alonso Rodríguez Vigueras" w:date="2017-04-26T10:52:00Z">
        <w:r w:rsidRPr="00F25CB1" w:rsidDel="001635AD">
          <w:rPr>
            <w:rFonts w:ascii="Cambria" w:hAnsi="Cambria"/>
            <w:sz w:val="24"/>
          </w:rPr>
          <w:delText xml:space="preserve">She </w:delText>
        </w:r>
      </w:del>
      <w:ins w:id="312" w:author="Mario Alonso Rodríguez Vigueras" w:date="2017-04-26T10:52:00Z">
        <w:r w:rsidR="001635AD">
          <w:rPr>
            <w:rFonts w:ascii="Cambria" w:hAnsi="Cambria"/>
            <w:sz w:val="24"/>
          </w:rPr>
          <w:t>The author</w:t>
        </w:r>
        <w:r w:rsidR="001635AD" w:rsidRPr="00F25CB1">
          <w:rPr>
            <w:rFonts w:ascii="Cambria" w:hAnsi="Cambria"/>
            <w:sz w:val="24"/>
          </w:rPr>
          <w:t xml:space="preserve"> </w:t>
        </w:r>
      </w:ins>
      <w:r w:rsidRPr="00F25CB1">
        <w:rPr>
          <w:rFonts w:ascii="Cambria" w:hAnsi="Cambria"/>
          <w:sz w:val="24"/>
        </w:rPr>
        <w:t xml:space="preserve">also states the important role of </w:t>
      </w:r>
      <w:r w:rsidR="007E75A0" w:rsidRPr="00F25CB1">
        <w:rPr>
          <w:rFonts w:ascii="Cambria" w:hAnsi="Cambria"/>
          <w:sz w:val="24"/>
        </w:rPr>
        <w:t>long-term</w:t>
      </w:r>
      <w:r w:rsidRPr="00F25CB1">
        <w:rPr>
          <w:rFonts w:ascii="Cambria" w:hAnsi="Cambria"/>
          <w:sz w:val="24"/>
        </w:rPr>
        <w:t xml:space="preserve"> tenures for the </w:t>
      </w:r>
      <w:del w:id="313" w:author="Mario Alonso Rodríguez Vigueras" w:date="2017-04-26T10:52:00Z">
        <w:r w:rsidRPr="00F25CB1" w:rsidDel="001635AD">
          <w:rPr>
            <w:rFonts w:ascii="Cambria" w:hAnsi="Cambria"/>
            <w:sz w:val="24"/>
          </w:rPr>
          <w:delText xml:space="preserve">Ombudsman </w:delText>
        </w:r>
      </w:del>
      <w:ins w:id="314" w:author="Mario Alonso Rodríguez Vigueras" w:date="2017-04-26T10:52:00Z">
        <w:r w:rsidR="001635AD" w:rsidRPr="00F25CB1">
          <w:rPr>
            <w:rFonts w:ascii="Cambria" w:hAnsi="Cambria"/>
            <w:sz w:val="24"/>
          </w:rPr>
          <w:t>Ombuds</w:t>
        </w:r>
        <w:r w:rsidR="001635AD">
          <w:rPr>
            <w:rFonts w:ascii="Cambria" w:hAnsi="Cambria"/>
            <w:sz w:val="24"/>
          </w:rPr>
          <w:t>persons</w:t>
        </w:r>
        <w:r w:rsidR="001635AD" w:rsidRPr="00F25CB1">
          <w:rPr>
            <w:rFonts w:ascii="Cambria" w:hAnsi="Cambria"/>
            <w:sz w:val="24"/>
          </w:rPr>
          <w:t xml:space="preserve"> </w:t>
        </w:r>
      </w:ins>
      <w:r w:rsidRPr="00F25CB1">
        <w:rPr>
          <w:rFonts w:ascii="Cambria" w:hAnsi="Cambria"/>
          <w:sz w:val="24"/>
        </w:rPr>
        <w:t>at CGR, as well as the lifetime appointments of judges at higher courts</w:t>
      </w:r>
      <w:r w:rsidR="00B5272B">
        <w:rPr>
          <w:rFonts w:ascii="Cambria" w:hAnsi="Cambria"/>
          <w:sz w:val="24"/>
        </w:rPr>
        <w:t>,</w:t>
      </w:r>
      <w:r w:rsidRPr="00F25CB1">
        <w:rPr>
          <w:rFonts w:ascii="Cambria" w:hAnsi="Cambria"/>
          <w:sz w:val="24"/>
        </w:rPr>
        <w:t xml:space="preserve"> </w:t>
      </w:r>
      <w:r w:rsidR="00B5272B">
        <w:rPr>
          <w:rFonts w:ascii="Cambria" w:hAnsi="Cambria"/>
          <w:sz w:val="24"/>
        </w:rPr>
        <w:t xml:space="preserve">as </w:t>
      </w:r>
      <w:r w:rsidRPr="00F25CB1">
        <w:rPr>
          <w:rFonts w:ascii="Cambria" w:hAnsi="Cambria"/>
          <w:sz w:val="24"/>
        </w:rPr>
        <w:t>relevant factor</w:t>
      </w:r>
      <w:r w:rsidR="00B5272B">
        <w:rPr>
          <w:rFonts w:ascii="Cambria" w:hAnsi="Cambria"/>
          <w:sz w:val="24"/>
        </w:rPr>
        <w:t xml:space="preserve">s </w:t>
      </w:r>
      <w:r w:rsidRPr="00F25CB1">
        <w:rPr>
          <w:rFonts w:ascii="Cambria" w:hAnsi="Cambria"/>
          <w:sz w:val="24"/>
        </w:rPr>
        <w:t xml:space="preserve">to achieve </w:t>
      </w:r>
      <w:r w:rsidR="00B5272B">
        <w:rPr>
          <w:rFonts w:ascii="Cambria" w:hAnsi="Cambria"/>
          <w:sz w:val="24"/>
        </w:rPr>
        <w:t xml:space="preserve">institutional </w:t>
      </w:r>
      <w:r w:rsidRPr="00F25CB1">
        <w:rPr>
          <w:rFonts w:ascii="Cambria" w:hAnsi="Cambria"/>
          <w:sz w:val="24"/>
        </w:rPr>
        <w:t>ind</w:t>
      </w:r>
      <w:r w:rsidR="00B5272B">
        <w:rPr>
          <w:rFonts w:ascii="Cambria" w:hAnsi="Cambria"/>
          <w:sz w:val="24"/>
        </w:rPr>
        <w:t xml:space="preserve">ependence </w:t>
      </w:r>
      <w:r w:rsidRPr="00F25CB1">
        <w:rPr>
          <w:rFonts w:ascii="Cambria" w:hAnsi="Cambria"/>
          <w:sz w:val="24"/>
        </w:rPr>
        <w:t>in Chile’s early democratic stage.</w:t>
      </w:r>
    </w:p>
    <w:p w14:paraId="6699FFC0" w14:textId="095FB967" w:rsidR="008C51EA" w:rsidRPr="00F25CB1" w:rsidRDefault="008C51EA" w:rsidP="00F25CB1">
      <w:pPr>
        <w:spacing w:line="360" w:lineRule="auto"/>
        <w:jc w:val="both"/>
        <w:rPr>
          <w:rFonts w:ascii="Cambria" w:hAnsi="Cambria"/>
          <w:sz w:val="24"/>
        </w:rPr>
      </w:pPr>
      <w:r w:rsidRPr="00F25CB1">
        <w:rPr>
          <w:rFonts w:ascii="Cambria" w:hAnsi="Cambria"/>
          <w:sz w:val="24"/>
        </w:rPr>
        <w:t xml:space="preserve">During the governments of Frei (1964-1970) and Allende (1970-1973), Chile </w:t>
      </w:r>
      <w:del w:id="315" w:author="Mario Alonso Rodríguez Vigueras" w:date="2017-04-26T10:53:00Z">
        <w:r w:rsidRPr="00F25CB1" w:rsidDel="001635AD">
          <w:rPr>
            <w:rFonts w:ascii="Cambria" w:hAnsi="Cambria"/>
            <w:sz w:val="24"/>
          </w:rPr>
          <w:delText xml:space="preserve">started </w:delText>
        </w:r>
      </w:del>
      <w:ins w:id="316" w:author="Mario Alonso Rodríguez Vigueras" w:date="2017-04-26T10:53:00Z">
        <w:r w:rsidR="001635AD">
          <w:rPr>
            <w:rFonts w:ascii="Cambria" w:hAnsi="Cambria"/>
            <w:sz w:val="24"/>
          </w:rPr>
          <w:t>initiates</w:t>
        </w:r>
        <w:r w:rsidR="001635AD" w:rsidRPr="00F25CB1">
          <w:rPr>
            <w:rFonts w:ascii="Cambria" w:hAnsi="Cambria"/>
            <w:sz w:val="24"/>
          </w:rPr>
          <w:t xml:space="preserve"> </w:t>
        </w:r>
      </w:ins>
      <w:r w:rsidRPr="00F25CB1">
        <w:rPr>
          <w:rFonts w:ascii="Cambria" w:hAnsi="Cambria"/>
          <w:sz w:val="24"/>
        </w:rPr>
        <w:t xml:space="preserve">a </w:t>
      </w:r>
      <w:del w:id="317" w:author="Mario Alonso Rodríguez Vigueras" w:date="2017-04-26T10:53:00Z">
        <w:r w:rsidRPr="00F25CB1" w:rsidDel="001635AD">
          <w:rPr>
            <w:rFonts w:ascii="Cambria" w:hAnsi="Cambria"/>
            <w:sz w:val="24"/>
          </w:rPr>
          <w:delText xml:space="preserve">process </w:delText>
        </w:r>
      </w:del>
      <w:r w:rsidRPr="00F25CB1">
        <w:rPr>
          <w:rFonts w:ascii="Cambria" w:hAnsi="Cambria"/>
          <w:sz w:val="24"/>
        </w:rPr>
        <w:t xml:space="preserve">social </w:t>
      </w:r>
      <w:ins w:id="318" w:author="Mario Alonso Rodríguez Vigueras" w:date="2017-04-26T10:53:00Z">
        <w:r w:rsidR="001635AD" w:rsidRPr="00F25CB1">
          <w:rPr>
            <w:rFonts w:ascii="Cambria" w:hAnsi="Cambria"/>
            <w:sz w:val="24"/>
          </w:rPr>
          <w:t xml:space="preserve">process </w:t>
        </w:r>
      </w:ins>
      <w:r w:rsidRPr="00F25CB1">
        <w:rPr>
          <w:rFonts w:ascii="Cambria" w:hAnsi="Cambria"/>
          <w:sz w:val="24"/>
        </w:rPr>
        <w:t xml:space="preserve">and economic reform, </w:t>
      </w:r>
      <w:r w:rsidR="007B51F2">
        <w:rPr>
          <w:rFonts w:ascii="Cambria" w:hAnsi="Cambria"/>
          <w:sz w:val="24"/>
        </w:rPr>
        <w:t xml:space="preserve">in which </w:t>
      </w:r>
      <w:r w:rsidRPr="00F25CB1">
        <w:rPr>
          <w:rFonts w:ascii="Cambria" w:hAnsi="Cambria"/>
          <w:sz w:val="24"/>
        </w:rPr>
        <w:t>the national comptroller’s autonomy wa</w:t>
      </w:r>
      <w:r w:rsidR="007B51F2">
        <w:rPr>
          <w:rFonts w:ascii="Cambria" w:hAnsi="Cambria"/>
          <w:sz w:val="24"/>
        </w:rPr>
        <w:t xml:space="preserve">s not </w:t>
      </w:r>
      <w:r w:rsidRPr="00F25CB1">
        <w:rPr>
          <w:rFonts w:ascii="Cambria" w:hAnsi="Cambria"/>
          <w:sz w:val="24"/>
        </w:rPr>
        <w:t xml:space="preserve">weakened and fully played its oversight role, with no deterioration in public probity.  </w:t>
      </w:r>
      <w:r w:rsidR="007B51F2">
        <w:rPr>
          <w:rFonts w:ascii="Cambria" w:hAnsi="Cambria"/>
          <w:sz w:val="24"/>
        </w:rPr>
        <w:t xml:space="preserve">Similarly, </w:t>
      </w:r>
      <w:r w:rsidRPr="00F25CB1">
        <w:rPr>
          <w:rFonts w:ascii="Cambria" w:hAnsi="Cambria"/>
          <w:sz w:val="24"/>
        </w:rPr>
        <w:t>Silva (2016) highlights the supervisory role played by the right wing opposition and mass media in maintaining public probity during this period.</w:t>
      </w:r>
    </w:p>
    <w:p w14:paraId="2B10899C" w14:textId="38586C6D" w:rsidR="008C51EA" w:rsidRPr="00F25CB1" w:rsidRDefault="008C51EA" w:rsidP="00F25CB1">
      <w:pPr>
        <w:spacing w:line="360" w:lineRule="auto"/>
        <w:jc w:val="both"/>
        <w:rPr>
          <w:rFonts w:ascii="Cambria" w:hAnsi="Cambria"/>
          <w:sz w:val="24"/>
        </w:rPr>
      </w:pPr>
      <w:r w:rsidRPr="00F25CB1">
        <w:rPr>
          <w:rFonts w:ascii="Cambria" w:hAnsi="Cambria"/>
          <w:sz w:val="24"/>
        </w:rPr>
        <w:lastRenderedPageBreak/>
        <w:t>During the Pinochet dictatorship (1973-1990) “many of the check and balance mechanism</w:t>
      </w:r>
      <w:ins w:id="319" w:author="Mario Alonso Rodríguez Vigueras" w:date="2017-04-26T10:54:00Z">
        <w:r w:rsidR="001635AD">
          <w:rPr>
            <w:rFonts w:ascii="Cambria" w:hAnsi="Cambria"/>
            <w:sz w:val="24"/>
          </w:rPr>
          <w:t>s</w:t>
        </w:r>
      </w:ins>
      <w:r w:rsidRPr="00F25CB1">
        <w:rPr>
          <w:rFonts w:ascii="Cambria" w:hAnsi="Cambria"/>
          <w:sz w:val="24"/>
        </w:rPr>
        <w:t xml:space="preserve"> to supervise the performance of the government were abruptly eliminated or </w:t>
      </w:r>
      <w:commentRangeStart w:id="320"/>
      <w:r w:rsidRPr="00F25CB1">
        <w:rPr>
          <w:rFonts w:ascii="Cambria" w:hAnsi="Cambria"/>
          <w:sz w:val="24"/>
        </w:rPr>
        <w:t>neutralized</w:t>
      </w:r>
      <w:commentRangeEnd w:id="320"/>
      <w:r w:rsidR="001635AD">
        <w:rPr>
          <w:rStyle w:val="Refdecomentario"/>
        </w:rPr>
        <w:commentReference w:id="320"/>
      </w:r>
      <w:r w:rsidRPr="00F25CB1">
        <w:rPr>
          <w:rFonts w:ascii="Cambria" w:hAnsi="Cambria"/>
          <w:sz w:val="24"/>
        </w:rPr>
        <w:t xml:space="preserve">”. Consequently, the judicial </w:t>
      </w:r>
      <w:r w:rsidR="004E6061" w:rsidRPr="00F25CB1">
        <w:rPr>
          <w:rFonts w:ascii="Cambria" w:hAnsi="Cambria"/>
          <w:sz w:val="24"/>
        </w:rPr>
        <w:t>power</w:t>
      </w:r>
      <w:r w:rsidR="004E6061">
        <w:rPr>
          <w:rFonts w:ascii="Cambria" w:hAnsi="Cambria"/>
          <w:sz w:val="24"/>
        </w:rPr>
        <w:t>, and with it the</w:t>
      </w:r>
      <w:r w:rsidR="004E6061" w:rsidRPr="00F25CB1">
        <w:rPr>
          <w:rFonts w:ascii="Cambria" w:hAnsi="Cambria"/>
          <w:sz w:val="24"/>
        </w:rPr>
        <w:t xml:space="preserve"> national comptroller</w:t>
      </w:r>
      <w:r w:rsidR="004E6061">
        <w:rPr>
          <w:rFonts w:ascii="Cambria" w:hAnsi="Cambria"/>
          <w:sz w:val="24"/>
        </w:rPr>
        <w:t>,</w:t>
      </w:r>
      <w:r w:rsidR="004E6061" w:rsidRPr="00F25CB1">
        <w:rPr>
          <w:rFonts w:ascii="Cambria" w:hAnsi="Cambria"/>
          <w:sz w:val="24"/>
        </w:rPr>
        <w:t xml:space="preserve"> </w:t>
      </w:r>
      <w:r w:rsidR="004E6061">
        <w:rPr>
          <w:rFonts w:ascii="Cambria" w:hAnsi="Cambria"/>
          <w:sz w:val="24"/>
        </w:rPr>
        <w:t>were</w:t>
      </w:r>
      <w:r w:rsidRPr="00F25CB1">
        <w:rPr>
          <w:rFonts w:ascii="Cambria" w:hAnsi="Cambria"/>
          <w:sz w:val="24"/>
        </w:rPr>
        <w:t xml:space="preserve"> no longer able to maintain their autonomy. In this context, “some of the neoliberal reforms applied by the military government also facilitated the realization of illicit transactions” (Silva 2016, p.186). Examples of these situations arose in the privatization process of state owned companies</w:t>
      </w:r>
      <w:r w:rsidR="00EB3103">
        <w:rPr>
          <w:rFonts w:ascii="Cambria" w:hAnsi="Cambria"/>
          <w:sz w:val="24"/>
          <w:vertAlign w:val="superscript"/>
        </w:rPr>
        <w:t xml:space="preserve"> </w:t>
      </w:r>
      <w:r w:rsidR="004E6061" w:rsidRPr="00F25CB1">
        <w:rPr>
          <w:rFonts w:ascii="Cambria" w:hAnsi="Cambria"/>
          <w:sz w:val="24"/>
        </w:rPr>
        <w:t>through</w:t>
      </w:r>
      <w:r w:rsidRPr="00F25CB1">
        <w:rPr>
          <w:rFonts w:ascii="Cambria" w:hAnsi="Cambria"/>
          <w:sz w:val="24"/>
        </w:rPr>
        <w:t xml:space="preserve"> secret arm deals run by the military and </w:t>
      </w:r>
      <w:r w:rsidR="004E6061">
        <w:rPr>
          <w:rFonts w:ascii="Cambria" w:hAnsi="Cambria"/>
          <w:sz w:val="24"/>
        </w:rPr>
        <w:t xml:space="preserve">in the </w:t>
      </w:r>
      <w:r w:rsidRPr="00F25CB1">
        <w:rPr>
          <w:rFonts w:ascii="Cambria" w:hAnsi="Cambria"/>
          <w:sz w:val="24"/>
        </w:rPr>
        <w:t>payment of increased wages to public managers appointed by the military. In addition, corruption cases involving the personal enrichment of Pinochet himself and his clan occurred during this period (Silva 2016, p. 186).</w:t>
      </w:r>
    </w:p>
    <w:p w14:paraId="480D5696" w14:textId="77777777" w:rsidR="00376656" w:rsidRDefault="00F23C2C" w:rsidP="00F25CB1">
      <w:pPr>
        <w:spacing w:line="360" w:lineRule="auto"/>
        <w:jc w:val="both"/>
        <w:rPr>
          <w:rFonts w:ascii="Cambria" w:hAnsi="Cambria"/>
          <w:sz w:val="24"/>
        </w:rPr>
      </w:pPr>
      <w:r>
        <w:rPr>
          <w:rFonts w:ascii="Cambria" w:hAnsi="Cambria"/>
          <w:sz w:val="24"/>
        </w:rPr>
        <w:t>O</w:t>
      </w:r>
      <w:r w:rsidR="008C51EA" w:rsidRPr="00F25CB1">
        <w:rPr>
          <w:rFonts w:ascii="Cambria" w:hAnsi="Cambria"/>
          <w:sz w:val="24"/>
        </w:rPr>
        <w:t xml:space="preserve">n a complementary </w:t>
      </w:r>
      <w:r>
        <w:rPr>
          <w:rFonts w:ascii="Cambria" w:hAnsi="Cambria"/>
          <w:sz w:val="24"/>
        </w:rPr>
        <w:t>note</w:t>
      </w:r>
      <w:r w:rsidR="008C51EA" w:rsidRPr="00F25CB1">
        <w:rPr>
          <w:rFonts w:ascii="Cambria" w:hAnsi="Cambria"/>
          <w:sz w:val="24"/>
        </w:rPr>
        <w:t>, important economic achievements are regarded as consequence of the structural market reforms promoted during the military dictatorship. As such, Schmidt-Hebbel highlights the structural and macroeconomic reforms achieved during this period</w:t>
      </w:r>
      <w:r>
        <w:rPr>
          <w:rFonts w:ascii="Cambria" w:hAnsi="Cambria"/>
          <w:sz w:val="24"/>
        </w:rPr>
        <w:t>,</w:t>
      </w:r>
      <w:r w:rsidR="008C51EA" w:rsidRPr="00F25CB1">
        <w:rPr>
          <w:rFonts w:ascii="Cambria" w:hAnsi="Cambria"/>
          <w:sz w:val="24"/>
        </w:rPr>
        <w:t xml:space="preserve"> which were further deepened and continued during the subsequent democratic governments. These reforms are regarded as one of the key drivers of the accelerated economic growth path that Chile lived in the </w:t>
      </w:r>
      <w:r>
        <w:rPr>
          <w:rFonts w:ascii="Cambria" w:hAnsi="Cambria"/>
          <w:sz w:val="24"/>
        </w:rPr>
        <w:t>next two decades after the 1980</w:t>
      </w:r>
      <w:r w:rsidR="008C51EA" w:rsidRPr="00F25CB1">
        <w:rPr>
          <w:rFonts w:ascii="Cambria" w:hAnsi="Cambria"/>
          <w:sz w:val="24"/>
        </w:rPr>
        <w:t>s. These figures reached average rates of GDP growth of 7.6%, and 5.9% in per capita terms (Schmidt-He</w:t>
      </w:r>
      <w:r>
        <w:rPr>
          <w:rFonts w:ascii="Cambria" w:hAnsi="Cambria"/>
          <w:sz w:val="24"/>
        </w:rPr>
        <w:t xml:space="preserve">bbel 2006, p. 7).  </w:t>
      </w:r>
    </w:p>
    <w:p w14:paraId="347BFEEA" w14:textId="39C15702" w:rsidR="008C51EA" w:rsidRPr="00F25CB1" w:rsidRDefault="00F23C2C"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highlights important structural market reforms made during Pinochet’s dictatorship</w:t>
      </w:r>
      <w:r w:rsidR="00EB3103">
        <w:rPr>
          <w:rFonts w:ascii="Cambria" w:hAnsi="Cambria"/>
          <w:sz w:val="24"/>
        </w:rPr>
        <w:t>,</w:t>
      </w:r>
      <w:r w:rsidR="008C51EA" w:rsidRPr="00F25CB1">
        <w:rPr>
          <w:rFonts w:ascii="Cambria" w:hAnsi="Cambria"/>
          <w:sz w:val="24"/>
        </w:rPr>
        <w:t xml:space="preserve"> which counterbalanced incentives for rent seeking and promoted growth and competitiveness in the overall economy. Particularly, these reforms promoted market competition, privatization and decentralization. </w:t>
      </w:r>
      <w:r w:rsidR="00EB3103">
        <w:rPr>
          <w:rFonts w:ascii="Cambria" w:hAnsi="Cambria"/>
          <w:sz w:val="24"/>
        </w:rPr>
        <w:t>S</w:t>
      </w:r>
      <w:r w:rsidR="008C51EA" w:rsidRPr="00F25CB1">
        <w:rPr>
          <w:rFonts w:ascii="Cambria" w:hAnsi="Cambria"/>
          <w:sz w:val="24"/>
        </w:rPr>
        <w:t>ignificant reforms included “property rights security, a subsidiary role of the state, freedom of choice, elimination of price controls and trade quotas, fiscal consolidation and orthodox management of</w:t>
      </w:r>
      <w:r w:rsidR="009E1AE1">
        <w:rPr>
          <w:rFonts w:ascii="Cambria" w:hAnsi="Cambria"/>
          <w:sz w:val="24"/>
        </w:rPr>
        <w:t xml:space="preserve"> monetary and fiscal policy” (</w:t>
      </w:r>
      <w:proofErr w:type="spellStart"/>
      <w:r w:rsidR="009E1AE1">
        <w:rPr>
          <w:rFonts w:ascii="Cambria" w:hAnsi="Cambria"/>
          <w:sz w:val="24"/>
        </w:rPr>
        <w:t>Mu</w:t>
      </w:r>
      <w:r w:rsidR="008C51EA" w:rsidRPr="00F25CB1">
        <w:rPr>
          <w:rFonts w:ascii="Cambria" w:hAnsi="Cambria"/>
          <w:sz w:val="24"/>
        </w:rPr>
        <w:t>ngiu-Pipidi</w:t>
      </w:r>
      <w:proofErr w:type="spellEnd"/>
      <w:r w:rsidR="009E1AE1">
        <w:rPr>
          <w:rFonts w:ascii="Cambria" w:hAnsi="Cambria"/>
          <w:sz w:val="24"/>
        </w:rPr>
        <w:t xml:space="preserve">, </w:t>
      </w:r>
      <w:r w:rsidR="008C51EA" w:rsidRPr="00F25CB1">
        <w:rPr>
          <w:rFonts w:ascii="Cambria" w:hAnsi="Cambria"/>
          <w:sz w:val="24"/>
        </w:rPr>
        <w:t>2015, p.137).</w:t>
      </w:r>
    </w:p>
    <w:p w14:paraId="13EF174D" w14:textId="1692787F" w:rsidR="008C51EA" w:rsidRPr="008B3D38" w:rsidRDefault="008C51EA" w:rsidP="00A05F78">
      <w:pPr>
        <w:pStyle w:val="Ttulo3"/>
      </w:pPr>
      <w:bookmarkStart w:id="321" w:name="_Toc480752334"/>
      <w:bookmarkStart w:id="322" w:name="_Toc354842890"/>
      <w:r w:rsidRPr="008B3D38">
        <w:lastRenderedPageBreak/>
        <w:t>Transition to democracy</w:t>
      </w:r>
      <w:bookmarkEnd w:id="321"/>
      <w:bookmarkEnd w:id="322"/>
    </w:p>
    <w:p w14:paraId="5ECE0F89" w14:textId="33B3BED0"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restoration of democracy in 1990 under the government of </w:t>
      </w:r>
      <w:proofErr w:type="spellStart"/>
      <w:r w:rsidRPr="009E1AE1">
        <w:rPr>
          <w:rFonts w:ascii="Cambria" w:hAnsi="Cambria"/>
          <w:sz w:val="24"/>
          <w:szCs w:val="24"/>
        </w:rPr>
        <w:t>Patricio</w:t>
      </w:r>
      <w:proofErr w:type="spellEnd"/>
      <w:r w:rsidRPr="009E1AE1">
        <w:rPr>
          <w:rFonts w:ascii="Cambria" w:hAnsi="Cambria"/>
          <w:sz w:val="24"/>
          <w:szCs w:val="24"/>
        </w:rPr>
        <w:t xml:space="preserve"> </w:t>
      </w:r>
      <w:proofErr w:type="spellStart"/>
      <w:r w:rsidRPr="009E1AE1">
        <w:rPr>
          <w:rFonts w:ascii="Cambria" w:hAnsi="Cambria"/>
          <w:sz w:val="24"/>
          <w:szCs w:val="24"/>
        </w:rPr>
        <w:t>Aylwin</w:t>
      </w:r>
      <w:proofErr w:type="spellEnd"/>
      <w:r w:rsidRPr="009E1AE1">
        <w:rPr>
          <w:rFonts w:ascii="Cambria" w:hAnsi="Cambria"/>
          <w:sz w:val="24"/>
          <w:szCs w:val="24"/>
        </w:rPr>
        <w:t xml:space="preserve"> (1990-1994)</w:t>
      </w:r>
      <w:r w:rsidRPr="00F25CB1">
        <w:rPr>
          <w:rFonts w:ascii="Cambria" w:hAnsi="Cambria"/>
          <w:sz w:val="24"/>
          <w:szCs w:val="24"/>
        </w:rPr>
        <w:t xml:space="preserve"> “brought back the full reactivation of the oversight institutions of the government's performance, such as the </w:t>
      </w:r>
      <w:proofErr w:type="spellStart"/>
      <w:r w:rsidR="009E1AE1">
        <w:rPr>
          <w:rFonts w:ascii="Cambria" w:hAnsi="Cambria"/>
          <w:sz w:val="24"/>
          <w:szCs w:val="24"/>
        </w:rPr>
        <w:t>Contraloría</w:t>
      </w:r>
      <w:proofErr w:type="spellEnd"/>
      <w:r w:rsidR="009E1AE1">
        <w:rPr>
          <w:rFonts w:ascii="Cambria" w:hAnsi="Cambria"/>
          <w:sz w:val="24"/>
          <w:szCs w:val="24"/>
        </w:rPr>
        <w:t xml:space="preserve"> </w:t>
      </w:r>
      <w:commentRangeStart w:id="323"/>
      <w:r w:rsidR="009E1AE1">
        <w:rPr>
          <w:rFonts w:ascii="Cambria" w:hAnsi="Cambria"/>
          <w:sz w:val="24"/>
          <w:szCs w:val="24"/>
        </w:rPr>
        <w:t>General</w:t>
      </w:r>
      <w:commentRangeEnd w:id="323"/>
      <w:r w:rsidR="006A2442">
        <w:rPr>
          <w:rStyle w:val="Refdecomentario"/>
        </w:rPr>
        <w:commentReference w:id="323"/>
      </w:r>
      <w:r w:rsidRPr="00F25CB1">
        <w:rPr>
          <w:rFonts w:ascii="Cambria" w:hAnsi="Cambria"/>
          <w:sz w:val="24"/>
          <w:szCs w:val="24"/>
        </w:rPr>
        <w:t>, the judicial power, the parliament, the political parties, the mass media, private research institutes, and vibrant nongovernmental organization (NGO) communities” (Silva 2016, p.188).</w:t>
      </w:r>
    </w:p>
    <w:p w14:paraId="120B771C" w14:textId="7CB423B1" w:rsidR="00AC2DFE" w:rsidRDefault="00AC2DFE" w:rsidP="00F25CB1">
      <w:pPr>
        <w:spacing w:line="360" w:lineRule="auto"/>
        <w:jc w:val="both"/>
        <w:rPr>
          <w:rFonts w:ascii="Cambria" w:hAnsi="Cambria"/>
          <w:sz w:val="24"/>
          <w:szCs w:val="24"/>
        </w:rPr>
      </w:pPr>
      <w:r>
        <w:rPr>
          <w:rFonts w:ascii="Cambria" w:hAnsi="Cambria"/>
          <w:sz w:val="24"/>
          <w:szCs w:val="24"/>
        </w:rPr>
        <w:t>A</w:t>
      </w:r>
      <w:r w:rsidRPr="00F25CB1">
        <w:rPr>
          <w:rFonts w:ascii="Cambria" w:hAnsi="Cambria"/>
          <w:sz w:val="24"/>
          <w:szCs w:val="24"/>
        </w:rPr>
        <w:t>nalysing</w:t>
      </w:r>
      <w:r w:rsidR="008C51EA" w:rsidRPr="00F25CB1">
        <w:rPr>
          <w:rFonts w:ascii="Cambria" w:hAnsi="Cambria"/>
          <w:sz w:val="24"/>
          <w:szCs w:val="24"/>
        </w:rPr>
        <w:t xml:space="preserve"> the transition to democracy during the </w:t>
      </w:r>
      <w:r w:rsidR="008C51EA" w:rsidRPr="00AC2DFE">
        <w:rPr>
          <w:rFonts w:ascii="Cambria" w:hAnsi="Cambria"/>
          <w:sz w:val="24"/>
          <w:szCs w:val="24"/>
        </w:rPr>
        <w:t xml:space="preserve">Frei government (1994-2000), </w:t>
      </w:r>
      <w:r w:rsidR="008C51EA" w:rsidRPr="00F25CB1">
        <w:rPr>
          <w:rFonts w:ascii="Cambria" w:hAnsi="Cambria"/>
          <w:sz w:val="24"/>
          <w:szCs w:val="24"/>
        </w:rPr>
        <w:t xml:space="preserve">Silva highlights that corruption scandals involving the </w:t>
      </w:r>
      <w:del w:id="324" w:author="Mario Alonso Rodríguez Vigueras" w:date="2017-04-26T10:58:00Z">
        <w:r w:rsidR="008C51EA" w:rsidRPr="00F25CB1" w:rsidDel="006A2442">
          <w:rPr>
            <w:rFonts w:ascii="Cambria" w:hAnsi="Cambria"/>
            <w:sz w:val="24"/>
            <w:szCs w:val="24"/>
          </w:rPr>
          <w:delText xml:space="preserve">cooper </w:delText>
        </w:r>
      </w:del>
      <w:r w:rsidR="008C51EA" w:rsidRPr="00F25CB1">
        <w:rPr>
          <w:rFonts w:ascii="Cambria" w:hAnsi="Cambria"/>
          <w:sz w:val="24"/>
          <w:szCs w:val="24"/>
        </w:rPr>
        <w:t>state own</w:t>
      </w:r>
      <w:r>
        <w:rPr>
          <w:rFonts w:ascii="Cambria" w:hAnsi="Cambria"/>
          <w:sz w:val="24"/>
          <w:szCs w:val="24"/>
        </w:rPr>
        <w:t>ed</w:t>
      </w:r>
      <w:r w:rsidR="008C51EA" w:rsidRPr="00F25CB1">
        <w:rPr>
          <w:rFonts w:ascii="Cambria" w:hAnsi="Cambria"/>
          <w:sz w:val="24"/>
          <w:szCs w:val="24"/>
        </w:rPr>
        <w:t xml:space="preserve"> </w:t>
      </w:r>
      <w:ins w:id="325" w:author="Mario Alonso Rodríguez Vigueras" w:date="2017-04-26T10:58:00Z">
        <w:r w:rsidR="006A2442" w:rsidRPr="00F25CB1">
          <w:rPr>
            <w:rFonts w:ascii="Cambria" w:hAnsi="Cambria"/>
            <w:sz w:val="24"/>
            <w:szCs w:val="24"/>
          </w:rPr>
          <w:t>co</w:t>
        </w:r>
        <w:r w:rsidR="006A2442">
          <w:rPr>
            <w:rFonts w:ascii="Cambria" w:hAnsi="Cambria"/>
            <w:sz w:val="24"/>
            <w:szCs w:val="24"/>
          </w:rPr>
          <w:t>p</w:t>
        </w:r>
        <w:r w:rsidR="006A2442" w:rsidRPr="00F25CB1">
          <w:rPr>
            <w:rFonts w:ascii="Cambria" w:hAnsi="Cambria"/>
            <w:sz w:val="24"/>
            <w:szCs w:val="24"/>
          </w:rPr>
          <w:t xml:space="preserve">per </w:t>
        </w:r>
      </w:ins>
      <w:r w:rsidR="008C51EA" w:rsidRPr="00F25CB1">
        <w:rPr>
          <w:rFonts w:ascii="Cambria" w:hAnsi="Cambria"/>
          <w:sz w:val="24"/>
          <w:szCs w:val="24"/>
        </w:rPr>
        <w:t xml:space="preserve">company CODELCO revived debates </w:t>
      </w:r>
      <w:r>
        <w:rPr>
          <w:rFonts w:ascii="Cambria" w:hAnsi="Cambria"/>
          <w:sz w:val="24"/>
          <w:szCs w:val="24"/>
        </w:rPr>
        <w:t xml:space="preserve">on </w:t>
      </w:r>
      <w:r w:rsidR="008C51EA" w:rsidRPr="00F25CB1">
        <w:rPr>
          <w:rFonts w:ascii="Cambria" w:hAnsi="Cambria"/>
          <w:sz w:val="24"/>
          <w:szCs w:val="24"/>
        </w:rPr>
        <w:t xml:space="preserve">public probity. </w:t>
      </w:r>
      <w:r>
        <w:rPr>
          <w:rFonts w:ascii="Cambria" w:hAnsi="Cambria"/>
          <w:sz w:val="24"/>
          <w:szCs w:val="24"/>
        </w:rPr>
        <w:t>The</w:t>
      </w:r>
      <w:r w:rsidR="008C51EA" w:rsidRPr="00F25CB1">
        <w:rPr>
          <w:rFonts w:ascii="Cambria" w:hAnsi="Cambria"/>
          <w:sz w:val="24"/>
          <w:szCs w:val="24"/>
        </w:rPr>
        <w:t xml:space="preserve"> </w:t>
      </w:r>
      <w:ins w:id="326" w:author="Mario Alonso Rodríguez Vigueras" w:date="2017-04-26T10:58:00Z">
        <w:r w:rsidR="006A2442">
          <w:rPr>
            <w:rFonts w:ascii="Cambria" w:hAnsi="Cambria"/>
            <w:sz w:val="24"/>
            <w:szCs w:val="24"/>
          </w:rPr>
          <w:t xml:space="preserve">Frei </w:t>
        </w:r>
      </w:ins>
      <w:r w:rsidR="008C51EA" w:rsidRPr="00F25CB1">
        <w:rPr>
          <w:rFonts w:ascii="Cambria" w:hAnsi="Cambria"/>
          <w:sz w:val="24"/>
          <w:szCs w:val="24"/>
        </w:rPr>
        <w:t>government</w:t>
      </w:r>
      <w:r>
        <w:rPr>
          <w:rFonts w:ascii="Cambria" w:hAnsi="Cambria"/>
          <w:sz w:val="24"/>
          <w:szCs w:val="24"/>
        </w:rPr>
        <w:t xml:space="preserve"> </w:t>
      </w:r>
      <w:del w:id="327" w:author="Mario Alonso Rodríguez Vigueras" w:date="2017-04-26T10:58:00Z">
        <w:r w:rsidDel="006A2442">
          <w:rPr>
            <w:rFonts w:ascii="Cambria" w:hAnsi="Cambria"/>
            <w:sz w:val="24"/>
            <w:szCs w:val="24"/>
          </w:rPr>
          <w:delText>of Frei</w:delText>
        </w:r>
        <w:r w:rsidR="008C51EA" w:rsidRPr="00F25CB1" w:rsidDel="006A2442">
          <w:rPr>
            <w:rFonts w:ascii="Cambria" w:hAnsi="Cambria"/>
            <w:sz w:val="24"/>
            <w:szCs w:val="24"/>
          </w:rPr>
          <w:delText xml:space="preserve"> </w:delText>
        </w:r>
      </w:del>
      <w:r w:rsidR="008C51EA" w:rsidRPr="00F25CB1">
        <w:rPr>
          <w:rFonts w:ascii="Cambria" w:hAnsi="Cambria"/>
          <w:sz w:val="24"/>
          <w:szCs w:val="24"/>
        </w:rPr>
        <w:t xml:space="preserve">managed to </w:t>
      </w:r>
      <w:del w:id="328" w:author="Mario Alonso Rodríguez Vigueras" w:date="2017-04-26T10:59:00Z">
        <w:r w:rsidR="008C51EA" w:rsidRPr="00F25CB1" w:rsidDel="006A2442">
          <w:rPr>
            <w:rFonts w:ascii="Cambria" w:hAnsi="Cambria"/>
            <w:sz w:val="24"/>
            <w:szCs w:val="24"/>
          </w:rPr>
          <w:delText>b</w:delText>
        </w:r>
        <w:r w:rsidDel="006A2442">
          <w:rPr>
            <w:rFonts w:ascii="Cambria" w:hAnsi="Cambria"/>
            <w:sz w:val="24"/>
            <w:szCs w:val="24"/>
          </w:rPr>
          <w:delText xml:space="preserve">ring </w:delText>
        </w:r>
      </w:del>
      <w:ins w:id="329" w:author="Mario Alonso Rodríguez Vigueras" w:date="2017-04-26T10:59:00Z">
        <w:r w:rsidR="006A2442">
          <w:rPr>
            <w:rFonts w:ascii="Cambria" w:hAnsi="Cambria"/>
            <w:sz w:val="24"/>
            <w:szCs w:val="24"/>
          </w:rPr>
          <w:t xml:space="preserve">establish </w:t>
        </w:r>
      </w:ins>
      <w:r>
        <w:rPr>
          <w:rFonts w:ascii="Cambria" w:hAnsi="Cambria"/>
          <w:sz w:val="24"/>
          <w:szCs w:val="24"/>
        </w:rPr>
        <w:t xml:space="preserve">several policy measures </w:t>
      </w:r>
      <w:r w:rsidR="008C51EA" w:rsidRPr="00F25CB1">
        <w:rPr>
          <w:rFonts w:ascii="Cambria" w:hAnsi="Cambria"/>
          <w:sz w:val="24"/>
          <w:szCs w:val="24"/>
        </w:rPr>
        <w:t xml:space="preserve">to tackle </w:t>
      </w:r>
      <w:r>
        <w:rPr>
          <w:rFonts w:ascii="Cambria" w:hAnsi="Cambria"/>
          <w:sz w:val="24"/>
          <w:szCs w:val="24"/>
        </w:rPr>
        <w:t>the</w:t>
      </w:r>
      <w:r w:rsidR="008C51EA" w:rsidRPr="00F25CB1">
        <w:rPr>
          <w:rFonts w:ascii="Cambria" w:hAnsi="Cambria"/>
          <w:sz w:val="24"/>
          <w:szCs w:val="24"/>
        </w:rPr>
        <w:t xml:space="preserve"> issue, establishing a “high-level national commission on public probity (</w:t>
      </w:r>
      <w:proofErr w:type="spellStart"/>
      <w:r w:rsidR="008C51EA" w:rsidRPr="00F25CB1">
        <w:rPr>
          <w:rFonts w:ascii="Cambria" w:hAnsi="Cambria"/>
          <w:i/>
          <w:sz w:val="24"/>
          <w:szCs w:val="24"/>
        </w:rPr>
        <w:t>Comisión</w:t>
      </w:r>
      <w:proofErr w:type="spellEnd"/>
      <w:r w:rsidR="008C51EA" w:rsidRPr="00F25CB1">
        <w:rPr>
          <w:rFonts w:ascii="Cambria" w:hAnsi="Cambria"/>
          <w:i/>
          <w:sz w:val="24"/>
          <w:szCs w:val="24"/>
        </w:rPr>
        <w:t xml:space="preserve"> Nacional de </w:t>
      </w:r>
      <w:proofErr w:type="spellStart"/>
      <w:r w:rsidR="008C51EA" w:rsidRPr="00F25CB1">
        <w:rPr>
          <w:rFonts w:ascii="Cambria" w:hAnsi="Cambria"/>
          <w:i/>
          <w:sz w:val="24"/>
          <w:szCs w:val="24"/>
        </w:rPr>
        <w:t>Etica</w:t>
      </w:r>
      <w:proofErr w:type="spellEnd"/>
      <w:r w:rsidR="008C51EA" w:rsidRPr="00F25CB1">
        <w:rPr>
          <w:rFonts w:ascii="Cambria" w:hAnsi="Cambria"/>
          <w:i/>
          <w:sz w:val="24"/>
          <w:szCs w:val="24"/>
        </w:rPr>
        <w:t xml:space="preserve"> </w:t>
      </w:r>
      <w:proofErr w:type="spellStart"/>
      <w:r w:rsidR="008C51EA" w:rsidRPr="00F25CB1">
        <w:rPr>
          <w:rFonts w:ascii="Cambria" w:hAnsi="Cambria"/>
          <w:i/>
          <w:sz w:val="24"/>
          <w:szCs w:val="24"/>
        </w:rPr>
        <w:t>Pública</w:t>
      </w:r>
      <w:proofErr w:type="spellEnd"/>
      <w:r>
        <w:rPr>
          <w:rFonts w:ascii="Cambria" w:hAnsi="Cambria"/>
          <w:sz w:val="24"/>
          <w:szCs w:val="24"/>
        </w:rPr>
        <w:t xml:space="preserve">)[…] </w:t>
      </w:r>
      <w:r w:rsidR="008C51EA" w:rsidRPr="00F25CB1">
        <w:rPr>
          <w:rFonts w:ascii="Cambria" w:hAnsi="Cambria"/>
          <w:sz w:val="24"/>
          <w:szCs w:val="24"/>
        </w:rPr>
        <w:t xml:space="preserve">which placed the corruption issue as being a national affair concerning everyone” (Silva 2016, p.190). </w:t>
      </w:r>
    </w:p>
    <w:p w14:paraId="2EA39E08" w14:textId="70FD62FE"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One of the </w:t>
      </w:r>
      <w:r w:rsidR="00AC2DFE">
        <w:rPr>
          <w:rFonts w:ascii="Cambria" w:hAnsi="Cambria"/>
          <w:sz w:val="24"/>
          <w:szCs w:val="24"/>
        </w:rPr>
        <w:t>noteworthy</w:t>
      </w:r>
      <w:r w:rsidRPr="00F25CB1">
        <w:rPr>
          <w:rFonts w:ascii="Cambria" w:hAnsi="Cambria"/>
          <w:sz w:val="24"/>
          <w:szCs w:val="24"/>
        </w:rPr>
        <w:t xml:space="preserve"> laws adopted </w:t>
      </w:r>
      <w:r w:rsidR="00AC2DFE">
        <w:rPr>
          <w:rFonts w:ascii="Cambria" w:hAnsi="Cambria"/>
          <w:sz w:val="24"/>
          <w:szCs w:val="24"/>
        </w:rPr>
        <w:t>in the framework of this commission</w:t>
      </w:r>
      <w:r w:rsidRPr="00F25CB1">
        <w:rPr>
          <w:rFonts w:ascii="Cambria" w:hAnsi="Cambria"/>
          <w:sz w:val="24"/>
          <w:szCs w:val="24"/>
        </w:rPr>
        <w:t xml:space="preserve"> establishes the principles of probity and transparency on which state agencies “are obliged to inform the community about the procedures which le</w:t>
      </w:r>
      <w:del w:id="330" w:author="Mario Alonso Rodríguez Vigueras" w:date="2017-04-26T13:41:00Z">
        <w:r w:rsidRPr="00F25CB1" w:rsidDel="00B00DAF">
          <w:rPr>
            <w:rFonts w:ascii="Cambria" w:hAnsi="Cambria"/>
            <w:sz w:val="24"/>
            <w:szCs w:val="24"/>
          </w:rPr>
          <w:delText>a</w:delText>
        </w:r>
      </w:del>
      <w:r w:rsidRPr="00F25CB1">
        <w:rPr>
          <w:rFonts w:ascii="Cambria" w:hAnsi="Cambria"/>
          <w:sz w:val="24"/>
          <w:szCs w:val="24"/>
        </w:rPr>
        <w:t xml:space="preserve">d to a formal decision, as well as to publish the documents related to that decision. Citizens also obtained the right to demand access to particular documentation and information from the public administration, which have to provide within a short period of time” (Silva 2016, p.190). </w:t>
      </w:r>
      <w:del w:id="331" w:author="Mario Alonso Rodríguez Vigueras" w:date="2017-04-26T11:00:00Z">
        <w:r w:rsidR="00AC2DFE" w:rsidDel="006A2442">
          <w:rPr>
            <w:rFonts w:ascii="Cambria" w:hAnsi="Cambria"/>
            <w:sz w:val="24"/>
            <w:szCs w:val="24"/>
          </w:rPr>
          <w:delText>Thanks</w:delText>
        </w:r>
        <w:r w:rsidRPr="00F25CB1" w:rsidDel="006A2442">
          <w:rPr>
            <w:rFonts w:ascii="Cambria" w:hAnsi="Cambria"/>
            <w:sz w:val="24"/>
            <w:szCs w:val="24"/>
          </w:rPr>
          <w:delText xml:space="preserve"> </w:delText>
        </w:r>
      </w:del>
      <w:ins w:id="332" w:author="Mario Alonso Rodríguez Vigueras" w:date="2017-04-26T11:00:00Z">
        <w:r w:rsidR="006A2442">
          <w:rPr>
            <w:rFonts w:ascii="Cambria" w:hAnsi="Cambria"/>
            <w:sz w:val="24"/>
            <w:szCs w:val="24"/>
          </w:rPr>
          <w:t>As a result of</w:t>
        </w:r>
        <w:r w:rsidR="006A2442" w:rsidRPr="00F25CB1">
          <w:rPr>
            <w:rFonts w:ascii="Cambria" w:hAnsi="Cambria"/>
            <w:sz w:val="24"/>
            <w:szCs w:val="24"/>
          </w:rPr>
          <w:t xml:space="preserve"> </w:t>
        </w:r>
      </w:ins>
      <w:del w:id="333" w:author="Mario Alonso Rodríguez Vigueras" w:date="2017-04-26T11:00:00Z">
        <w:r w:rsidRPr="00F25CB1" w:rsidDel="006A2442">
          <w:rPr>
            <w:rFonts w:ascii="Cambria" w:hAnsi="Cambria"/>
            <w:sz w:val="24"/>
            <w:szCs w:val="24"/>
          </w:rPr>
          <w:delText xml:space="preserve">to </w:delText>
        </w:r>
      </w:del>
      <w:r w:rsidRPr="00F25CB1">
        <w:rPr>
          <w:rFonts w:ascii="Cambria" w:hAnsi="Cambria"/>
          <w:sz w:val="24"/>
          <w:szCs w:val="24"/>
        </w:rPr>
        <w:t xml:space="preserve">this initiative, </w:t>
      </w:r>
      <w:ins w:id="334" w:author="Mario Alonso Rodríguez Vigueras" w:date="2017-04-26T11:00:00Z">
        <w:r w:rsidR="006A2442">
          <w:rPr>
            <w:rFonts w:ascii="Cambria" w:hAnsi="Cambria"/>
            <w:sz w:val="24"/>
            <w:szCs w:val="24"/>
          </w:rPr>
          <w:t>C</w:t>
        </w:r>
      </w:ins>
      <w:del w:id="335" w:author="Mario Alonso Rodríguez Vigueras" w:date="2017-04-26T11:00:00Z">
        <w:r w:rsidRPr="00F25CB1" w:rsidDel="006A2442">
          <w:rPr>
            <w:rFonts w:ascii="Cambria" w:hAnsi="Cambria"/>
            <w:sz w:val="24"/>
            <w:szCs w:val="24"/>
          </w:rPr>
          <w:delText>c</w:delText>
        </w:r>
      </w:del>
      <w:r w:rsidRPr="00F25CB1">
        <w:rPr>
          <w:rFonts w:ascii="Cambria" w:hAnsi="Cambria"/>
          <w:sz w:val="24"/>
          <w:szCs w:val="24"/>
        </w:rPr>
        <w:t xml:space="preserve">ivil </w:t>
      </w:r>
      <w:ins w:id="336" w:author="Mario Alonso Rodríguez Vigueras" w:date="2017-04-26T11:00:00Z">
        <w:r w:rsidR="006A2442">
          <w:rPr>
            <w:rFonts w:ascii="Cambria" w:hAnsi="Cambria"/>
            <w:sz w:val="24"/>
            <w:szCs w:val="24"/>
          </w:rPr>
          <w:t>S</w:t>
        </w:r>
      </w:ins>
      <w:del w:id="337" w:author="Mario Alonso Rodríguez Vigueras" w:date="2017-04-26T11:00:00Z">
        <w:r w:rsidRPr="00F25CB1" w:rsidDel="006A2442">
          <w:rPr>
            <w:rFonts w:ascii="Cambria" w:hAnsi="Cambria"/>
            <w:sz w:val="24"/>
            <w:szCs w:val="24"/>
          </w:rPr>
          <w:delText>s</w:delText>
        </w:r>
      </w:del>
      <w:r w:rsidRPr="00F25CB1">
        <w:rPr>
          <w:rFonts w:ascii="Cambria" w:hAnsi="Cambria"/>
          <w:sz w:val="24"/>
          <w:szCs w:val="24"/>
        </w:rPr>
        <w:t xml:space="preserve">ociety </w:t>
      </w:r>
      <w:commentRangeStart w:id="338"/>
      <w:ins w:id="339" w:author="Mario Alonso Rodríguez Vigueras" w:date="2017-04-26T11:00:00Z">
        <w:r w:rsidR="006A2442">
          <w:rPr>
            <w:rFonts w:ascii="Cambria" w:hAnsi="Cambria"/>
            <w:sz w:val="24"/>
            <w:szCs w:val="24"/>
          </w:rPr>
          <w:t>O</w:t>
        </w:r>
      </w:ins>
      <w:del w:id="340" w:author="Mario Alonso Rodríguez Vigueras" w:date="2017-04-26T11:00:00Z">
        <w:r w:rsidRPr="00F25CB1" w:rsidDel="006A2442">
          <w:rPr>
            <w:rFonts w:ascii="Cambria" w:hAnsi="Cambria"/>
            <w:sz w:val="24"/>
            <w:szCs w:val="24"/>
          </w:rPr>
          <w:delText>o</w:delText>
        </w:r>
      </w:del>
      <w:r w:rsidRPr="00F25CB1">
        <w:rPr>
          <w:rFonts w:ascii="Cambria" w:hAnsi="Cambria"/>
          <w:sz w:val="24"/>
          <w:szCs w:val="24"/>
        </w:rPr>
        <w:t>rganizations</w:t>
      </w:r>
      <w:commentRangeEnd w:id="338"/>
      <w:r w:rsidR="006A2442">
        <w:rPr>
          <w:rStyle w:val="Refdecomentario"/>
        </w:rPr>
        <w:commentReference w:id="338"/>
      </w:r>
      <w:r w:rsidRPr="00F25CB1">
        <w:rPr>
          <w:rFonts w:ascii="Cambria" w:hAnsi="Cambria"/>
          <w:sz w:val="24"/>
          <w:szCs w:val="24"/>
        </w:rPr>
        <w:t xml:space="preserve">, the press and political parties were able to play an important oversight role. In addition, </w:t>
      </w:r>
      <w:r w:rsidR="00AC2DFE" w:rsidRPr="00F25CB1">
        <w:rPr>
          <w:rFonts w:ascii="Cambria" w:hAnsi="Cambria"/>
          <w:sz w:val="24"/>
          <w:szCs w:val="24"/>
        </w:rPr>
        <w:t>other kinds of public probity offences such as the traffic of influence or misuse of public information</w:t>
      </w:r>
      <w:r w:rsidR="00AC2DFE">
        <w:rPr>
          <w:rFonts w:ascii="Cambria" w:hAnsi="Cambria"/>
          <w:sz w:val="24"/>
          <w:szCs w:val="24"/>
        </w:rPr>
        <w:t xml:space="preserve"> were enforced</w:t>
      </w:r>
      <w:r w:rsidRPr="00F25CB1">
        <w:rPr>
          <w:rFonts w:ascii="Cambria" w:hAnsi="Cambria"/>
          <w:sz w:val="24"/>
          <w:szCs w:val="24"/>
        </w:rPr>
        <w:t>.</w:t>
      </w:r>
    </w:p>
    <w:p w14:paraId="4FF828C4" w14:textId="67E86927"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Even though important progress was made during </w:t>
      </w:r>
      <w:ins w:id="341" w:author="Mario Alonso Rodríguez Vigueras" w:date="2017-04-26T11:01:00Z">
        <w:r w:rsidR="006A2442">
          <w:rPr>
            <w:rFonts w:ascii="Cambria" w:hAnsi="Cambria"/>
            <w:sz w:val="24"/>
            <w:szCs w:val="24"/>
          </w:rPr>
          <w:t xml:space="preserve">the </w:t>
        </w:r>
      </w:ins>
      <w:r w:rsidRPr="00F25CB1">
        <w:rPr>
          <w:rFonts w:ascii="Cambria" w:hAnsi="Cambria"/>
          <w:sz w:val="24"/>
          <w:szCs w:val="24"/>
        </w:rPr>
        <w:t xml:space="preserve">Frei administration, corruption affairs directly linked to the funding of politics emerged during the next two </w:t>
      </w:r>
      <w:r w:rsidR="00AC2DFE" w:rsidRPr="00F25CB1">
        <w:rPr>
          <w:rFonts w:ascii="Cambria" w:hAnsi="Cambria"/>
          <w:sz w:val="24"/>
          <w:szCs w:val="24"/>
        </w:rPr>
        <w:t>centre</w:t>
      </w:r>
      <w:r w:rsidR="00AC2DFE">
        <w:rPr>
          <w:rFonts w:ascii="Cambria" w:hAnsi="Cambria"/>
          <w:sz w:val="24"/>
          <w:szCs w:val="24"/>
        </w:rPr>
        <w:t>-</w:t>
      </w:r>
      <w:r w:rsidRPr="00F25CB1">
        <w:rPr>
          <w:rFonts w:ascii="Cambria" w:hAnsi="Cambria"/>
          <w:sz w:val="24"/>
          <w:szCs w:val="24"/>
        </w:rPr>
        <w:t xml:space="preserve">left governments. During the </w:t>
      </w:r>
      <w:r w:rsidRPr="000164A1">
        <w:rPr>
          <w:rFonts w:ascii="Cambria" w:hAnsi="Cambria"/>
          <w:sz w:val="24"/>
          <w:szCs w:val="24"/>
        </w:rPr>
        <w:t>Lagos administration (2000-2006)</w:t>
      </w:r>
      <w:r w:rsidR="000164A1">
        <w:rPr>
          <w:rFonts w:ascii="Cambria" w:hAnsi="Cambria"/>
          <w:sz w:val="24"/>
          <w:szCs w:val="24"/>
        </w:rPr>
        <w:t>,</w:t>
      </w:r>
      <w:r w:rsidRPr="00F25CB1">
        <w:rPr>
          <w:rFonts w:ascii="Cambria" w:hAnsi="Cambria"/>
          <w:sz w:val="24"/>
          <w:szCs w:val="24"/>
        </w:rPr>
        <w:t xml:space="preserve"> corruption scandals arose </w:t>
      </w:r>
      <w:r w:rsidR="000164A1">
        <w:rPr>
          <w:rFonts w:ascii="Cambria" w:hAnsi="Cambria"/>
          <w:sz w:val="24"/>
          <w:szCs w:val="24"/>
        </w:rPr>
        <w:t>from</w:t>
      </w:r>
      <w:r w:rsidRPr="00F25CB1">
        <w:rPr>
          <w:rFonts w:ascii="Cambria" w:hAnsi="Cambria"/>
          <w:sz w:val="24"/>
          <w:szCs w:val="24"/>
        </w:rPr>
        <w:t xml:space="preserve"> the </w:t>
      </w:r>
      <w:r w:rsidR="000164A1">
        <w:rPr>
          <w:rFonts w:ascii="Cambria" w:hAnsi="Cambria"/>
          <w:sz w:val="24"/>
          <w:szCs w:val="24"/>
        </w:rPr>
        <w:t>Ministry of Public Infrastructure and T</w:t>
      </w:r>
      <w:r w:rsidRPr="00F25CB1">
        <w:rPr>
          <w:rFonts w:ascii="Cambria" w:hAnsi="Cambria"/>
          <w:sz w:val="24"/>
          <w:szCs w:val="24"/>
        </w:rPr>
        <w:t xml:space="preserve">ransport. Firstly, the </w:t>
      </w:r>
      <w:r w:rsidRPr="006A2442">
        <w:rPr>
          <w:rFonts w:ascii="Cambria" w:hAnsi="Cambria"/>
          <w:sz w:val="24"/>
          <w:szCs w:val="24"/>
          <w:highlight w:val="yellow"/>
          <w:rPrChange w:id="342" w:author="Mario Alonso Rodríguez Vigueras" w:date="2017-04-26T11:03:00Z">
            <w:rPr>
              <w:rFonts w:ascii="Cambria" w:hAnsi="Cambria"/>
              <w:sz w:val="24"/>
              <w:szCs w:val="24"/>
            </w:rPr>
          </w:rPrChange>
        </w:rPr>
        <w:t>“</w:t>
      </w:r>
      <w:proofErr w:type="spellStart"/>
      <w:r w:rsidRPr="006A2442">
        <w:rPr>
          <w:rFonts w:ascii="Cambria" w:hAnsi="Cambria"/>
          <w:i/>
          <w:sz w:val="24"/>
          <w:szCs w:val="24"/>
          <w:highlight w:val="yellow"/>
          <w:rPrChange w:id="343" w:author="Mario Alonso Rodríguez Vigueras" w:date="2017-04-26T11:03:00Z">
            <w:rPr>
              <w:rFonts w:ascii="Cambria" w:hAnsi="Cambria"/>
              <w:i/>
              <w:sz w:val="24"/>
              <w:szCs w:val="24"/>
            </w:rPr>
          </w:rPrChange>
        </w:rPr>
        <w:t>Caso</w:t>
      </w:r>
      <w:proofErr w:type="spellEnd"/>
      <w:r w:rsidRPr="006A2442">
        <w:rPr>
          <w:rFonts w:ascii="Cambria" w:hAnsi="Cambria"/>
          <w:i/>
          <w:sz w:val="24"/>
          <w:szCs w:val="24"/>
          <w:highlight w:val="yellow"/>
          <w:rPrChange w:id="344" w:author="Mario Alonso Rodríguez Vigueras" w:date="2017-04-26T11:03:00Z">
            <w:rPr>
              <w:rFonts w:ascii="Cambria" w:hAnsi="Cambria"/>
              <w:i/>
              <w:sz w:val="24"/>
              <w:szCs w:val="24"/>
            </w:rPr>
          </w:rPrChange>
        </w:rPr>
        <w:t xml:space="preserve"> </w:t>
      </w:r>
      <w:commentRangeStart w:id="345"/>
      <w:proofErr w:type="spellStart"/>
      <w:r w:rsidRPr="006A2442">
        <w:rPr>
          <w:rFonts w:ascii="Cambria" w:hAnsi="Cambria"/>
          <w:i/>
          <w:sz w:val="24"/>
          <w:szCs w:val="24"/>
          <w:highlight w:val="yellow"/>
          <w:rPrChange w:id="346" w:author="Mario Alonso Rodríguez Vigueras" w:date="2017-04-26T11:03:00Z">
            <w:rPr>
              <w:rFonts w:ascii="Cambria" w:hAnsi="Cambria"/>
              <w:i/>
              <w:sz w:val="24"/>
              <w:szCs w:val="24"/>
            </w:rPr>
          </w:rPrChange>
        </w:rPr>
        <w:t>Coimas</w:t>
      </w:r>
      <w:commentRangeEnd w:id="345"/>
      <w:proofErr w:type="spellEnd"/>
      <w:r w:rsidR="006A2442">
        <w:rPr>
          <w:rStyle w:val="Refdecomentario"/>
        </w:rPr>
        <w:commentReference w:id="345"/>
      </w:r>
      <w:r w:rsidRPr="006A2442">
        <w:rPr>
          <w:rFonts w:ascii="Cambria" w:hAnsi="Cambria"/>
          <w:sz w:val="24"/>
          <w:szCs w:val="24"/>
          <w:highlight w:val="yellow"/>
          <w:rPrChange w:id="347" w:author="Mario Alonso Rodríguez Vigueras" w:date="2017-04-26T11:03:00Z">
            <w:rPr>
              <w:rFonts w:ascii="Cambria" w:hAnsi="Cambria"/>
              <w:sz w:val="24"/>
              <w:szCs w:val="24"/>
            </w:rPr>
          </w:rPrChange>
        </w:rPr>
        <w:t>”</w:t>
      </w:r>
      <w:r w:rsidRPr="00F25CB1">
        <w:rPr>
          <w:rFonts w:ascii="Cambria" w:hAnsi="Cambria"/>
          <w:sz w:val="24"/>
          <w:szCs w:val="24"/>
        </w:rPr>
        <w:t xml:space="preserve"> on which bri</w:t>
      </w:r>
      <w:r w:rsidR="000164A1">
        <w:rPr>
          <w:rFonts w:ascii="Cambria" w:hAnsi="Cambria"/>
          <w:sz w:val="24"/>
          <w:szCs w:val="24"/>
        </w:rPr>
        <w:t xml:space="preserve">bes were paid by contractors </w:t>
      </w:r>
      <w:r w:rsidRPr="00F25CB1">
        <w:rPr>
          <w:rFonts w:ascii="Cambria" w:hAnsi="Cambria"/>
          <w:sz w:val="24"/>
          <w:szCs w:val="24"/>
        </w:rPr>
        <w:t xml:space="preserve">to get the right to operate vehicles inspection companies. </w:t>
      </w:r>
      <w:r w:rsidR="000164A1">
        <w:rPr>
          <w:rFonts w:ascii="Cambria" w:hAnsi="Cambria"/>
          <w:sz w:val="24"/>
          <w:szCs w:val="24"/>
        </w:rPr>
        <w:t xml:space="preserve">The </w:t>
      </w:r>
      <w:r w:rsidRPr="00F25CB1">
        <w:rPr>
          <w:rFonts w:ascii="Cambria" w:hAnsi="Cambria"/>
          <w:sz w:val="24"/>
          <w:szCs w:val="24"/>
        </w:rPr>
        <w:t xml:space="preserve">prosecution </w:t>
      </w:r>
      <w:r w:rsidR="000164A1">
        <w:rPr>
          <w:rFonts w:ascii="Cambria" w:hAnsi="Cambria"/>
          <w:sz w:val="24"/>
          <w:szCs w:val="24"/>
        </w:rPr>
        <w:t xml:space="preserve">of this case </w:t>
      </w:r>
      <w:r w:rsidRPr="00F25CB1">
        <w:rPr>
          <w:rFonts w:ascii="Cambria" w:hAnsi="Cambria"/>
          <w:sz w:val="24"/>
          <w:szCs w:val="24"/>
        </w:rPr>
        <w:t xml:space="preserve">led to a bigger corruption scandal that involved the whole ministry, </w:t>
      </w:r>
      <w:del w:id="348" w:author="Mario Alonso Rodríguez Vigueras" w:date="2017-04-26T11:02:00Z">
        <w:r w:rsidRPr="00F25CB1" w:rsidDel="006A2442">
          <w:rPr>
            <w:rFonts w:ascii="Cambria" w:hAnsi="Cambria"/>
            <w:sz w:val="24"/>
            <w:szCs w:val="24"/>
          </w:rPr>
          <w:delText xml:space="preserve">on </w:delText>
        </w:r>
      </w:del>
      <w:ins w:id="349" w:author="Mario Alonso Rodríguez Vigueras" w:date="2017-04-26T11:02:00Z">
        <w:r w:rsidR="006A2442">
          <w:rPr>
            <w:rFonts w:ascii="Cambria" w:hAnsi="Cambria"/>
            <w:sz w:val="24"/>
            <w:szCs w:val="24"/>
          </w:rPr>
          <w:t xml:space="preserve">when it was </w:t>
        </w:r>
        <w:r w:rsidR="006A2442">
          <w:rPr>
            <w:rFonts w:ascii="Cambria" w:hAnsi="Cambria"/>
            <w:sz w:val="24"/>
            <w:szCs w:val="24"/>
          </w:rPr>
          <w:lastRenderedPageBreak/>
          <w:t>revealed that</w:t>
        </w:r>
        <w:r w:rsidR="006A2442" w:rsidRPr="00F25CB1">
          <w:rPr>
            <w:rFonts w:ascii="Cambria" w:hAnsi="Cambria"/>
            <w:sz w:val="24"/>
            <w:szCs w:val="24"/>
          </w:rPr>
          <w:t xml:space="preserve"> </w:t>
        </w:r>
      </w:ins>
      <w:del w:id="350" w:author="Mario Alonso Rodríguez Vigueras" w:date="2017-04-26T11:02:00Z">
        <w:r w:rsidRPr="00F25CB1" w:rsidDel="006A2442">
          <w:rPr>
            <w:rFonts w:ascii="Cambria" w:hAnsi="Cambria"/>
            <w:sz w:val="24"/>
            <w:szCs w:val="24"/>
          </w:rPr>
          <w:delText xml:space="preserve">which </w:delText>
        </w:r>
      </w:del>
      <w:r w:rsidRPr="00F25CB1">
        <w:rPr>
          <w:rFonts w:ascii="Cambria" w:hAnsi="Cambria"/>
          <w:sz w:val="24"/>
          <w:szCs w:val="24"/>
        </w:rPr>
        <w:t xml:space="preserve">fraudulent contracts with fake companies were made to pay for </w:t>
      </w:r>
      <w:r w:rsidR="000164A1">
        <w:rPr>
          <w:rFonts w:ascii="Cambria" w:hAnsi="Cambria"/>
          <w:sz w:val="24"/>
          <w:szCs w:val="24"/>
        </w:rPr>
        <w:t>bonuses to the ministry's staff in what was known as t</w:t>
      </w:r>
      <w:r w:rsidRPr="00F25CB1">
        <w:rPr>
          <w:rFonts w:ascii="Cambria" w:hAnsi="Cambria"/>
          <w:sz w:val="24"/>
          <w:szCs w:val="24"/>
        </w:rPr>
        <w:t>he “MOP-gate” scandal. As a policy response to this case, an improved system, the High Public Management System (</w:t>
      </w:r>
      <w:proofErr w:type="spellStart"/>
      <w:r w:rsidRPr="00F25CB1">
        <w:rPr>
          <w:rFonts w:ascii="Cambria" w:hAnsi="Cambria"/>
          <w:i/>
          <w:sz w:val="24"/>
          <w:szCs w:val="24"/>
        </w:rPr>
        <w:t>Consejo</w:t>
      </w:r>
      <w:proofErr w:type="spellEnd"/>
      <w:r w:rsidRPr="00F25CB1">
        <w:rPr>
          <w:rFonts w:ascii="Cambria" w:hAnsi="Cambria"/>
          <w:i/>
          <w:sz w:val="24"/>
          <w:szCs w:val="24"/>
        </w:rPr>
        <w:t xml:space="preserve"> de Alta </w:t>
      </w:r>
      <w:proofErr w:type="spellStart"/>
      <w:r w:rsidRPr="00F25CB1">
        <w:rPr>
          <w:rFonts w:ascii="Cambria" w:hAnsi="Cambria"/>
          <w:i/>
          <w:sz w:val="24"/>
          <w:szCs w:val="24"/>
        </w:rPr>
        <w:t>Dirección</w:t>
      </w:r>
      <w:proofErr w:type="spellEnd"/>
      <w:r w:rsidRPr="00F25CB1">
        <w:rPr>
          <w:rFonts w:ascii="Cambria" w:hAnsi="Cambria"/>
          <w:i/>
          <w:sz w:val="24"/>
          <w:szCs w:val="24"/>
        </w:rPr>
        <w:t xml:space="preserve"> </w:t>
      </w:r>
      <w:proofErr w:type="spellStart"/>
      <w:r w:rsidRPr="00F25CB1">
        <w:rPr>
          <w:rFonts w:ascii="Cambria" w:hAnsi="Cambria"/>
          <w:i/>
          <w:sz w:val="24"/>
          <w:szCs w:val="24"/>
        </w:rPr>
        <w:t>Pública</w:t>
      </w:r>
      <w:proofErr w:type="spellEnd"/>
      <w:r w:rsidRPr="00F25CB1">
        <w:rPr>
          <w:rFonts w:ascii="Cambria" w:hAnsi="Cambria"/>
          <w:sz w:val="24"/>
          <w:szCs w:val="24"/>
        </w:rPr>
        <w:t xml:space="preserve">) was launched to contract public servants on a competitive and transparent manner through established rules and clear procedures for recruiting top officials at the state </w:t>
      </w:r>
      <w:commentRangeStart w:id="351"/>
      <w:r w:rsidRPr="00F25CB1">
        <w:rPr>
          <w:rFonts w:ascii="Cambria" w:hAnsi="Cambria"/>
          <w:sz w:val="24"/>
          <w:szCs w:val="24"/>
        </w:rPr>
        <w:t>agencies</w:t>
      </w:r>
      <w:commentRangeEnd w:id="351"/>
      <w:r w:rsidR="006A2442">
        <w:rPr>
          <w:rStyle w:val="Refdecomentario"/>
        </w:rPr>
        <w:commentReference w:id="351"/>
      </w:r>
      <w:r w:rsidRPr="00F25CB1">
        <w:rPr>
          <w:rFonts w:ascii="Cambria" w:hAnsi="Cambria"/>
          <w:sz w:val="24"/>
          <w:szCs w:val="24"/>
        </w:rPr>
        <w:t>.</w:t>
      </w:r>
    </w:p>
    <w:p w14:paraId="17627BD7" w14:textId="1BE80A61"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During Lagos</w:t>
      </w:r>
      <w:ins w:id="352" w:author="Mario Alonso Rodríguez Vigueras" w:date="2017-04-26T11:05:00Z">
        <w:r w:rsidR="006A2442">
          <w:rPr>
            <w:rFonts w:ascii="Cambria" w:hAnsi="Cambria"/>
            <w:sz w:val="24"/>
            <w:szCs w:val="24"/>
          </w:rPr>
          <w:t>’</w:t>
        </w:r>
      </w:ins>
      <w:r w:rsidRPr="00F25CB1">
        <w:rPr>
          <w:rFonts w:ascii="Cambria" w:hAnsi="Cambria"/>
          <w:sz w:val="24"/>
          <w:szCs w:val="24"/>
        </w:rPr>
        <w:t xml:space="preserve"> term, a new mechanism </w:t>
      </w:r>
      <w:del w:id="353" w:author="Mario Alonso Rodríguez Vigueras" w:date="2017-04-26T11:05:00Z">
        <w:r w:rsidRPr="00F25CB1" w:rsidDel="006A2442">
          <w:rPr>
            <w:rFonts w:ascii="Cambria" w:hAnsi="Cambria"/>
            <w:sz w:val="24"/>
            <w:szCs w:val="24"/>
          </w:rPr>
          <w:delText xml:space="preserve">in order </w:delText>
        </w:r>
      </w:del>
      <w:r w:rsidRPr="00F25CB1">
        <w:rPr>
          <w:rFonts w:ascii="Cambria" w:hAnsi="Cambria"/>
          <w:sz w:val="24"/>
          <w:szCs w:val="24"/>
        </w:rPr>
        <w:t xml:space="preserve">to improve public </w:t>
      </w:r>
      <w:r w:rsidR="00F74456">
        <w:rPr>
          <w:rFonts w:ascii="Cambria" w:hAnsi="Cambria"/>
          <w:sz w:val="24"/>
          <w:szCs w:val="24"/>
        </w:rPr>
        <w:t>probity was established. Law 19,</w:t>
      </w:r>
      <w:r w:rsidRPr="00F25CB1">
        <w:rPr>
          <w:rFonts w:ascii="Cambria" w:hAnsi="Cambria"/>
          <w:sz w:val="24"/>
          <w:szCs w:val="24"/>
        </w:rPr>
        <w:t>884 “On transparency, Limits and Contr</w:t>
      </w:r>
      <w:r w:rsidR="00F74456">
        <w:rPr>
          <w:rFonts w:ascii="Cambria" w:hAnsi="Cambria"/>
          <w:sz w:val="24"/>
          <w:szCs w:val="24"/>
        </w:rPr>
        <w:t>ol of Electoral Expenditures” of 2003</w:t>
      </w:r>
      <w:r w:rsidRPr="00F25CB1">
        <w:rPr>
          <w:rFonts w:ascii="Cambria" w:hAnsi="Cambria"/>
          <w:sz w:val="24"/>
          <w:szCs w:val="24"/>
        </w:rPr>
        <w:t xml:space="preserve"> establishes limits on private donations </w:t>
      </w:r>
      <w:del w:id="354" w:author="Mario Alonso Rodríguez Vigueras" w:date="2017-04-26T11:05:00Z">
        <w:r w:rsidRPr="00F25CB1" w:rsidDel="006A2442">
          <w:rPr>
            <w:rFonts w:ascii="Cambria" w:hAnsi="Cambria"/>
            <w:sz w:val="24"/>
            <w:szCs w:val="24"/>
          </w:rPr>
          <w:delText xml:space="preserve">on </w:delText>
        </w:r>
      </w:del>
      <w:ins w:id="355" w:author="Mario Alonso Rodríguez Vigueras" w:date="2017-04-26T11:05:00Z">
        <w:r w:rsidR="006A2442">
          <w:rPr>
            <w:rFonts w:ascii="Cambria" w:hAnsi="Cambria"/>
            <w:sz w:val="24"/>
            <w:szCs w:val="24"/>
          </w:rPr>
          <w:t>for</w:t>
        </w:r>
        <w:r w:rsidR="006A2442" w:rsidRPr="00F25CB1">
          <w:rPr>
            <w:rFonts w:ascii="Cambria" w:hAnsi="Cambria"/>
            <w:sz w:val="24"/>
            <w:szCs w:val="24"/>
          </w:rPr>
          <w:t xml:space="preserve"> </w:t>
        </w:r>
      </w:ins>
      <w:r w:rsidRPr="00F25CB1">
        <w:rPr>
          <w:rFonts w:ascii="Cambria" w:hAnsi="Cambria"/>
          <w:sz w:val="24"/>
          <w:szCs w:val="24"/>
        </w:rPr>
        <w:t>political parties as well as a blind mechanism that safeguards the anonymity of the donor</w:t>
      </w:r>
      <w:r w:rsidR="00F74456">
        <w:rPr>
          <w:rFonts w:ascii="Cambria" w:hAnsi="Cambria"/>
          <w:sz w:val="24"/>
          <w:szCs w:val="24"/>
        </w:rPr>
        <w:t>,</w:t>
      </w:r>
      <w:r w:rsidRPr="00F25CB1">
        <w:rPr>
          <w:rFonts w:ascii="Cambria" w:hAnsi="Cambria"/>
          <w:sz w:val="24"/>
          <w:szCs w:val="24"/>
        </w:rPr>
        <w:t xml:space="preserve"> in order to avoid the risk of policy capture by interest groups in politics. Donations are paid through the Chilean electoral service, </w:t>
      </w:r>
      <w:proofErr w:type="spellStart"/>
      <w:r w:rsidRPr="00F25CB1">
        <w:rPr>
          <w:rFonts w:ascii="Cambria" w:hAnsi="Cambria"/>
          <w:i/>
          <w:sz w:val="24"/>
          <w:szCs w:val="24"/>
        </w:rPr>
        <w:t>Servicio</w:t>
      </w:r>
      <w:proofErr w:type="spellEnd"/>
      <w:r w:rsidRPr="00F25CB1">
        <w:rPr>
          <w:rFonts w:ascii="Cambria" w:hAnsi="Cambria"/>
          <w:i/>
          <w:sz w:val="24"/>
          <w:szCs w:val="24"/>
        </w:rPr>
        <w:t xml:space="preserve"> Electoral de Chile </w:t>
      </w:r>
      <w:r w:rsidRPr="00F25CB1">
        <w:rPr>
          <w:rFonts w:ascii="Cambria" w:hAnsi="Cambria"/>
          <w:sz w:val="24"/>
          <w:szCs w:val="24"/>
        </w:rPr>
        <w:t>(</w:t>
      </w:r>
      <w:r w:rsidRPr="00F25CB1">
        <w:rPr>
          <w:rFonts w:ascii="Cambria" w:hAnsi="Cambria"/>
          <w:i/>
          <w:sz w:val="24"/>
          <w:szCs w:val="24"/>
        </w:rPr>
        <w:t>SERVEL</w:t>
      </w:r>
      <w:r w:rsidRPr="00F25CB1">
        <w:rPr>
          <w:rFonts w:ascii="Cambria" w:hAnsi="Cambria"/>
          <w:sz w:val="24"/>
          <w:szCs w:val="24"/>
        </w:rPr>
        <w:t>), which later distributes the resources to the benefici</w:t>
      </w:r>
      <w:r w:rsidR="00F74456">
        <w:rPr>
          <w:rFonts w:ascii="Cambria" w:hAnsi="Cambria"/>
          <w:sz w:val="24"/>
          <w:szCs w:val="24"/>
        </w:rPr>
        <w:t>aries. As explored below</w:t>
      </w:r>
      <w:r w:rsidRPr="00F25CB1">
        <w:rPr>
          <w:rFonts w:ascii="Cambria" w:hAnsi="Cambria"/>
          <w:sz w:val="24"/>
          <w:szCs w:val="24"/>
        </w:rPr>
        <w:t xml:space="preserve">, flaws in this regulation </w:t>
      </w:r>
      <w:r w:rsidR="00F74456">
        <w:rPr>
          <w:rFonts w:ascii="Cambria" w:hAnsi="Cambria"/>
          <w:sz w:val="24"/>
          <w:szCs w:val="24"/>
        </w:rPr>
        <w:t>are</w:t>
      </w:r>
      <w:r w:rsidRPr="00F25CB1">
        <w:rPr>
          <w:rFonts w:ascii="Cambria" w:hAnsi="Cambria"/>
          <w:sz w:val="24"/>
          <w:szCs w:val="24"/>
        </w:rPr>
        <w:t xml:space="preserve"> areas </w:t>
      </w:r>
      <w:r w:rsidR="00F74456">
        <w:rPr>
          <w:rFonts w:ascii="Cambria" w:hAnsi="Cambria"/>
          <w:sz w:val="24"/>
          <w:szCs w:val="24"/>
        </w:rPr>
        <w:t>of</w:t>
      </w:r>
      <w:r w:rsidRPr="00F25CB1">
        <w:rPr>
          <w:rFonts w:ascii="Cambria" w:hAnsi="Cambria"/>
          <w:sz w:val="24"/>
          <w:szCs w:val="24"/>
        </w:rPr>
        <w:t xml:space="preserve"> possible policy capture by interests groups. Some of these pitfalls would be improved in recent reforms promoted </w:t>
      </w:r>
      <w:del w:id="356" w:author="Mario Alonso Rodríguez Vigueras" w:date="2017-04-26T11:06:00Z">
        <w:r w:rsidRPr="00F25CB1" w:rsidDel="006A2442">
          <w:rPr>
            <w:rFonts w:ascii="Cambria" w:hAnsi="Cambria"/>
            <w:sz w:val="24"/>
            <w:szCs w:val="24"/>
          </w:rPr>
          <w:delText>in</w:delText>
        </w:r>
        <w:r w:rsidR="00F74456" w:rsidDel="006A2442">
          <w:rPr>
            <w:rFonts w:ascii="Cambria" w:hAnsi="Cambria"/>
            <w:sz w:val="24"/>
            <w:szCs w:val="24"/>
          </w:rPr>
          <w:delText xml:space="preserve"> </w:delText>
        </w:r>
      </w:del>
      <w:ins w:id="357" w:author="Mario Alonso Rodríguez Vigueras" w:date="2017-04-26T11:06:00Z">
        <w:r w:rsidR="006A2442">
          <w:rPr>
            <w:rFonts w:ascii="Cambria" w:hAnsi="Cambria"/>
            <w:sz w:val="24"/>
            <w:szCs w:val="24"/>
          </w:rPr>
          <w:t xml:space="preserve">by </w:t>
        </w:r>
      </w:ins>
      <w:r w:rsidR="00F74456">
        <w:rPr>
          <w:rFonts w:ascii="Cambria" w:hAnsi="Cambria"/>
          <w:sz w:val="24"/>
          <w:szCs w:val="24"/>
        </w:rPr>
        <w:t>the</w:t>
      </w:r>
      <w:r w:rsidRPr="00F25CB1">
        <w:rPr>
          <w:rFonts w:ascii="Cambria" w:hAnsi="Cambria"/>
          <w:sz w:val="24"/>
          <w:szCs w:val="24"/>
        </w:rPr>
        <w:t xml:space="preserve"> Bachelet administration. </w:t>
      </w:r>
    </w:p>
    <w:p w14:paraId="7D947F7C" w14:textId="79A0E66C"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The first Bachelet gov</w:t>
      </w:r>
      <w:r w:rsidR="00F74456">
        <w:rPr>
          <w:rFonts w:ascii="Cambria" w:hAnsi="Cambria"/>
          <w:sz w:val="24"/>
          <w:szCs w:val="24"/>
        </w:rPr>
        <w:t xml:space="preserve">ernment (2006-2010) started </w:t>
      </w:r>
      <w:r w:rsidRPr="00F25CB1">
        <w:rPr>
          <w:rFonts w:ascii="Cambria" w:hAnsi="Cambria"/>
          <w:sz w:val="24"/>
          <w:szCs w:val="24"/>
        </w:rPr>
        <w:t>with se</w:t>
      </w:r>
      <w:r w:rsidR="00F74456">
        <w:rPr>
          <w:rFonts w:ascii="Cambria" w:hAnsi="Cambria"/>
          <w:sz w:val="24"/>
          <w:szCs w:val="24"/>
        </w:rPr>
        <w:t>veral cases of corruption</w:t>
      </w:r>
      <w:r w:rsidRPr="00F25CB1">
        <w:rPr>
          <w:rFonts w:ascii="Cambria" w:hAnsi="Cambria"/>
          <w:sz w:val="24"/>
          <w:szCs w:val="24"/>
        </w:rPr>
        <w:t>.</w:t>
      </w:r>
      <w:r w:rsidR="00F74456">
        <w:rPr>
          <w:rFonts w:ascii="Cambria" w:hAnsi="Cambria"/>
          <w:sz w:val="24"/>
          <w:szCs w:val="24"/>
        </w:rPr>
        <w:t xml:space="preserve"> The National Comptroller prosecuted the national agency of sports, </w:t>
      </w:r>
      <w:proofErr w:type="spellStart"/>
      <w:r w:rsidR="00F74456">
        <w:rPr>
          <w:rFonts w:ascii="Cambria" w:hAnsi="Cambria"/>
          <w:sz w:val="24"/>
          <w:szCs w:val="24"/>
        </w:rPr>
        <w:t>Chiledeportes</w:t>
      </w:r>
      <w:proofErr w:type="spellEnd"/>
      <w:r w:rsidR="00F74456">
        <w:rPr>
          <w:rFonts w:ascii="Cambria" w:hAnsi="Cambria"/>
          <w:sz w:val="24"/>
          <w:szCs w:val="24"/>
        </w:rPr>
        <w:t>, for divesting public funds to fund political campaigns</w:t>
      </w:r>
      <w:r w:rsidRPr="00F25CB1">
        <w:rPr>
          <w:rFonts w:ascii="Cambria" w:hAnsi="Cambria"/>
          <w:sz w:val="24"/>
          <w:szCs w:val="24"/>
        </w:rPr>
        <w:t xml:space="preserve">. On the other hand, </w:t>
      </w:r>
      <w:r w:rsidR="00F74456">
        <w:rPr>
          <w:rFonts w:ascii="Cambria" w:hAnsi="Cambria"/>
          <w:sz w:val="24"/>
          <w:szCs w:val="24"/>
        </w:rPr>
        <w:t xml:space="preserve">in what was known as </w:t>
      </w:r>
      <w:r w:rsidRPr="00F25CB1">
        <w:rPr>
          <w:rFonts w:ascii="Cambria" w:hAnsi="Cambria"/>
          <w:sz w:val="24"/>
          <w:szCs w:val="24"/>
        </w:rPr>
        <w:t>the “</w:t>
      </w:r>
      <w:proofErr w:type="spellStart"/>
      <w:r w:rsidRPr="00F25CB1">
        <w:rPr>
          <w:rFonts w:ascii="Cambria" w:hAnsi="Cambria"/>
          <w:sz w:val="24"/>
          <w:szCs w:val="24"/>
        </w:rPr>
        <w:t>Publicam</w:t>
      </w:r>
      <w:proofErr w:type="spellEnd"/>
      <w:r w:rsidRPr="00F25CB1">
        <w:rPr>
          <w:rFonts w:ascii="Cambria" w:hAnsi="Cambria"/>
          <w:sz w:val="24"/>
          <w:szCs w:val="24"/>
        </w:rPr>
        <w:t>” case</w:t>
      </w:r>
      <w:r w:rsidR="00F74456">
        <w:rPr>
          <w:rFonts w:ascii="Cambria" w:hAnsi="Cambria"/>
          <w:sz w:val="24"/>
          <w:szCs w:val="24"/>
        </w:rPr>
        <w:t xml:space="preserve">, </w:t>
      </w:r>
      <w:r w:rsidRPr="00F25CB1">
        <w:rPr>
          <w:rFonts w:ascii="Cambria" w:hAnsi="Cambria"/>
          <w:sz w:val="24"/>
          <w:szCs w:val="24"/>
        </w:rPr>
        <w:t>a socialist cong</w:t>
      </w:r>
      <w:r w:rsidR="00F74456">
        <w:rPr>
          <w:rFonts w:ascii="Cambria" w:hAnsi="Cambria"/>
          <w:sz w:val="24"/>
          <w:szCs w:val="24"/>
        </w:rPr>
        <w:t>ressman close to the government</w:t>
      </w:r>
      <w:r w:rsidRPr="00F25CB1">
        <w:rPr>
          <w:rFonts w:ascii="Cambria" w:hAnsi="Cambria"/>
          <w:sz w:val="24"/>
          <w:szCs w:val="24"/>
        </w:rPr>
        <w:t xml:space="preserve"> was prosecuted for the use of illegal funding mechanisms for </w:t>
      </w:r>
      <w:r w:rsidR="00F74456">
        <w:rPr>
          <w:rFonts w:ascii="Cambria" w:hAnsi="Cambria"/>
          <w:sz w:val="24"/>
          <w:szCs w:val="24"/>
        </w:rPr>
        <w:t>his</w:t>
      </w:r>
      <w:r w:rsidRPr="00F25CB1">
        <w:rPr>
          <w:rFonts w:ascii="Cambria" w:hAnsi="Cambria"/>
          <w:sz w:val="24"/>
          <w:szCs w:val="24"/>
        </w:rPr>
        <w:t xml:space="preserve"> electoral campaign. </w:t>
      </w:r>
    </w:p>
    <w:p w14:paraId="082759FC" w14:textId="2DDC4BFE" w:rsidR="00C05F5A" w:rsidRDefault="008C51EA" w:rsidP="00F25CB1">
      <w:pPr>
        <w:spacing w:line="360" w:lineRule="auto"/>
        <w:jc w:val="both"/>
        <w:rPr>
          <w:rFonts w:ascii="Cambria" w:hAnsi="Cambria"/>
          <w:sz w:val="24"/>
          <w:szCs w:val="24"/>
        </w:rPr>
      </w:pPr>
      <w:r w:rsidRPr="00F25CB1">
        <w:rPr>
          <w:rFonts w:ascii="Cambria" w:hAnsi="Cambria"/>
          <w:sz w:val="24"/>
          <w:szCs w:val="24"/>
        </w:rPr>
        <w:t xml:space="preserve">In response, the Bachelet administration promoted a comprehensive probity agenda to finance democracy and avoid conflict of interests. Unfortunately, there was insufficient political support in the parliament from both the government and elected officials. The core proposals of this failed </w:t>
      </w:r>
      <w:r w:rsidR="006348D6" w:rsidRPr="00F25CB1">
        <w:rPr>
          <w:rFonts w:ascii="Cambria" w:hAnsi="Cambria"/>
          <w:sz w:val="24"/>
          <w:szCs w:val="24"/>
        </w:rPr>
        <w:t>agenda</w:t>
      </w:r>
      <w:r w:rsidR="006348D6">
        <w:rPr>
          <w:rFonts w:ascii="Cambria" w:hAnsi="Cambria"/>
          <w:sz w:val="24"/>
          <w:szCs w:val="24"/>
        </w:rPr>
        <w:t xml:space="preserve"> are the same as </w:t>
      </w:r>
      <w:r w:rsidRPr="00F25CB1">
        <w:rPr>
          <w:rFonts w:ascii="Cambria" w:hAnsi="Cambria"/>
          <w:sz w:val="24"/>
          <w:szCs w:val="24"/>
        </w:rPr>
        <w:t xml:space="preserve">the probity agenda </w:t>
      </w:r>
      <w:del w:id="358" w:author="Mario Alonso Rodríguez Vigueras" w:date="2017-04-26T11:07:00Z">
        <w:r w:rsidR="006348D6" w:rsidDel="009D129D">
          <w:rPr>
            <w:rFonts w:ascii="Cambria" w:hAnsi="Cambria"/>
            <w:sz w:val="24"/>
            <w:szCs w:val="24"/>
          </w:rPr>
          <w:delText>is</w:delText>
        </w:r>
        <w:r w:rsidRPr="00F25CB1" w:rsidDel="009D129D">
          <w:rPr>
            <w:rFonts w:ascii="Cambria" w:hAnsi="Cambria"/>
            <w:sz w:val="24"/>
            <w:szCs w:val="24"/>
          </w:rPr>
          <w:delText xml:space="preserve"> </w:delText>
        </w:r>
      </w:del>
      <w:r w:rsidRPr="00F25CB1">
        <w:rPr>
          <w:rFonts w:ascii="Cambria" w:hAnsi="Cambria"/>
          <w:sz w:val="24"/>
          <w:szCs w:val="24"/>
        </w:rPr>
        <w:t xml:space="preserve">promoted 10 years later by Bachelet’s second administration. </w:t>
      </w:r>
      <w:r w:rsidR="00C05F5A">
        <w:rPr>
          <w:rFonts w:ascii="Cambria" w:hAnsi="Cambria"/>
          <w:sz w:val="24"/>
          <w:szCs w:val="24"/>
        </w:rPr>
        <w:t>Moreover</w:t>
      </w:r>
      <w:r w:rsidRPr="00F25CB1">
        <w:rPr>
          <w:rFonts w:ascii="Cambria" w:hAnsi="Cambria"/>
          <w:sz w:val="24"/>
          <w:szCs w:val="24"/>
        </w:rPr>
        <w:t>, the second probity agenda would surface in the aftermath of several corruption scandals in the context of illegal party finance and conflic</w:t>
      </w:r>
      <w:r w:rsidR="00C05F5A">
        <w:rPr>
          <w:rFonts w:ascii="Cambria" w:hAnsi="Cambria"/>
          <w:sz w:val="24"/>
          <w:szCs w:val="24"/>
        </w:rPr>
        <w:t>t of interests, where interest groups financed congressmen of different parties</w:t>
      </w:r>
      <w:r w:rsidRPr="00F25CB1">
        <w:rPr>
          <w:rFonts w:ascii="Cambria" w:hAnsi="Cambria"/>
          <w:sz w:val="24"/>
          <w:szCs w:val="24"/>
        </w:rPr>
        <w:t xml:space="preserve">. </w:t>
      </w:r>
    </w:p>
    <w:p w14:paraId="20D78EB5" w14:textId="696873C7"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lastRenderedPageBreak/>
        <w:t xml:space="preserve">The agenda focused </w:t>
      </w:r>
      <w:r w:rsidR="00C05F5A" w:rsidRPr="00F25CB1">
        <w:rPr>
          <w:rFonts w:ascii="Cambria" w:hAnsi="Cambria"/>
          <w:sz w:val="24"/>
          <w:szCs w:val="24"/>
        </w:rPr>
        <w:t>on improving</w:t>
      </w:r>
      <w:r w:rsidRPr="00F25CB1">
        <w:rPr>
          <w:rFonts w:ascii="Cambria" w:hAnsi="Cambria"/>
          <w:sz w:val="24"/>
          <w:szCs w:val="24"/>
        </w:rPr>
        <w:t xml:space="preserve"> the control and oversight of electoral spending, banning individuals who are found guilty of bribery and corruption from running for public positions or office, </w:t>
      </w:r>
      <w:del w:id="359" w:author="Mario Alonso Rodríguez Vigueras" w:date="2017-04-26T11:08:00Z">
        <w:r w:rsidRPr="00F25CB1" w:rsidDel="009D129D">
          <w:rPr>
            <w:rFonts w:ascii="Cambria" w:hAnsi="Cambria"/>
            <w:sz w:val="24"/>
            <w:szCs w:val="24"/>
          </w:rPr>
          <w:delText xml:space="preserve">banning </w:delText>
        </w:r>
      </w:del>
      <w:ins w:id="360" w:author="Mario Alonso Rodríguez Vigueras" w:date="2017-04-26T11:08:00Z">
        <w:r w:rsidR="009D129D">
          <w:rPr>
            <w:rFonts w:ascii="Cambria" w:hAnsi="Cambria"/>
            <w:sz w:val="24"/>
            <w:szCs w:val="24"/>
          </w:rPr>
          <w:t>prohibiting</w:t>
        </w:r>
        <w:r w:rsidR="009D129D" w:rsidRPr="00F25CB1">
          <w:rPr>
            <w:rFonts w:ascii="Cambria" w:hAnsi="Cambria"/>
            <w:sz w:val="24"/>
            <w:szCs w:val="24"/>
          </w:rPr>
          <w:t xml:space="preserve"> </w:t>
        </w:r>
      </w:ins>
      <w:r w:rsidRPr="00F25CB1">
        <w:rPr>
          <w:rFonts w:ascii="Cambria" w:hAnsi="Cambria"/>
          <w:sz w:val="24"/>
          <w:szCs w:val="24"/>
        </w:rPr>
        <w:t xml:space="preserve">legal entities </w:t>
      </w:r>
      <w:r w:rsidR="00C05F5A">
        <w:rPr>
          <w:rFonts w:ascii="Cambria" w:hAnsi="Cambria"/>
          <w:sz w:val="24"/>
          <w:szCs w:val="24"/>
        </w:rPr>
        <w:t>as an income source to politics</w:t>
      </w:r>
      <w:r w:rsidRPr="00F25CB1">
        <w:rPr>
          <w:rFonts w:ascii="Cambria" w:hAnsi="Cambria"/>
          <w:sz w:val="24"/>
          <w:szCs w:val="24"/>
        </w:rPr>
        <w:t xml:space="preserve"> </w:t>
      </w:r>
      <w:r w:rsidR="00C05F5A">
        <w:rPr>
          <w:rFonts w:ascii="Cambria" w:hAnsi="Cambria"/>
          <w:sz w:val="24"/>
          <w:szCs w:val="24"/>
        </w:rPr>
        <w:t>and requiring</w:t>
      </w:r>
      <w:r w:rsidRPr="00F25CB1">
        <w:rPr>
          <w:rFonts w:ascii="Cambria" w:hAnsi="Cambria"/>
          <w:sz w:val="24"/>
          <w:szCs w:val="24"/>
        </w:rPr>
        <w:t xml:space="preserve"> exclusive dedication to parliamentary functions</w:t>
      </w:r>
      <w:commentRangeStart w:id="361"/>
      <w:r w:rsidRPr="00F25CB1">
        <w:rPr>
          <w:rFonts w:ascii="Cambria" w:hAnsi="Cambria"/>
          <w:sz w:val="24"/>
          <w:szCs w:val="24"/>
          <w:vertAlign w:val="superscript"/>
        </w:rPr>
        <w:footnoteReference w:id="3"/>
      </w:r>
      <w:commentRangeEnd w:id="361"/>
      <w:r w:rsidR="009D129D">
        <w:rPr>
          <w:rStyle w:val="Refdecomentario"/>
        </w:rPr>
        <w:commentReference w:id="361"/>
      </w:r>
      <w:r w:rsidRPr="00F25CB1">
        <w:rPr>
          <w:rFonts w:ascii="Cambria" w:hAnsi="Cambria"/>
          <w:sz w:val="24"/>
          <w:szCs w:val="24"/>
        </w:rPr>
        <w:t xml:space="preserve">. None of these policies managed to get enacted, </w:t>
      </w:r>
      <w:r w:rsidR="00C05F5A">
        <w:rPr>
          <w:rFonts w:ascii="Cambria" w:hAnsi="Cambria"/>
          <w:sz w:val="24"/>
          <w:szCs w:val="24"/>
        </w:rPr>
        <w:t>leading to</w:t>
      </w:r>
      <w:r w:rsidRPr="00F25CB1">
        <w:rPr>
          <w:rFonts w:ascii="Cambria" w:hAnsi="Cambria"/>
          <w:sz w:val="24"/>
          <w:szCs w:val="24"/>
        </w:rPr>
        <w:t xml:space="preserve"> more corruption scandals related to</w:t>
      </w:r>
      <w:r w:rsidR="00C05F5A">
        <w:rPr>
          <w:rFonts w:ascii="Cambria" w:hAnsi="Cambria"/>
          <w:sz w:val="24"/>
          <w:szCs w:val="24"/>
        </w:rPr>
        <w:t xml:space="preserve"> party finance</w:t>
      </w:r>
      <w:r w:rsidRPr="00F25CB1">
        <w:rPr>
          <w:rFonts w:ascii="Cambria" w:hAnsi="Cambria"/>
          <w:sz w:val="24"/>
          <w:szCs w:val="24"/>
        </w:rPr>
        <w:t>.</w:t>
      </w:r>
    </w:p>
    <w:p w14:paraId="259BDB88" w14:textId="2BC677D2" w:rsidR="00C05F5A" w:rsidRDefault="008C51EA" w:rsidP="00F25CB1">
      <w:pPr>
        <w:spacing w:line="360" w:lineRule="auto"/>
        <w:jc w:val="both"/>
        <w:rPr>
          <w:rFonts w:ascii="Cambria" w:hAnsi="Cambria"/>
          <w:sz w:val="24"/>
          <w:szCs w:val="24"/>
        </w:rPr>
      </w:pPr>
      <w:r w:rsidRPr="00F25CB1">
        <w:rPr>
          <w:rFonts w:ascii="Cambria" w:hAnsi="Cambria"/>
          <w:sz w:val="24"/>
          <w:szCs w:val="24"/>
        </w:rPr>
        <w:t>Given the</w:t>
      </w:r>
      <w:r w:rsidR="00C05F5A">
        <w:rPr>
          <w:rFonts w:ascii="Cambria" w:hAnsi="Cambria"/>
          <w:sz w:val="24"/>
          <w:szCs w:val="24"/>
        </w:rPr>
        <w:t xml:space="preserve"> poor performance of the centre-</w:t>
      </w:r>
      <w:r w:rsidRPr="00F25CB1">
        <w:rPr>
          <w:rFonts w:ascii="Cambria" w:hAnsi="Cambria"/>
          <w:sz w:val="24"/>
          <w:szCs w:val="24"/>
        </w:rPr>
        <w:t xml:space="preserve">left coalition in probity and transparency matters, the </w:t>
      </w:r>
      <w:proofErr w:type="spellStart"/>
      <w:r w:rsidRPr="00F25CB1">
        <w:rPr>
          <w:rFonts w:ascii="Cambria" w:hAnsi="Cambria"/>
          <w:sz w:val="24"/>
          <w:szCs w:val="24"/>
        </w:rPr>
        <w:t>Piñera</w:t>
      </w:r>
      <w:proofErr w:type="spellEnd"/>
      <w:r w:rsidRPr="00F25CB1">
        <w:rPr>
          <w:rFonts w:ascii="Cambria" w:hAnsi="Cambria"/>
          <w:sz w:val="24"/>
          <w:szCs w:val="24"/>
        </w:rPr>
        <w:t xml:space="preserve"> presidential campaign put a strong emphasis </w:t>
      </w:r>
      <w:ins w:id="362" w:author="Mario Alonso Rodríguez Vigueras" w:date="2017-04-26T11:09:00Z">
        <w:r w:rsidR="009D129D">
          <w:rPr>
            <w:rFonts w:ascii="Cambria" w:hAnsi="Cambria"/>
            <w:sz w:val="24"/>
            <w:szCs w:val="24"/>
          </w:rPr>
          <w:t>o</w:t>
        </w:r>
      </w:ins>
      <w:del w:id="363" w:author="Mario Alonso Rodríguez Vigueras" w:date="2017-04-26T11:09:00Z">
        <w:r w:rsidRPr="00F25CB1" w:rsidDel="009D129D">
          <w:rPr>
            <w:rFonts w:ascii="Cambria" w:hAnsi="Cambria"/>
            <w:sz w:val="24"/>
            <w:szCs w:val="24"/>
          </w:rPr>
          <w:delText>i</w:delText>
        </w:r>
      </w:del>
      <w:r w:rsidRPr="00F25CB1">
        <w:rPr>
          <w:rFonts w:ascii="Cambria" w:hAnsi="Cambria"/>
          <w:sz w:val="24"/>
          <w:szCs w:val="24"/>
        </w:rPr>
        <w:t xml:space="preserve">n </w:t>
      </w:r>
      <w:r w:rsidR="00C05F5A">
        <w:rPr>
          <w:rFonts w:ascii="Cambria" w:hAnsi="Cambria"/>
          <w:sz w:val="24"/>
          <w:szCs w:val="24"/>
        </w:rPr>
        <w:t>the</w:t>
      </w:r>
      <w:r w:rsidRPr="00F25CB1">
        <w:rPr>
          <w:rFonts w:ascii="Cambria" w:hAnsi="Cambria"/>
          <w:sz w:val="24"/>
          <w:szCs w:val="24"/>
        </w:rPr>
        <w:t xml:space="preserve"> issue, promising a “new way of governing” (Silva 2016, p. 195). However</w:t>
      </w:r>
      <w:r w:rsidR="00C05F5A">
        <w:rPr>
          <w:rFonts w:ascii="Cambria" w:hAnsi="Cambria"/>
          <w:sz w:val="24"/>
          <w:szCs w:val="24"/>
        </w:rPr>
        <w:t>,</w:t>
      </w:r>
      <w:r w:rsidRPr="00F25CB1">
        <w:rPr>
          <w:rFonts w:ascii="Cambria" w:hAnsi="Cambria"/>
          <w:sz w:val="24"/>
          <w:szCs w:val="24"/>
        </w:rPr>
        <w:t xml:space="preserve"> once elected, conflicts of interest from recently appointed public officials, pushed the topic of public probity</w:t>
      </w:r>
      <w:r w:rsidR="00C05F5A">
        <w:rPr>
          <w:rFonts w:ascii="Cambria" w:hAnsi="Cambria"/>
          <w:sz w:val="24"/>
          <w:szCs w:val="24"/>
        </w:rPr>
        <w:t xml:space="preserve"> back</w:t>
      </w:r>
      <w:r w:rsidRPr="00F25CB1">
        <w:rPr>
          <w:rFonts w:ascii="Cambria" w:hAnsi="Cambria"/>
          <w:sz w:val="24"/>
          <w:szCs w:val="24"/>
        </w:rPr>
        <w:t xml:space="preserve"> into the agenda. According to Silva, “at the end of the </w:t>
      </w:r>
      <w:proofErr w:type="spellStart"/>
      <w:r w:rsidRPr="00F25CB1">
        <w:rPr>
          <w:rFonts w:ascii="Cambria" w:hAnsi="Cambria"/>
          <w:sz w:val="24"/>
          <w:szCs w:val="24"/>
        </w:rPr>
        <w:t>Piñera</w:t>
      </w:r>
      <w:proofErr w:type="spellEnd"/>
      <w:r w:rsidRPr="00F25CB1">
        <w:rPr>
          <w:rFonts w:ascii="Cambria" w:hAnsi="Cambria"/>
          <w:sz w:val="24"/>
          <w:szCs w:val="24"/>
        </w:rPr>
        <w:t xml:space="preserve"> administration, the interrelationship between business and politics became profoundly condemned by the Chilean electorate, despite the excellent economic performance achieved by his government” (p. 197).</w:t>
      </w:r>
      <w:r w:rsidR="00C05F5A">
        <w:rPr>
          <w:rFonts w:ascii="Cambria" w:hAnsi="Cambria"/>
          <w:sz w:val="24"/>
          <w:szCs w:val="24"/>
        </w:rPr>
        <w:t xml:space="preserve"> </w:t>
      </w:r>
    </w:p>
    <w:p w14:paraId="05B930F7" w14:textId="0DD3E159"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During the second Bachelet administration (2014-2018), new corruption scandals </w:t>
      </w:r>
      <w:ins w:id="364" w:author="Mario Alonso Rodríguez Vigueras" w:date="2017-04-26T11:10:00Z">
        <w:r w:rsidR="00270B25">
          <w:rPr>
            <w:rFonts w:ascii="Cambria" w:hAnsi="Cambria"/>
            <w:sz w:val="24"/>
            <w:szCs w:val="24"/>
          </w:rPr>
          <w:t>o</w:t>
        </w:r>
      </w:ins>
      <w:del w:id="365" w:author="Mario Alonso Rodríguez Vigueras" w:date="2017-04-26T11:10:00Z">
        <w:r w:rsidRPr="00F25CB1" w:rsidDel="00270B25">
          <w:rPr>
            <w:rFonts w:ascii="Cambria" w:hAnsi="Cambria"/>
            <w:sz w:val="24"/>
            <w:szCs w:val="24"/>
          </w:rPr>
          <w:delText>i</w:delText>
        </w:r>
      </w:del>
      <w:r w:rsidRPr="00F25CB1">
        <w:rPr>
          <w:rFonts w:ascii="Cambria" w:hAnsi="Cambria"/>
          <w:sz w:val="24"/>
          <w:szCs w:val="24"/>
        </w:rPr>
        <w:t xml:space="preserve">n illegal funding </w:t>
      </w:r>
      <w:del w:id="366" w:author="Mario Alonso Rodríguez Vigueras" w:date="2017-04-26T11:12:00Z">
        <w:r w:rsidRPr="00F25CB1" w:rsidDel="00894C6A">
          <w:rPr>
            <w:rFonts w:ascii="Cambria" w:hAnsi="Cambria"/>
            <w:sz w:val="24"/>
            <w:szCs w:val="24"/>
          </w:rPr>
          <w:delText xml:space="preserve">to </w:delText>
        </w:r>
      </w:del>
      <w:ins w:id="367" w:author="Mario Alonso Rodríguez Vigueras" w:date="2017-04-26T11:12:00Z">
        <w:r w:rsidR="00894C6A">
          <w:rPr>
            <w:rFonts w:ascii="Cambria" w:hAnsi="Cambria"/>
            <w:sz w:val="24"/>
            <w:szCs w:val="24"/>
          </w:rPr>
          <w:t>of</w:t>
        </w:r>
        <w:r w:rsidR="00894C6A" w:rsidRPr="00F25CB1">
          <w:rPr>
            <w:rFonts w:ascii="Cambria" w:hAnsi="Cambria"/>
            <w:sz w:val="24"/>
            <w:szCs w:val="24"/>
          </w:rPr>
          <w:t xml:space="preserve"> </w:t>
        </w:r>
      </w:ins>
      <w:r w:rsidRPr="00F25CB1">
        <w:rPr>
          <w:rFonts w:ascii="Cambria" w:hAnsi="Cambria"/>
          <w:sz w:val="24"/>
          <w:szCs w:val="24"/>
        </w:rPr>
        <w:t>electoral campaigns emerged in the context of tax evasion</w:t>
      </w:r>
      <w:ins w:id="368" w:author="Mario Alonso Rodríguez Vigueras" w:date="2017-04-26T11:12:00Z">
        <w:r w:rsidR="00894C6A">
          <w:rPr>
            <w:rFonts w:ascii="Cambria" w:hAnsi="Cambria"/>
            <w:sz w:val="24"/>
            <w:szCs w:val="24"/>
          </w:rPr>
          <w:t>.</w:t>
        </w:r>
      </w:ins>
      <w:r w:rsidRPr="00F25CB1">
        <w:rPr>
          <w:rFonts w:ascii="Cambria" w:hAnsi="Cambria"/>
          <w:sz w:val="24"/>
          <w:szCs w:val="24"/>
        </w:rPr>
        <w:t xml:space="preserve"> (</w:t>
      </w:r>
      <w:proofErr w:type="spellStart"/>
      <w:r w:rsidRPr="00F25CB1">
        <w:rPr>
          <w:rFonts w:ascii="Cambria" w:hAnsi="Cambria"/>
          <w:sz w:val="24"/>
          <w:szCs w:val="24"/>
        </w:rPr>
        <w:t>Bonnefoy</w:t>
      </w:r>
      <w:proofErr w:type="spellEnd"/>
      <w:r w:rsidRPr="00F25CB1">
        <w:rPr>
          <w:rFonts w:ascii="Cambria" w:hAnsi="Cambria"/>
          <w:sz w:val="24"/>
          <w:szCs w:val="24"/>
        </w:rPr>
        <w:t xml:space="preserve"> 2015, The Economist 2014)</w:t>
      </w:r>
      <w:r w:rsidR="00C05F5A">
        <w:rPr>
          <w:rFonts w:ascii="Cambria" w:hAnsi="Cambria"/>
          <w:sz w:val="24"/>
          <w:szCs w:val="24"/>
        </w:rPr>
        <w:t xml:space="preserve"> </w:t>
      </w:r>
      <w:r w:rsidRPr="00F25CB1">
        <w:rPr>
          <w:rFonts w:ascii="Cambria" w:hAnsi="Cambria"/>
          <w:sz w:val="24"/>
          <w:szCs w:val="24"/>
        </w:rPr>
        <w:t xml:space="preserve">In October </w:t>
      </w:r>
      <w:r w:rsidR="00C05F5A">
        <w:rPr>
          <w:rFonts w:ascii="Cambria" w:hAnsi="Cambria"/>
          <w:sz w:val="24"/>
          <w:szCs w:val="24"/>
        </w:rPr>
        <w:t>of 2014</w:t>
      </w:r>
      <w:r w:rsidRPr="00F25CB1">
        <w:rPr>
          <w:rFonts w:ascii="Cambria" w:hAnsi="Cambria"/>
          <w:sz w:val="24"/>
          <w:szCs w:val="24"/>
        </w:rPr>
        <w:t xml:space="preserve"> the </w:t>
      </w:r>
      <w:commentRangeStart w:id="369"/>
      <w:r w:rsidRPr="00894C6A">
        <w:rPr>
          <w:rFonts w:ascii="Cambria" w:hAnsi="Cambria"/>
          <w:i/>
          <w:sz w:val="24"/>
          <w:szCs w:val="24"/>
          <w:rPrChange w:id="370" w:author="Mario Alonso Rodríguez Vigueras" w:date="2017-04-26T11:12:00Z">
            <w:rPr>
              <w:rFonts w:ascii="Cambria" w:hAnsi="Cambria"/>
              <w:sz w:val="24"/>
              <w:szCs w:val="24"/>
            </w:rPr>
          </w:rPrChange>
        </w:rPr>
        <w:t>P</w:t>
      </w:r>
      <w:r w:rsidR="00C05F5A" w:rsidRPr="00894C6A">
        <w:rPr>
          <w:rFonts w:ascii="Cambria" w:hAnsi="Cambria"/>
          <w:i/>
          <w:sz w:val="24"/>
          <w:szCs w:val="24"/>
          <w:rPrChange w:id="371" w:author="Mario Alonso Rodríguez Vigueras" w:date="2017-04-26T11:12:00Z">
            <w:rPr>
              <w:rFonts w:ascii="Cambria" w:hAnsi="Cambria"/>
              <w:sz w:val="24"/>
              <w:szCs w:val="24"/>
            </w:rPr>
          </w:rPrChange>
        </w:rPr>
        <w:t>ENTA case</w:t>
      </w:r>
      <w:r w:rsidR="00C05F5A">
        <w:rPr>
          <w:rFonts w:ascii="Cambria" w:hAnsi="Cambria"/>
          <w:sz w:val="24"/>
          <w:szCs w:val="24"/>
        </w:rPr>
        <w:t xml:space="preserve"> </w:t>
      </w:r>
      <w:commentRangeEnd w:id="369"/>
      <w:r w:rsidR="00894C6A">
        <w:rPr>
          <w:rStyle w:val="Refdecomentario"/>
        </w:rPr>
        <w:commentReference w:id="369"/>
      </w:r>
      <w:del w:id="372" w:author="Mario Alonso Rodríguez Vigueras" w:date="2017-04-26T11:13:00Z">
        <w:r w:rsidR="00C05F5A" w:rsidDel="00894C6A">
          <w:rPr>
            <w:rFonts w:ascii="Cambria" w:hAnsi="Cambria"/>
            <w:sz w:val="24"/>
            <w:szCs w:val="24"/>
          </w:rPr>
          <w:delText>came to</w:delText>
        </w:r>
      </w:del>
      <w:ins w:id="373" w:author="Mario Alonso Rodríguez Vigueras" w:date="2017-04-26T11:13:00Z">
        <w:r w:rsidR="00894C6A">
          <w:rPr>
            <w:rFonts w:ascii="Cambria" w:hAnsi="Cambria"/>
            <w:sz w:val="24"/>
            <w:szCs w:val="24"/>
          </w:rPr>
          <w:t>occupied</w:t>
        </w:r>
      </w:ins>
      <w:ins w:id="374" w:author="Mario Alonso Rodríguez Vigueras" w:date="2017-04-26T11:15:00Z">
        <w:r w:rsidR="00A03C9A">
          <w:rPr>
            <w:rFonts w:ascii="Cambria" w:hAnsi="Cambria"/>
            <w:sz w:val="24"/>
            <w:szCs w:val="24"/>
          </w:rPr>
          <w:t xml:space="preserve"> </w:t>
        </w:r>
      </w:ins>
      <w:del w:id="375" w:author="Mario Alonso Rodríguez Vigueras" w:date="2017-04-26T11:15:00Z">
        <w:r w:rsidR="00C05F5A" w:rsidDel="00A03C9A">
          <w:rPr>
            <w:rFonts w:ascii="Cambria" w:hAnsi="Cambria"/>
            <w:sz w:val="24"/>
            <w:szCs w:val="24"/>
          </w:rPr>
          <w:delText xml:space="preserve"> </w:delText>
        </w:r>
      </w:del>
      <w:r w:rsidR="00C05F5A">
        <w:rPr>
          <w:rFonts w:ascii="Cambria" w:hAnsi="Cambria"/>
          <w:sz w:val="24"/>
          <w:szCs w:val="24"/>
        </w:rPr>
        <w:t>the spotlight</w:t>
      </w:r>
      <w:r w:rsidRPr="00F25CB1">
        <w:rPr>
          <w:rFonts w:ascii="Cambria" w:hAnsi="Cambria"/>
          <w:sz w:val="24"/>
          <w:szCs w:val="24"/>
        </w:rPr>
        <w:t xml:space="preserve"> </w:t>
      </w:r>
      <w:del w:id="376" w:author="Mario Alonso Rodríguez Vigueras" w:date="2017-04-26T11:13:00Z">
        <w:r w:rsidRPr="00F25CB1" w:rsidDel="00894C6A">
          <w:rPr>
            <w:rFonts w:ascii="Cambria" w:hAnsi="Cambria"/>
            <w:sz w:val="24"/>
            <w:szCs w:val="24"/>
          </w:rPr>
          <w:delText xml:space="preserve">through </w:delText>
        </w:r>
      </w:del>
      <w:ins w:id="377" w:author="Mario Alonso Rodríguez Vigueras" w:date="2017-04-26T11:13:00Z">
        <w:r w:rsidR="00894C6A">
          <w:rPr>
            <w:rFonts w:ascii="Cambria" w:hAnsi="Cambria"/>
            <w:sz w:val="24"/>
            <w:szCs w:val="24"/>
          </w:rPr>
          <w:t>after</w:t>
        </w:r>
        <w:r w:rsidR="00894C6A" w:rsidRPr="00F25CB1">
          <w:rPr>
            <w:rFonts w:ascii="Cambria" w:hAnsi="Cambria"/>
            <w:sz w:val="24"/>
            <w:szCs w:val="24"/>
          </w:rPr>
          <w:t xml:space="preserve"> </w:t>
        </w:r>
      </w:ins>
      <w:r w:rsidRPr="00F25CB1">
        <w:rPr>
          <w:rFonts w:ascii="Cambria" w:hAnsi="Cambria"/>
          <w:sz w:val="24"/>
          <w:szCs w:val="24"/>
        </w:rPr>
        <w:t>an investigation conducted by</w:t>
      </w:r>
      <w:r w:rsidR="00C05F5A">
        <w:rPr>
          <w:rFonts w:ascii="Cambria" w:hAnsi="Cambria"/>
          <w:sz w:val="24"/>
          <w:szCs w:val="24"/>
        </w:rPr>
        <w:t xml:space="preserve"> the National Tax System</w:t>
      </w:r>
      <w:ins w:id="378" w:author="Mario Alonso Rodríguez Vigueras" w:date="2017-04-26T11:16:00Z">
        <w:r w:rsidR="00A03C9A">
          <w:rPr>
            <w:rFonts w:ascii="Cambria" w:hAnsi="Cambria"/>
            <w:sz w:val="24"/>
            <w:szCs w:val="24"/>
          </w:rPr>
          <w:t xml:space="preserve"> revealed that</w:t>
        </w:r>
      </w:ins>
      <w:del w:id="379" w:author="Mario Alonso Rodríguez Vigueras" w:date="2017-04-26T11:16:00Z">
        <w:r w:rsidR="00C05F5A" w:rsidDel="00A03C9A">
          <w:rPr>
            <w:rFonts w:ascii="Cambria" w:hAnsi="Cambria"/>
            <w:sz w:val="24"/>
            <w:szCs w:val="24"/>
          </w:rPr>
          <w:delText>.</w:delText>
        </w:r>
      </w:del>
      <w:r w:rsidR="00C05F5A">
        <w:rPr>
          <w:rFonts w:ascii="Cambria" w:hAnsi="Cambria"/>
          <w:sz w:val="24"/>
          <w:szCs w:val="24"/>
        </w:rPr>
        <w:t xml:space="preserve"> PENTA</w:t>
      </w:r>
      <w:ins w:id="380" w:author="Mario Alonso Rodríguez Vigueras" w:date="2017-04-26T11:16:00Z">
        <w:r w:rsidR="00A03C9A">
          <w:rPr>
            <w:rFonts w:ascii="Cambria" w:hAnsi="Cambria"/>
            <w:sz w:val="24"/>
            <w:szCs w:val="24"/>
          </w:rPr>
          <w:t>,</w:t>
        </w:r>
      </w:ins>
      <w:r w:rsidR="00C05F5A">
        <w:rPr>
          <w:rFonts w:ascii="Cambria" w:hAnsi="Cambria"/>
          <w:sz w:val="24"/>
          <w:szCs w:val="24"/>
        </w:rPr>
        <w:t xml:space="preserve"> </w:t>
      </w:r>
      <w:del w:id="381" w:author="Mario Alonso Rodríguez Vigueras" w:date="2017-04-26T11:16:00Z">
        <w:r w:rsidR="00C05F5A" w:rsidDel="00A03C9A">
          <w:rPr>
            <w:rFonts w:ascii="Cambria" w:hAnsi="Cambria"/>
            <w:sz w:val="24"/>
            <w:szCs w:val="24"/>
          </w:rPr>
          <w:delText>is</w:delText>
        </w:r>
        <w:r w:rsidRPr="00F25CB1" w:rsidDel="00A03C9A">
          <w:rPr>
            <w:rFonts w:ascii="Cambria" w:hAnsi="Cambria"/>
            <w:sz w:val="24"/>
            <w:szCs w:val="24"/>
          </w:rPr>
          <w:delText xml:space="preserve"> </w:delText>
        </w:r>
      </w:del>
      <w:r w:rsidRPr="00F25CB1">
        <w:rPr>
          <w:rFonts w:ascii="Cambria" w:hAnsi="Cambria"/>
          <w:sz w:val="24"/>
          <w:szCs w:val="24"/>
        </w:rPr>
        <w:t>an important financial conglomerate in the fields of banking, healthcare and real estate</w:t>
      </w:r>
      <w:r w:rsidR="00C05F5A">
        <w:rPr>
          <w:rFonts w:ascii="Cambria" w:hAnsi="Cambria"/>
          <w:sz w:val="24"/>
          <w:szCs w:val="24"/>
        </w:rPr>
        <w:t>,</w:t>
      </w:r>
      <w:r w:rsidRPr="00F25CB1">
        <w:rPr>
          <w:rFonts w:ascii="Cambria" w:hAnsi="Cambria"/>
          <w:sz w:val="24"/>
          <w:szCs w:val="24"/>
        </w:rPr>
        <w:t xml:space="preserve"> worth more than 30 billion USD in assets</w:t>
      </w:r>
      <w:del w:id="382" w:author="Mario Alonso Rodríguez Vigueras" w:date="2017-04-26T11:17:00Z">
        <w:r w:rsidRPr="00F25CB1" w:rsidDel="00A03C9A">
          <w:rPr>
            <w:rFonts w:ascii="Cambria" w:hAnsi="Cambria"/>
            <w:sz w:val="24"/>
            <w:szCs w:val="24"/>
          </w:rPr>
          <w:delText xml:space="preserve">. </w:delText>
        </w:r>
      </w:del>
      <w:ins w:id="383" w:author="Mario Alonso Rodríguez Vigueras" w:date="2017-04-26T11:17:00Z">
        <w:r w:rsidR="00A03C9A">
          <w:rPr>
            <w:rFonts w:ascii="Cambria" w:hAnsi="Cambria"/>
            <w:sz w:val="24"/>
            <w:szCs w:val="24"/>
          </w:rPr>
          <w:t xml:space="preserve">, </w:t>
        </w:r>
      </w:ins>
      <w:del w:id="384" w:author="Mario Alonso Rodríguez Vigueras" w:date="2017-04-26T11:17:00Z">
        <w:r w:rsidRPr="00F25CB1" w:rsidDel="00A03C9A">
          <w:rPr>
            <w:rFonts w:ascii="Cambria" w:hAnsi="Cambria"/>
            <w:sz w:val="24"/>
            <w:szCs w:val="24"/>
          </w:rPr>
          <w:delText>By means of illicit procedures</w:delText>
        </w:r>
        <w:r w:rsidR="00C05F5A" w:rsidDel="00A03C9A">
          <w:rPr>
            <w:rFonts w:ascii="Cambria" w:hAnsi="Cambria"/>
            <w:sz w:val="24"/>
            <w:szCs w:val="24"/>
          </w:rPr>
          <w:delText>,</w:delText>
        </w:r>
        <w:r w:rsidRPr="00F25CB1" w:rsidDel="00A03C9A">
          <w:rPr>
            <w:rFonts w:ascii="Cambria" w:hAnsi="Cambria"/>
            <w:sz w:val="24"/>
            <w:szCs w:val="24"/>
          </w:rPr>
          <w:delText xml:space="preserve"> </w:delText>
        </w:r>
        <w:r w:rsidR="00C05F5A" w:rsidDel="00A03C9A">
          <w:rPr>
            <w:rFonts w:ascii="Cambria" w:hAnsi="Cambria"/>
            <w:sz w:val="24"/>
            <w:szCs w:val="24"/>
          </w:rPr>
          <w:delText>it</w:delText>
        </w:r>
        <w:r w:rsidRPr="00F25CB1" w:rsidDel="00A03C9A">
          <w:rPr>
            <w:rFonts w:ascii="Cambria" w:hAnsi="Cambria"/>
            <w:sz w:val="24"/>
            <w:szCs w:val="24"/>
          </w:rPr>
          <w:delText xml:space="preserve"> </w:delText>
        </w:r>
      </w:del>
      <w:r w:rsidR="00C05F5A">
        <w:rPr>
          <w:rFonts w:ascii="Cambria" w:hAnsi="Cambria"/>
          <w:sz w:val="24"/>
          <w:szCs w:val="24"/>
        </w:rPr>
        <w:t>financed campaigns of congressme</w:t>
      </w:r>
      <w:r w:rsidRPr="00F25CB1">
        <w:rPr>
          <w:rFonts w:ascii="Cambria" w:hAnsi="Cambria"/>
          <w:sz w:val="24"/>
          <w:szCs w:val="24"/>
        </w:rPr>
        <w:t xml:space="preserve">n from the right wing party </w:t>
      </w:r>
      <w:r w:rsidRPr="00C05F5A">
        <w:rPr>
          <w:rFonts w:ascii="Cambria" w:hAnsi="Cambria"/>
          <w:i/>
          <w:sz w:val="24"/>
          <w:szCs w:val="24"/>
        </w:rPr>
        <w:t xml:space="preserve">Union </w:t>
      </w:r>
      <w:proofErr w:type="spellStart"/>
      <w:r w:rsidRPr="00C05F5A">
        <w:rPr>
          <w:rFonts w:ascii="Cambria" w:hAnsi="Cambria"/>
          <w:i/>
          <w:sz w:val="24"/>
          <w:szCs w:val="24"/>
        </w:rPr>
        <w:t>Demócrata</w:t>
      </w:r>
      <w:proofErr w:type="spellEnd"/>
      <w:r w:rsidRPr="00C05F5A">
        <w:rPr>
          <w:rFonts w:ascii="Cambria" w:hAnsi="Cambria"/>
          <w:i/>
          <w:sz w:val="24"/>
          <w:szCs w:val="24"/>
        </w:rPr>
        <w:t xml:space="preserve"> </w:t>
      </w:r>
      <w:proofErr w:type="spellStart"/>
      <w:r w:rsidRPr="00C05F5A">
        <w:rPr>
          <w:rFonts w:ascii="Cambria" w:hAnsi="Cambria"/>
          <w:i/>
          <w:sz w:val="24"/>
          <w:szCs w:val="24"/>
        </w:rPr>
        <w:t>Independiente</w:t>
      </w:r>
      <w:proofErr w:type="spellEnd"/>
      <w:r w:rsidRPr="00F25CB1">
        <w:rPr>
          <w:rFonts w:ascii="Cambria" w:hAnsi="Cambria"/>
          <w:sz w:val="24"/>
          <w:szCs w:val="24"/>
        </w:rPr>
        <w:t xml:space="preserve"> (UDI)</w:t>
      </w:r>
      <w:ins w:id="385" w:author="Mario Alonso Rodríguez Vigueras" w:date="2017-04-26T11:17:00Z">
        <w:r w:rsidR="00A03C9A">
          <w:rPr>
            <w:rFonts w:ascii="Cambria" w:hAnsi="Cambria"/>
            <w:sz w:val="24"/>
            <w:szCs w:val="24"/>
          </w:rPr>
          <w:t xml:space="preserve"> b</w:t>
        </w:r>
        <w:r w:rsidR="00A03C9A" w:rsidRPr="00F25CB1">
          <w:rPr>
            <w:rFonts w:ascii="Cambria" w:hAnsi="Cambria"/>
            <w:sz w:val="24"/>
            <w:szCs w:val="24"/>
          </w:rPr>
          <w:t>y means of illicit procedure</w:t>
        </w:r>
        <w:r w:rsidR="00A03C9A">
          <w:rPr>
            <w:rFonts w:ascii="Cambria" w:hAnsi="Cambria"/>
            <w:sz w:val="24"/>
            <w:szCs w:val="24"/>
          </w:rPr>
          <w:t>s</w:t>
        </w:r>
      </w:ins>
      <w:r w:rsidRPr="00F25CB1">
        <w:rPr>
          <w:rFonts w:ascii="Cambria" w:hAnsi="Cambria"/>
          <w:sz w:val="24"/>
          <w:szCs w:val="24"/>
        </w:rPr>
        <w:t xml:space="preserve">. Politicians provided fake invoices to PENTA, which were assigned as expenses to illegally deduct taxes. </w:t>
      </w:r>
      <w:r w:rsidR="00C05F5A" w:rsidRPr="00F25CB1">
        <w:rPr>
          <w:rFonts w:ascii="Cambria" w:hAnsi="Cambria"/>
          <w:sz w:val="24"/>
          <w:szCs w:val="24"/>
        </w:rPr>
        <w:t>Since several</w:t>
      </w:r>
      <w:r w:rsidRPr="00F25CB1">
        <w:rPr>
          <w:rFonts w:ascii="Cambria" w:hAnsi="Cambria"/>
          <w:sz w:val="24"/>
          <w:szCs w:val="24"/>
        </w:rPr>
        <w:t xml:space="preserve"> politicians also related to Bachelet</w:t>
      </w:r>
      <w:ins w:id="386" w:author="Mario Alonso Rodríguez Vigueras" w:date="2017-04-26T11:17:00Z">
        <w:r w:rsidR="00A03C9A">
          <w:rPr>
            <w:rFonts w:ascii="Cambria" w:hAnsi="Cambria"/>
            <w:sz w:val="24"/>
            <w:szCs w:val="24"/>
          </w:rPr>
          <w:t>’s</w:t>
        </w:r>
      </w:ins>
      <w:r w:rsidRPr="00F25CB1">
        <w:rPr>
          <w:rFonts w:ascii="Cambria" w:hAnsi="Cambria"/>
          <w:sz w:val="24"/>
          <w:szCs w:val="24"/>
        </w:rPr>
        <w:t xml:space="preserve"> coalition were involved in the case, both opposition and government had a “formal and legalistic” approach to these cases, trying to reduce them as “mere illegal activity of certain party members, and not as an expression of a generalized problem” (Silva 2016, p.198) that affec</w:t>
      </w:r>
      <w:r w:rsidR="00C05F5A">
        <w:rPr>
          <w:rFonts w:ascii="Cambria" w:hAnsi="Cambria"/>
          <w:sz w:val="24"/>
          <w:szCs w:val="24"/>
        </w:rPr>
        <w:t>ts the whole political system</w:t>
      </w:r>
      <w:r w:rsidRPr="00F25CB1">
        <w:rPr>
          <w:rFonts w:ascii="Cambria" w:hAnsi="Cambria"/>
          <w:sz w:val="24"/>
          <w:szCs w:val="24"/>
        </w:rPr>
        <w:t xml:space="preserve">. </w:t>
      </w:r>
    </w:p>
    <w:p w14:paraId="64BA6733" w14:textId="78982AE0"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lastRenderedPageBreak/>
        <w:t xml:space="preserve">This investigation led to prosecutions </w:t>
      </w:r>
      <w:del w:id="387" w:author="Mario Alonso Rodríguez Vigueras" w:date="2017-04-26T11:19:00Z">
        <w:r w:rsidRPr="00F25CB1" w:rsidDel="00A03C9A">
          <w:rPr>
            <w:rFonts w:ascii="Cambria" w:hAnsi="Cambria"/>
            <w:sz w:val="24"/>
            <w:szCs w:val="24"/>
          </w:rPr>
          <w:delText xml:space="preserve">in </w:delText>
        </w:r>
      </w:del>
      <w:ins w:id="388" w:author="Mario Alonso Rodríguez Vigueras" w:date="2017-04-26T11:19:00Z">
        <w:r w:rsidR="00A03C9A">
          <w:rPr>
            <w:rFonts w:ascii="Cambria" w:hAnsi="Cambria"/>
            <w:sz w:val="24"/>
            <w:szCs w:val="24"/>
          </w:rPr>
          <w:t>on</w:t>
        </w:r>
        <w:r w:rsidR="00A03C9A" w:rsidRPr="00F25CB1">
          <w:rPr>
            <w:rFonts w:ascii="Cambria" w:hAnsi="Cambria"/>
            <w:sz w:val="24"/>
            <w:szCs w:val="24"/>
          </w:rPr>
          <w:t xml:space="preserve"> </w:t>
        </w:r>
      </w:ins>
      <w:r w:rsidRPr="00F25CB1">
        <w:rPr>
          <w:rFonts w:ascii="Cambria" w:hAnsi="Cambria"/>
          <w:sz w:val="24"/>
          <w:szCs w:val="24"/>
        </w:rPr>
        <w:t xml:space="preserve">tax fraud </w:t>
      </w:r>
      <w:del w:id="389" w:author="Mario Alonso Rodríguez Vigueras" w:date="2017-04-26T11:19:00Z">
        <w:r w:rsidRPr="00F25CB1" w:rsidDel="00A03C9A">
          <w:rPr>
            <w:rFonts w:ascii="Cambria" w:hAnsi="Cambria"/>
            <w:sz w:val="24"/>
            <w:szCs w:val="24"/>
          </w:rPr>
          <w:delText xml:space="preserve">over </w:delText>
        </w:r>
      </w:del>
      <w:ins w:id="390" w:author="Mario Alonso Rodríguez Vigueras" w:date="2017-04-26T11:19:00Z">
        <w:r w:rsidR="00A03C9A">
          <w:rPr>
            <w:rFonts w:ascii="Cambria" w:hAnsi="Cambria"/>
            <w:sz w:val="24"/>
            <w:szCs w:val="24"/>
          </w:rPr>
          <w:t>against</w:t>
        </w:r>
        <w:r w:rsidR="00A03C9A" w:rsidRPr="00F25CB1">
          <w:rPr>
            <w:rFonts w:ascii="Cambria" w:hAnsi="Cambria"/>
            <w:sz w:val="24"/>
            <w:szCs w:val="24"/>
          </w:rPr>
          <w:t xml:space="preserve"> </w:t>
        </w:r>
      </w:ins>
      <w:r w:rsidRPr="00F25CB1">
        <w:rPr>
          <w:rFonts w:ascii="Cambria" w:hAnsi="Cambria"/>
          <w:sz w:val="24"/>
          <w:szCs w:val="24"/>
        </w:rPr>
        <w:t>the mining company SOQUIMICH, the largest lithium producer in the world, with 9.2 billion USD in assets (Casas-Zamora 2016), related to illegal funding of p</w:t>
      </w:r>
      <w:r w:rsidR="00117E4A">
        <w:rPr>
          <w:rFonts w:ascii="Cambria" w:hAnsi="Cambria"/>
          <w:sz w:val="24"/>
          <w:szCs w:val="24"/>
        </w:rPr>
        <w:t xml:space="preserve">olitical campaigns </w:t>
      </w:r>
      <w:del w:id="391" w:author="Mario Alonso Rodríguez Vigueras" w:date="2017-04-26T11:20:00Z">
        <w:r w:rsidR="00117E4A" w:rsidDel="00A03C9A">
          <w:rPr>
            <w:rFonts w:ascii="Cambria" w:hAnsi="Cambria"/>
            <w:sz w:val="24"/>
            <w:szCs w:val="24"/>
          </w:rPr>
          <w:delText xml:space="preserve">to </w:delText>
        </w:r>
      </w:del>
      <w:ins w:id="392" w:author="Mario Alonso Rodríguez Vigueras" w:date="2017-04-26T11:20:00Z">
        <w:r w:rsidR="00A03C9A">
          <w:rPr>
            <w:rFonts w:ascii="Cambria" w:hAnsi="Cambria"/>
            <w:sz w:val="24"/>
            <w:szCs w:val="24"/>
          </w:rPr>
          <w:t xml:space="preserve">of </w:t>
        </w:r>
      </w:ins>
      <w:r w:rsidR="00117E4A">
        <w:rPr>
          <w:rFonts w:ascii="Cambria" w:hAnsi="Cambria"/>
          <w:sz w:val="24"/>
          <w:szCs w:val="24"/>
        </w:rPr>
        <w:t>congressme</w:t>
      </w:r>
      <w:r w:rsidRPr="00F25CB1">
        <w:rPr>
          <w:rFonts w:ascii="Cambria" w:hAnsi="Cambria"/>
          <w:sz w:val="24"/>
          <w:szCs w:val="24"/>
        </w:rPr>
        <w:t xml:space="preserve">n from </w:t>
      </w:r>
      <w:r w:rsidR="00117E4A">
        <w:rPr>
          <w:rFonts w:ascii="Cambria" w:hAnsi="Cambria"/>
          <w:sz w:val="24"/>
          <w:szCs w:val="24"/>
        </w:rPr>
        <w:t>different parties, as well as the</w:t>
      </w:r>
      <w:r w:rsidRPr="00F25CB1">
        <w:rPr>
          <w:rFonts w:ascii="Cambria" w:hAnsi="Cambria"/>
          <w:sz w:val="24"/>
          <w:szCs w:val="24"/>
        </w:rPr>
        <w:t xml:space="preserve"> Bachelet and </w:t>
      </w:r>
      <w:proofErr w:type="spellStart"/>
      <w:r w:rsidRPr="00F25CB1">
        <w:rPr>
          <w:rFonts w:ascii="Cambria" w:hAnsi="Cambria"/>
          <w:sz w:val="24"/>
          <w:szCs w:val="24"/>
        </w:rPr>
        <w:t>Piñera</w:t>
      </w:r>
      <w:proofErr w:type="spellEnd"/>
      <w:r w:rsidRPr="00F25CB1">
        <w:rPr>
          <w:rFonts w:ascii="Cambria" w:hAnsi="Cambria"/>
          <w:sz w:val="24"/>
          <w:szCs w:val="24"/>
        </w:rPr>
        <w:t xml:space="preserve"> campaigns. In the aftermath of these cases, Bac</w:t>
      </w:r>
      <w:r w:rsidR="00117E4A">
        <w:rPr>
          <w:rFonts w:ascii="Cambria" w:hAnsi="Cambria"/>
          <w:sz w:val="24"/>
          <w:szCs w:val="24"/>
        </w:rPr>
        <w:t xml:space="preserve">helet’s son was involved in a case of </w:t>
      </w:r>
      <w:r w:rsidRPr="00F25CB1">
        <w:rPr>
          <w:rFonts w:ascii="Cambria" w:hAnsi="Cambria"/>
          <w:sz w:val="24"/>
          <w:szCs w:val="24"/>
        </w:rPr>
        <w:t>influence</w:t>
      </w:r>
      <w:r w:rsidR="00117E4A">
        <w:rPr>
          <w:rFonts w:ascii="Cambria" w:hAnsi="Cambria"/>
          <w:sz w:val="24"/>
          <w:szCs w:val="24"/>
        </w:rPr>
        <w:t xml:space="preserve"> </w:t>
      </w:r>
      <w:r w:rsidR="00117E4A" w:rsidRPr="00324D6D">
        <w:rPr>
          <w:rFonts w:ascii="Cambria" w:hAnsi="Cambria"/>
          <w:sz w:val="24"/>
          <w:szCs w:val="24"/>
        </w:rPr>
        <w:t>peddling</w:t>
      </w:r>
      <w:r w:rsidRPr="00F25CB1">
        <w:rPr>
          <w:rFonts w:ascii="Cambria" w:hAnsi="Cambria"/>
          <w:sz w:val="24"/>
          <w:szCs w:val="24"/>
        </w:rPr>
        <w:t xml:space="preserve">. </w:t>
      </w:r>
    </w:p>
    <w:p w14:paraId="5E15F8CD" w14:textId="2AD2B559"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After several months of strong press pressure in the spotlight</w:t>
      </w:r>
      <w:r w:rsidR="00117E4A">
        <w:rPr>
          <w:rFonts w:ascii="Cambria" w:hAnsi="Cambria"/>
          <w:sz w:val="24"/>
          <w:szCs w:val="24"/>
        </w:rPr>
        <w:t>,</w:t>
      </w:r>
      <w:r w:rsidRPr="00F25CB1">
        <w:rPr>
          <w:rFonts w:ascii="Cambria" w:hAnsi="Cambria"/>
          <w:sz w:val="24"/>
          <w:szCs w:val="24"/>
        </w:rPr>
        <w:t xml:space="preserve"> the Bachelet administration established the commission on “Probity, transparency and Traffic of I</w:t>
      </w:r>
      <w:r w:rsidR="00117E4A">
        <w:rPr>
          <w:rFonts w:ascii="Cambria" w:hAnsi="Cambria"/>
          <w:sz w:val="24"/>
          <w:szCs w:val="24"/>
        </w:rPr>
        <w:t>nfluence”</w:t>
      </w:r>
      <w:r w:rsidRPr="00F25CB1">
        <w:rPr>
          <w:rFonts w:ascii="Cambria" w:hAnsi="Cambria"/>
          <w:sz w:val="24"/>
          <w:szCs w:val="24"/>
        </w:rPr>
        <w:t xml:space="preserve">. The commission, led by the Chilean economist Eduardo Engel, proposed a set of recommendations to regulate party finance affairs (Casas-Zamora 2016). </w:t>
      </w:r>
    </w:p>
    <w:p w14:paraId="0BF6B22F" w14:textId="0DDA8D29" w:rsidR="008C51EA" w:rsidRPr="00F25CB1" w:rsidRDefault="008C51EA" w:rsidP="00F25CB1">
      <w:pPr>
        <w:pStyle w:val="Ttulo3"/>
        <w:spacing w:line="360" w:lineRule="auto"/>
        <w:jc w:val="both"/>
        <w:rPr>
          <w:rFonts w:ascii="Cambria" w:hAnsi="Cambria"/>
          <w:color w:val="000000"/>
          <w:szCs w:val="24"/>
        </w:rPr>
      </w:pPr>
      <w:bookmarkStart w:id="393" w:name="_Toc480752335"/>
      <w:bookmarkStart w:id="394" w:name="_Toc354842891"/>
      <w:r w:rsidRPr="00F25CB1">
        <w:rPr>
          <w:rFonts w:ascii="Cambria" w:hAnsi="Cambria"/>
          <w:color w:val="000000"/>
          <w:szCs w:val="24"/>
        </w:rPr>
        <w:t>Party finance and corruption</w:t>
      </w:r>
      <w:bookmarkEnd w:id="393"/>
      <w:bookmarkEnd w:id="394"/>
    </w:p>
    <w:p w14:paraId="3208117A" w14:textId="00B1D5C1" w:rsidR="00117E4A" w:rsidRDefault="008C51EA" w:rsidP="00F25CB1">
      <w:pPr>
        <w:spacing w:line="360" w:lineRule="auto"/>
        <w:jc w:val="both"/>
        <w:rPr>
          <w:rFonts w:ascii="Cambria" w:hAnsi="Cambria"/>
          <w:sz w:val="24"/>
          <w:szCs w:val="24"/>
        </w:rPr>
      </w:pPr>
      <w:r w:rsidRPr="00F25CB1">
        <w:rPr>
          <w:rFonts w:ascii="Cambria" w:hAnsi="Cambria"/>
          <w:sz w:val="24"/>
          <w:szCs w:val="24"/>
        </w:rPr>
        <w:t xml:space="preserve">According to Silva, the historical </w:t>
      </w:r>
      <w:r w:rsidR="00117E4A" w:rsidRPr="00F25CB1">
        <w:rPr>
          <w:rFonts w:ascii="Cambria" w:hAnsi="Cambria"/>
          <w:sz w:val="24"/>
          <w:szCs w:val="24"/>
        </w:rPr>
        <w:t>process described above has</w:t>
      </w:r>
      <w:r w:rsidRPr="00F25CB1">
        <w:rPr>
          <w:rFonts w:ascii="Cambria" w:hAnsi="Cambria"/>
          <w:sz w:val="24"/>
          <w:szCs w:val="24"/>
        </w:rPr>
        <w:t xml:space="preserve"> consolidated the ability of the Chilean state to “maintain the rule of law and political stability” (Silva 2016, p.200). This played an important role to protect the country from the “emergence of widespread corruption” (Silva 2016, p.200)</w:t>
      </w:r>
      <w:ins w:id="395" w:author="Mario Alonso Rodríguez Vigueras" w:date="2017-04-26T11:21:00Z">
        <w:r w:rsidR="00A03C9A">
          <w:rPr>
            <w:rFonts w:ascii="Cambria" w:hAnsi="Cambria"/>
            <w:sz w:val="24"/>
            <w:szCs w:val="24"/>
          </w:rPr>
          <w:t>,</w:t>
        </w:r>
      </w:ins>
      <w:r w:rsidRPr="00F25CB1">
        <w:rPr>
          <w:rFonts w:ascii="Cambria" w:hAnsi="Cambria"/>
          <w:sz w:val="24"/>
          <w:szCs w:val="24"/>
        </w:rPr>
        <w:t xml:space="preserve"> when compared with other countries in the region. The author emphasizes the strong legalistic culture in the country, the strong independence of its judicial </w:t>
      </w:r>
      <w:r w:rsidR="00814928">
        <w:rPr>
          <w:rFonts w:ascii="Cambria" w:hAnsi="Cambria"/>
          <w:sz w:val="24"/>
          <w:szCs w:val="24"/>
        </w:rPr>
        <w:t>power and</w:t>
      </w:r>
      <w:r w:rsidRPr="00F25CB1">
        <w:rPr>
          <w:rFonts w:ascii="Cambria" w:hAnsi="Cambria"/>
          <w:sz w:val="24"/>
          <w:szCs w:val="24"/>
        </w:rPr>
        <w:t xml:space="preserve"> the homogeneity of the population and united elites</w:t>
      </w:r>
      <w:r w:rsidR="00814928">
        <w:rPr>
          <w:rFonts w:ascii="Cambria" w:hAnsi="Cambria"/>
          <w:sz w:val="24"/>
          <w:szCs w:val="24"/>
        </w:rPr>
        <w:t>,</w:t>
      </w:r>
      <w:r w:rsidRPr="00F25CB1">
        <w:rPr>
          <w:rFonts w:ascii="Cambria" w:hAnsi="Cambria"/>
          <w:sz w:val="24"/>
          <w:szCs w:val="24"/>
        </w:rPr>
        <w:t xml:space="preserve"> in addition to a popular tradition for the respect of rules. This would lay the foundation for state oversight agencies, especially the National </w:t>
      </w:r>
      <w:r w:rsidR="00117E4A">
        <w:rPr>
          <w:rFonts w:ascii="Cambria" w:hAnsi="Cambria"/>
          <w:sz w:val="24"/>
          <w:szCs w:val="24"/>
        </w:rPr>
        <w:t>Comptroller A</w:t>
      </w:r>
      <w:r w:rsidRPr="00F25CB1">
        <w:rPr>
          <w:rFonts w:ascii="Cambria" w:hAnsi="Cambria"/>
          <w:sz w:val="24"/>
          <w:szCs w:val="24"/>
        </w:rPr>
        <w:t xml:space="preserve">gency, to properly control the performance of the public use of resources. </w:t>
      </w:r>
    </w:p>
    <w:p w14:paraId="121E6329" w14:textId="4F84ECAF" w:rsidR="008C51EA" w:rsidRPr="00F25CB1" w:rsidRDefault="00117E4A" w:rsidP="00F25CB1">
      <w:pPr>
        <w:spacing w:line="360" w:lineRule="auto"/>
        <w:jc w:val="both"/>
        <w:rPr>
          <w:rFonts w:ascii="Cambria" w:hAnsi="Cambria"/>
          <w:sz w:val="24"/>
          <w:szCs w:val="24"/>
        </w:rPr>
      </w:pPr>
      <w:r>
        <w:rPr>
          <w:rFonts w:ascii="Cambria" w:hAnsi="Cambria"/>
          <w:sz w:val="24"/>
          <w:szCs w:val="24"/>
        </w:rPr>
        <w:t xml:space="preserve">This resonates with the analysis of </w:t>
      </w:r>
      <w:proofErr w:type="spellStart"/>
      <w:r>
        <w:rPr>
          <w:rFonts w:ascii="Cambria" w:hAnsi="Cambria"/>
          <w:sz w:val="24"/>
          <w:szCs w:val="24"/>
        </w:rPr>
        <w:t>Mu</w:t>
      </w:r>
      <w:r w:rsidR="008C51EA" w:rsidRPr="00F25CB1">
        <w:rPr>
          <w:rFonts w:ascii="Cambria" w:hAnsi="Cambria"/>
          <w:sz w:val="24"/>
          <w:szCs w:val="24"/>
        </w:rPr>
        <w:t>ngiu-Pipidi</w:t>
      </w:r>
      <w:proofErr w:type="spellEnd"/>
      <w:r w:rsidR="008C51EA" w:rsidRPr="00F25CB1">
        <w:rPr>
          <w:rFonts w:ascii="Cambria" w:hAnsi="Cambria"/>
          <w:sz w:val="24"/>
          <w:szCs w:val="24"/>
        </w:rPr>
        <w:t xml:space="preserve"> (2015)</w:t>
      </w:r>
      <w:del w:id="396" w:author="Mario Alonso Rodríguez Vigueras" w:date="2017-04-26T11:21:00Z">
        <w:r w:rsidR="008C51EA" w:rsidRPr="00F25CB1" w:rsidDel="00A03C9A">
          <w:rPr>
            <w:rFonts w:ascii="Cambria" w:hAnsi="Cambria"/>
            <w:sz w:val="24"/>
            <w:szCs w:val="24"/>
          </w:rPr>
          <w:delText>,</w:delText>
        </w:r>
      </w:del>
      <w:r w:rsidR="008C51EA" w:rsidRPr="00F25CB1">
        <w:rPr>
          <w:rFonts w:ascii="Cambria" w:hAnsi="Cambria"/>
          <w:sz w:val="24"/>
          <w:szCs w:val="24"/>
        </w:rPr>
        <w:t xml:space="preserve"> that </w:t>
      </w:r>
      <w:r w:rsidR="00814928" w:rsidRPr="00F25CB1">
        <w:rPr>
          <w:rFonts w:ascii="Cambria" w:hAnsi="Cambria"/>
          <w:sz w:val="24"/>
          <w:szCs w:val="24"/>
        </w:rPr>
        <w:t>throughout Chilean</w:t>
      </w:r>
      <w:r w:rsidR="008C51EA" w:rsidRPr="00F25CB1">
        <w:rPr>
          <w:rFonts w:ascii="Cambria" w:hAnsi="Cambria"/>
          <w:sz w:val="24"/>
          <w:szCs w:val="24"/>
        </w:rPr>
        <w:t xml:space="preserve"> history, a gradual building of the control of corruption was achieved through each period of democratization, in addition to the </w:t>
      </w:r>
      <w:r w:rsidR="00814928" w:rsidRPr="00F25CB1">
        <w:rPr>
          <w:rFonts w:ascii="Cambria" w:hAnsi="Cambria"/>
          <w:sz w:val="24"/>
          <w:szCs w:val="24"/>
        </w:rPr>
        <w:t>market-oriented</w:t>
      </w:r>
      <w:r w:rsidR="008C51EA" w:rsidRPr="00F25CB1">
        <w:rPr>
          <w:rFonts w:ascii="Cambria" w:hAnsi="Cambria"/>
          <w:sz w:val="24"/>
          <w:szCs w:val="24"/>
        </w:rPr>
        <w:t xml:space="preserve"> reforms from the 1980-90s. Moreover, she highlights these accomplishments as remarkable given the natural resources based economy of the country, which provides important opportunities for corruption and </w:t>
      </w:r>
      <w:r w:rsidR="00814928" w:rsidRPr="00F25CB1">
        <w:rPr>
          <w:rFonts w:ascii="Cambria" w:hAnsi="Cambria"/>
          <w:sz w:val="24"/>
          <w:szCs w:val="24"/>
        </w:rPr>
        <w:t>rent seeking</w:t>
      </w:r>
      <w:r w:rsidR="008C51EA" w:rsidRPr="00F25CB1">
        <w:rPr>
          <w:rFonts w:ascii="Cambria" w:hAnsi="Cambria"/>
          <w:sz w:val="24"/>
          <w:szCs w:val="24"/>
        </w:rPr>
        <w:t xml:space="preserve">. In this context, most of the corruption scandals in the spotlight were linked to the </w:t>
      </w:r>
      <w:r w:rsidR="008C51EA" w:rsidRPr="00A03C9A">
        <w:rPr>
          <w:rFonts w:ascii="Cambria" w:hAnsi="Cambria"/>
          <w:sz w:val="24"/>
          <w:szCs w:val="24"/>
          <w:highlight w:val="yellow"/>
          <w:rPrChange w:id="397" w:author="Mario Alonso Rodríguez Vigueras" w:date="2017-04-26T11:22:00Z">
            <w:rPr>
              <w:rFonts w:ascii="Cambria" w:hAnsi="Cambria"/>
              <w:sz w:val="24"/>
              <w:szCs w:val="24"/>
            </w:rPr>
          </w:rPrChange>
        </w:rPr>
        <w:t xml:space="preserve">field of the </w:t>
      </w:r>
      <w:commentRangeStart w:id="398"/>
      <w:r w:rsidR="008C51EA" w:rsidRPr="00A03C9A">
        <w:rPr>
          <w:rFonts w:ascii="Cambria" w:hAnsi="Cambria"/>
          <w:sz w:val="24"/>
          <w:szCs w:val="24"/>
          <w:highlight w:val="yellow"/>
          <w:rPrChange w:id="399" w:author="Mario Alonso Rodríguez Vigueras" w:date="2017-04-26T11:22:00Z">
            <w:rPr>
              <w:rFonts w:ascii="Cambria" w:hAnsi="Cambria"/>
              <w:sz w:val="24"/>
              <w:szCs w:val="24"/>
            </w:rPr>
          </w:rPrChange>
        </w:rPr>
        <w:t>finance</w:t>
      </w:r>
      <w:commentRangeEnd w:id="398"/>
      <w:r w:rsidR="00A03C9A">
        <w:rPr>
          <w:rStyle w:val="Refdecomentario"/>
        </w:rPr>
        <w:commentReference w:id="398"/>
      </w:r>
      <w:r w:rsidR="008C51EA" w:rsidRPr="00F25CB1">
        <w:rPr>
          <w:rFonts w:ascii="Cambria" w:hAnsi="Cambria"/>
          <w:sz w:val="24"/>
          <w:szCs w:val="24"/>
        </w:rPr>
        <w:t xml:space="preserve"> of </w:t>
      </w:r>
      <w:r w:rsidR="008C51EA" w:rsidRPr="00F25CB1">
        <w:rPr>
          <w:rFonts w:ascii="Cambria" w:hAnsi="Cambria"/>
          <w:sz w:val="24"/>
          <w:szCs w:val="24"/>
        </w:rPr>
        <w:lastRenderedPageBreak/>
        <w:t xml:space="preserve">political parties, their activities and </w:t>
      </w:r>
      <w:r w:rsidR="00814928">
        <w:rPr>
          <w:rFonts w:ascii="Cambria" w:hAnsi="Cambria"/>
          <w:sz w:val="24"/>
          <w:szCs w:val="24"/>
        </w:rPr>
        <w:t xml:space="preserve">especially elections campaigns, </w:t>
      </w:r>
      <w:commentRangeStart w:id="400"/>
      <w:r w:rsidR="00814928">
        <w:rPr>
          <w:rFonts w:ascii="Cambria" w:hAnsi="Cambria"/>
          <w:sz w:val="24"/>
          <w:szCs w:val="24"/>
        </w:rPr>
        <w:t xml:space="preserve">and not related to </w:t>
      </w:r>
      <w:r w:rsidR="008C51EA" w:rsidRPr="00F25CB1">
        <w:rPr>
          <w:rFonts w:ascii="Cambria" w:hAnsi="Cambria"/>
          <w:sz w:val="24"/>
          <w:szCs w:val="24"/>
        </w:rPr>
        <w:t>the personal enrichment of the politicians involved.</w:t>
      </w:r>
      <w:commentRangeEnd w:id="400"/>
      <w:r w:rsidR="00A03C9A">
        <w:rPr>
          <w:rStyle w:val="Refdecomentario"/>
        </w:rPr>
        <w:commentReference w:id="400"/>
      </w:r>
    </w:p>
    <w:p w14:paraId="32CEC435" w14:textId="4BD1EB74" w:rsidR="008C51EA" w:rsidRPr="008B3D38" w:rsidRDefault="008C51EA" w:rsidP="00866ABF">
      <w:pPr>
        <w:pStyle w:val="Ttulo3"/>
      </w:pPr>
      <w:bookmarkStart w:id="401" w:name="_Toc480752336"/>
      <w:bookmarkStart w:id="402" w:name="_Toc354842892"/>
      <w:r w:rsidRPr="008B3D38">
        <w:t>Party finance regulation and the improvement of the control of corruption in Chile</w:t>
      </w:r>
      <w:bookmarkEnd w:id="401"/>
      <w:bookmarkEnd w:id="402"/>
    </w:p>
    <w:p w14:paraId="5A1BD23E" w14:textId="757BA7EF" w:rsidR="008C51EA" w:rsidRPr="00866ABF" w:rsidRDefault="008C51EA" w:rsidP="00866ABF">
      <w:pPr>
        <w:spacing w:line="360" w:lineRule="auto"/>
        <w:jc w:val="both"/>
        <w:rPr>
          <w:rFonts w:ascii="Cambria" w:eastAsia="Cambria" w:hAnsi="Cambria" w:cs="Cambria"/>
          <w:sz w:val="24"/>
        </w:rPr>
      </w:pPr>
      <w:bookmarkStart w:id="403" w:name="_i1mb16igr1ij" w:colFirst="0" w:colLast="0"/>
      <w:bookmarkEnd w:id="403"/>
      <w:r w:rsidRPr="00866ABF">
        <w:rPr>
          <w:rFonts w:ascii="Cambria" w:eastAsia="Cambria" w:hAnsi="Cambria" w:cs="Cambria"/>
          <w:sz w:val="24"/>
        </w:rPr>
        <w:t xml:space="preserve">Table </w:t>
      </w:r>
      <w:r w:rsidR="00805744">
        <w:rPr>
          <w:rFonts w:ascii="Cambria" w:eastAsia="Cambria" w:hAnsi="Cambria" w:cs="Cambria"/>
          <w:sz w:val="24"/>
        </w:rPr>
        <w:t>IV</w:t>
      </w:r>
      <w:r w:rsidRPr="00866ABF">
        <w:rPr>
          <w:rFonts w:ascii="Cambria" w:eastAsia="Cambria" w:hAnsi="Cambria" w:cs="Cambria"/>
          <w:sz w:val="24"/>
        </w:rPr>
        <w:t xml:space="preserve"> shows the overall trajectory of the main variables included in t</w:t>
      </w:r>
      <w:r w:rsidR="00805744">
        <w:rPr>
          <w:rFonts w:ascii="Cambria" w:eastAsia="Cambria" w:hAnsi="Cambria" w:cs="Cambria"/>
          <w:sz w:val="24"/>
        </w:rPr>
        <w:t>he quantitative analysis for Chile.</w:t>
      </w:r>
      <w:r w:rsidRPr="00866ABF">
        <w:rPr>
          <w:rFonts w:ascii="Cambria" w:eastAsia="Cambria" w:hAnsi="Cambria" w:cs="Cambria"/>
          <w:sz w:val="24"/>
        </w:rPr>
        <w:t xml:space="preserve"> In </w:t>
      </w:r>
      <w:r w:rsidR="00805744">
        <w:rPr>
          <w:rFonts w:ascii="Cambria" w:eastAsia="Cambria" w:hAnsi="Cambria" w:cs="Cambria"/>
          <w:sz w:val="24"/>
        </w:rPr>
        <w:t>this set</w:t>
      </w:r>
      <w:r w:rsidRPr="00866ABF">
        <w:rPr>
          <w:rFonts w:ascii="Cambria" w:eastAsia="Cambria" w:hAnsi="Cambria" w:cs="Cambria"/>
          <w:sz w:val="24"/>
        </w:rPr>
        <w:t xml:space="preserve"> of indicators, </w:t>
      </w:r>
      <w:r w:rsidR="0043248A">
        <w:rPr>
          <w:rFonts w:ascii="Cambria" w:eastAsia="Cambria" w:hAnsi="Cambria" w:cs="Cambria"/>
          <w:sz w:val="24"/>
        </w:rPr>
        <w:t>the country</w:t>
      </w:r>
      <w:r w:rsidRPr="00866ABF">
        <w:rPr>
          <w:rFonts w:ascii="Cambria" w:eastAsia="Cambria" w:hAnsi="Cambria" w:cs="Cambria"/>
          <w:sz w:val="24"/>
        </w:rPr>
        <w:t xml:space="preserve"> has remained one of the top achievers in the region </w:t>
      </w:r>
      <w:del w:id="404" w:author="Mario Alonso Rodríguez Vigueras" w:date="2017-04-26T11:26:00Z">
        <w:r w:rsidRPr="00866ABF" w:rsidDel="0017651B">
          <w:rPr>
            <w:rFonts w:ascii="Cambria" w:eastAsia="Cambria" w:hAnsi="Cambria" w:cs="Cambria"/>
            <w:sz w:val="24"/>
          </w:rPr>
          <w:delText xml:space="preserve">in </w:delText>
        </w:r>
      </w:del>
      <w:ins w:id="405" w:author="Mario Alonso Rodríguez Vigueras" w:date="2017-04-26T11:26:00Z">
        <w:r w:rsidR="0017651B">
          <w:rPr>
            <w:rFonts w:ascii="Cambria" w:eastAsia="Cambria" w:hAnsi="Cambria" w:cs="Cambria"/>
            <w:sz w:val="24"/>
          </w:rPr>
          <w:t>with</w:t>
        </w:r>
        <w:r w:rsidR="0017651B" w:rsidRPr="00866ABF">
          <w:rPr>
            <w:rFonts w:ascii="Cambria" w:eastAsia="Cambria" w:hAnsi="Cambria" w:cs="Cambria"/>
            <w:sz w:val="24"/>
          </w:rPr>
          <w:t xml:space="preserve"> </w:t>
        </w:r>
      </w:ins>
      <w:r w:rsidR="0043248A">
        <w:rPr>
          <w:rFonts w:ascii="Cambria" w:eastAsia="Cambria" w:hAnsi="Cambria" w:cs="Cambria"/>
          <w:sz w:val="24"/>
        </w:rPr>
        <w:t>respect</w:t>
      </w:r>
      <w:r w:rsidRPr="00866ABF">
        <w:rPr>
          <w:rFonts w:ascii="Cambria" w:eastAsia="Cambria" w:hAnsi="Cambria" w:cs="Cambria"/>
          <w:sz w:val="24"/>
        </w:rPr>
        <w:t xml:space="preserve"> to </w:t>
      </w:r>
      <w:r w:rsidR="00805744">
        <w:rPr>
          <w:rFonts w:ascii="Cambria" w:eastAsia="Cambria" w:hAnsi="Cambria" w:cs="Cambria"/>
          <w:sz w:val="24"/>
        </w:rPr>
        <w:t>control</w:t>
      </w:r>
      <w:r w:rsidRPr="00866ABF">
        <w:rPr>
          <w:rFonts w:ascii="Cambria" w:eastAsia="Cambria" w:hAnsi="Cambria" w:cs="Cambria"/>
          <w:sz w:val="24"/>
        </w:rPr>
        <w:t xml:space="preserve"> of </w:t>
      </w:r>
      <w:r w:rsidR="00805744">
        <w:rPr>
          <w:rFonts w:ascii="Cambria" w:eastAsia="Cambria" w:hAnsi="Cambria" w:cs="Cambria"/>
          <w:sz w:val="24"/>
        </w:rPr>
        <w:t>corruption</w:t>
      </w:r>
      <w:r w:rsidRPr="00866ABF">
        <w:rPr>
          <w:rFonts w:ascii="Cambria" w:eastAsia="Cambria" w:hAnsi="Cambria" w:cs="Cambria"/>
          <w:sz w:val="24"/>
        </w:rPr>
        <w:t xml:space="preserve"> and </w:t>
      </w:r>
      <w:r w:rsidR="00805744">
        <w:rPr>
          <w:rFonts w:ascii="Cambria" w:eastAsia="Cambria" w:hAnsi="Cambria" w:cs="Cambria"/>
          <w:sz w:val="24"/>
        </w:rPr>
        <w:t>judicial i</w:t>
      </w:r>
      <w:r w:rsidRPr="00866ABF">
        <w:rPr>
          <w:rFonts w:ascii="Cambria" w:eastAsia="Cambria" w:hAnsi="Cambria" w:cs="Cambria"/>
          <w:sz w:val="24"/>
        </w:rPr>
        <w:t>n</w:t>
      </w:r>
      <w:r w:rsidR="00805744">
        <w:rPr>
          <w:rFonts w:ascii="Cambria" w:eastAsia="Cambria" w:hAnsi="Cambria" w:cs="Cambria"/>
          <w:sz w:val="24"/>
        </w:rPr>
        <w:t xml:space="preserve">dependence. In </w:t>
      </w:r>
      <w:ins w:id="406" w:author="Mario Alonso Rodríguez Vigueras" w:date="2017-04-26T11:27:00Z">
        <w:r w:rsidR="00BD59D1">
          <w:rPr>
            <w:rFonts w:ascii="Cambria" w:eastAsia="Cambria" w:hAnsi="Cambria" w:cs="Cambria"/>
            <w:sz w:val="24"/>
          </w:rPr>
          <w:t xml:space="preserve">terms of </w:t>
        </w:r>
      </w:ins>
      <w:r w:rsidR="00805744">
        <w:rPr>
          <w:rFonts w:ascii="Cambria" w:eastAsia="Cambria" w:hAnsi="Cambria" w:cs="Cambria"/>
          <w:sz w:val="24"/>
        </w:rPr>
        <w:t>political finance regulation</w:t>
      </w:r>
      <w:r w:rsidRPr="00866ABF">
        <w:rPr>
          <w:rFonts w:ascii="Cambria" w:eastAsia="Cambria" w:hAnsi="Cambria" w:cs="Cambria"/>
          <w:sz w:val="24"/>
        </w:rPr>
        <w:t xml:space="preserve">, Chile has not </w:t>
      </w:r>
      <w:del w:id="407" w:author="Mario Alonso Rodríguez Vigueras" w:date="2017-04-26T11:27:00Z">
        <w:r w:rsidRPr="00866ABF" w:rsidDel="00BD59D1">
          <w:rPr>
            <w:rFonts w:ascii="Cambria" w:eastAsia="Cambria" w:hAnsi="Cambria" w:cs="Cambria"/>
            <w:sz w:val="24"/>
          </w:rPr>
          <w:delText xml:space="preserve">being </w:delText>
        </w:r>
      </w:del>
      <w:ins w:id="408" w:author="Mario Alonso Rodríguez Vigueras" w:date="2017-04-26T11:27:00Z">
        <w:r w:rsidR="00BD59D1" w:rsidRPr="00866ABF">
          <w:rPr>
            <w:rFonts w:ascii="Cambria" w:eastAsia="Cambria" w:hAnsi="Cambria" w:cs="Cambria"/>
            <w:sz w:val="24"/>
          </w:rPr>
          <w:t>be</w:t>
        </w:r>
        <w:r w:rsidR="00BD59D1">
          <w:rPr>
            <w:rFonts w:ascii="Cambria" w:eastAsia="Cambria" w:hAnsi="Cambria" w:cs="Cambria"/>
            <w:sz w:val="24"/>
          </w:rPr>
          <w:t>en</w:t>
        </w:r>
        <w:r w:rsidR="00BD59D1" w:rsidRPr="00866ABF">
          <w:rPr>
            <w:rFonts w:ascii="Cambria" w:eastAsia="Cambria" w:hAnsi="Cambria" w:cs="Cambria"/>
            <w:sz w:val="24"/>
          </w:rPr>
          <w:t xml:space="preserve"> </w:t>
        </w:r>
      </w:ins>
      <w:r w:rsidRPr="00866ABF">
        <w:rPr>
          <w:rFonts w:ascii="Cambria" w:eastAsia="Cambria" w:hAnsi="Cambria" w:cs="Cambria"/>
          <w:sz w:val="24"/>
        </w:rPr>
        <w:t xml:space="preserve">able to keep the pace in modernizing its regulatory framework when compared to other Latin American countries in the last decade. </w:t>
      </w:r>
    </w:p>
    <w:p w14:paraId="50FDB0CA" w14:textId="77777777" w:rsidR="001D11A0" w:rsidRDefault="001D11A0" w:rsidP="001D11A0">
      <w:pPr>
        <w:keepNext/>
        <w:spacing w:line="360" w:lineRule="auto"/>
      </w:pPr>
      <w:r w:rsidRPr="001D11A0">
        <w:rPr>
          <w:noProof/>
          <w:lang w:val="es-ES" w:eastAsia="es-ES"/>
        </w:rPr>
        <w:drawing>
          <wp:inline distT="0" distB="0" distL="0" distR="0" wp14:anchorId="4695E673" wp14:editId="5173ED46">
            <wp:extent cx="5396230" cy="1747509"/>
            <wp:effectExtent l="0" t="0" r="0" b="5715"/>
            <wp:docPr id="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396230" cy="1747509"/>
                    </a:xfrm>
                    <a:prstGeom prst="rect">
                      <a:avLst/>
                    </a:prstGeom>
                    <a:noFill/>
                    <a:ln>
                      <a:noFill/>
                    </a:ln>
                  </pic:spPr>
                </pic:pic>
              </a:graphicData>
            </a:graphic>
          </wp:inline>
        </w:drawing>
      </w:r>
    </w:p>
    <w:p w14:paraId="3528C2E5" w14:textId="58FE5E44" w:rsidR="008C51EA" w:rsidRPr="00661069" w:rsidRDefault="001D11A0" w:rsidP="001D11A0">
      <w:pPr>
        <w:pStyle w:val="Epgrafe"/>
        <w:jc w:val="center"/>
        <w:rPr>
          <w:rFonts w:ascii="Cambria" w:eastAsia="Cambria" w:hAnsi="Cambria" w:cs="Cambria"/>
          <w:color w:val="auto"/>
        </w:rPr>
      </w:pPr>
      <w:r w:rsidRPr="00661069">
        <w:rPr>
          <w:rFonts w:ascii="Cambria" w:hAnsi="Cambria"/>
          <w:color w:val="auto"/>
        </w:rPr>
        <w:t xml:space="preserve">Table </w:t>
      </w:r>
      <w:r w:rsidRPr="00661069">
        <w:rPr>
          <w:rFonts w:ascii="Cambria" w:hAnsi="Cambria"/>
          <w:color w:val="auto"/>
        </w:rPr>
        <w:fldChar w:fldCharType="begin"/>
      </w:r>
      <w:r w:rsidRPr="00661069">
        <w:rPr>
          <w:rFonts w:ascii="Cambria" w:hAnsi="Cambria"/>
          <w:color w:val="auto"/>
        </w:rPr>
        <w:instrText xml:space="preserve"> SEQ Table \* ROMAN </w:instrText>
      </w:r>
      <w:r w:rsidRPr="00661069">
        <w:rPr>
          <w:rFonts w:ascii="Cambria" w:hAnsi="Cambria"/>
          <w:color w:val="auto"/>
        </w:rPr>
        <w:fldChar w:fldCharType="separate"/>
      </w:r>
      <w:r w:rsidR="005F0F35">
        <w:rPr>
          <w:rFonts w:ascii="Cambria" w:hAnsi="Cambria"/>
          <w:noProof/>
          <w:color w:val="auto"/>
        </w:rPr>
        <w:t>IV</w:t>
      </w:r>
      <w:r w:rsidRPr="00661069">
        <w:rPr>
          <w:rFonts w:ascii="Cambria" w:hAnsi="Cambria"/>
          <w:color w:val="auto"/>
        </w:rPr>
        <w:fldChar w:fldCharType="end"/>
      </w:r>
      <w:r w:rsidRPr="00661069">
        <w:rPr>
          <w:rFonts w:ascii="Cambria" w:hAnsi="Cambria"/>
          <w:color w:val="auto"/>
        </w:rPr>
        <w:t>. Chile’s Variable Change 1996-2015</w:t>
      </w:r>
    </w:p>
    <w:p w14:paraId="0D48BB88" w14:textId="01E1BF6D" w:rsidR="008C51EA" w:rsidRPr="00866ABF" w:rsidRDefault="008C51EA" w:rsidP="00866ABF">
      <w:pPr>
        <w:spacing w:line="360" w:lineRule="auto"/>
        <w:jc w:val="both"/>
        <w:rPr>
          <w:rFonts w:ascii="Cambria" w:eastAsia="Cambria" w:hAnsi="Cambria" w:cs="Cambria"/>
          <w:sz w:val="24"/>
        </w:rPr>
      </w:pPr>
      <w:r w:rsidRPr="00866ABF">
        <w:rPr>
          <w:rFonts w:ascii="Cambria" w:eastAsia="Cambria" w:hAnsi="Cambria" w:cs="Cambria"/>
          <w:sz w:val="24"/>
        </w:rPr>
        <w:t>Chile’s</w:t>
      </w:r>
      <w:r w:rsidRPr="00866ABF">
        <w:rPr>
          <w:rFonts w:ascii="Cambria" w:eastAsia="Cambria" w:hAnsi="Cambria" w:cs="Cambria"/>
          <w:color w:val="FF0000"/>
          <w:sz w:val="24"/>
        </w:rPr>
        <w:t xml:space="preserve"> </w:t>
      </w:r>
      <w:r w:rsidR="00805744">
        <w:rPr>
          <w:rFonts w:ascii="Cambria" w:eastAsia="Cambria" w:hAnsi="Cambria" w:cs="Cambria"/>
          <w:sz w:val="24"/>
        </w:rPr>
        <w:t>PFR Index</w:t>
      </w:r>
      <w:r w:rsidRPr="00866ABF">
        <w:rPr>
          <w:rFonts w:ascii="Cambria" w:eastAsia="Cambria" w:hAnsi="Cambria" w:cs="Cambria"/>
          <w:sz w:val="24"/>
        </w:rPr>
        <w:t xml:space="preserve"> has remained above the Latin American average for the </w:t>
      </w:r>
      <w:r w:rsidR="00805744" w:rsidRPr="00866ABF">
        <w:rPr>
          <w:rFonts w:ascii="Cambria" w:eastAsia="Cambria" w:hAnsi="Cambria" w:cs="Cambria"/>
          <w:sz w:val="24"/>
        </w:rPr>
        <w:t>analysed</w:t>
      </w:r>
      <w:r w:rsidRPr="00866ABF">
        <w:rPr>
          <w:rFonts w:ascii="Cambria" w:eastAsia="Cambria" w:hAnsi="Cambria" w:cs="Cambria"/>
          <w:sz w:val="24"/>
        </w:rPr>
        <w:t xml:space="preserve"> timespan. </w:t>
      </w:r>
      <w:r w:rsidR="00805744">
        <w:rPr>
          <w:rFonts w:ascii="Cambria" w:eastAsia="Cambria" w:hAnsi="Cambria" w:cs="Cambria"/>
          <w:sz w:val="24"/>
        </w:rPr>
        <w:t>I</w:t>
      </w:r>
      <w:r w:rsidRPr="00866ABF">
        <w:rPr>
          <w:rFonts w:ascii="Cambria" w:eastAsia="Cambria" w:hAnsi="Cambria" w:cs="Cambria"/>
          <w:sz w:val="24"/>
        </w:rPr>
        <w:t>n 2006</w:t>
      </w:r>
      <w:r w:rsidR="0070168E">
        <w:rPr>
          <w:rFonts w:ascii="Cambria" w:eastAsia="Cambria" w:hAnsi="Cambria" w:cs="Cambria"/>
          <w:sz w:val="24"/>
        </w:rPr>
        <w:t>,</w:t>
      </w:r>
      <w:r w:rsidR="00805744">
        <w:rPr>
          <w:rFonts w:ascii="Cambria" w:eastAsia="Cambria" w:hAnsi="Cambria" w:cs="Cambria"/>
          <w:sz w:val="24"/>
        </w:rPr>
        <w:t xml:space="preserve"> it</w:t>
      </w:r>
      <w:r w:rsidRPr="00866ABF">
        <w:rPr>
          <w:rFonts w:ascii="Cambria" w:eastAsia="Cambria" w:hAnsi="Cambria" w:cs="Cambria"/>
          <w:sz w:val="24"/>
        </w:rPr>
        <w:t xml:space="preserve"> was among the countries with highest amount of regulation in </w:t>
      </w:r>
      <w:r w:rsidR="00805744">
        <w:rPr>
          <w:rFonts w:ascii="Cambria" w:eastAsia="Cambria" w:hAnsi="Cambria" w:cs="Cambria"/>
          <w:sz w:val="24"/>
        </w:rPr>
        <w:t>political</w:t>
      </w:r>
      <w:r w:rsidRPr="00866ABF">
        <w:rPr>
          <w:rFonts w:ascii="Cambria" w:eastAsia="Cambria" w:hAnsi="Cambria" w:cs="Cambria"/>
          <w:sz w:val="24"/>
        </w:rPr>
        <w:t xml:space="preserve"> finance in the region. In the subsequent years its PFR Index converged to the Latin American average, </w:t>
      </w:r>
      <w:r w:rsidR="00805744">
        <w:rPr>
          <w:rFonts w:ascii="Cambria" w:eastAsia="Cambria" w:hAnsi="Cambria" w:cs="Cambria"/>
          <w:sz w:val="24"/>
        </w:rPr>
        <w:t>ranking</w:t>
      </w:r>
      <w:r w:rsidRPr="00866ABF">
        <w:rPr>
          <w:rFonts w:ascii="Cambria" w:eastAsia="Cambria" w:hAnsi="Cambria" w:cs="Cambria"/>
          <w:sz w:val="24"/>
        </w:rPr>
        <w:t xml:space="preserve"> 10 among 18 countries by 2015. Further increases in this </w:t>
      </w:r>
      <w:r w:rsidR="00805744">
        <w:rPr>
          <w:rFonts w:ascii="Cambria" w:eastAsia="Cambria" w:hAnsi="Cambria" w:cs="Cambria"/>
          <w:sz w:val="24"/>
        </w:rPr>
        <w:t>Index</w:t>
      </w:r>
      <w:r w:rsidRPr="00866ABF">
        <w:rPr>
          <w:rFonts w:ascii="Cambria" w:eastAsia="Cambria" w:hAnsi="Cambria" w:cs="Cambria"/>
          <w:sz w:val="24"/>
        </w:rPr>
        <w:t xml:space="preserve"> are expected for 2016 due to the comprehensive agenda promoted by Bachelet’s administration. </w:t>
      </w:r>
    </w:p>
    <w:p w14:paraId="1F14CE83" w14:textId="77777777" w:rsidR="00D3504A" w:rsidRDefault="008C51EA" w:rsidP="00D3504A">
      <w:pPr>
        <w:keepNext/>
        <w:spacing w:line="360" w:lineRule="auto"/>
        <w:jc w:val="center"/>
      </w:pPr>
      <w:r>
        <w:rPr>
          <w:noProof/>
          <w:lang w:val="es-ES" w:eastAsia="es-ES"/>
        </w:rPr>
        <w:lastRenderedPageBreak/>
        <w:drawing>
          <wp:inline distT="0" distB="0" distL="0" distR="0" wp14:anchorId="72A30A82" wp14:editId="1BF0222B">
            <wp:extent cx="4572000" cy="2743200"/>
            <wp:effectExtent l="0" t="0" r="25400" b="2540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3ED4B6F" w14:textId="588CC4D1" w:rsidR="008C51EA" w:rsidRPr="00597748" w:rsidRDefault="00D3504A" w:rsidP="00D3504A">
      <w:pPr>
        <w:pStyle w:val="Epgrafe"/>
        <w:jc w:val="center"/>
        <w:rPr>
          <w:rFonts w:ascii="Cambria" w:eastAsia="Cambria" w:hAnsi="Cambria" w:cs="Cambria"/>
          <w:color w:val="auto"/>
        </w:rPr>
      </w:pPr>
      <w:bookmarkStart w:id="409" w:name="_Toc354860450"/>
      <w:proofErr w:type="gramStart"/>
      <w:r w:rsidRPr="00597748">
        <w:rPr>
          <w:rFonts w:ascii="Cambria" w:hAnsi="Cambria"/>
          <w:color w:val="auto"/>
        </w:rPr>
        <w:t xml:space="preserve">Figure </w:t>
      </w:r>
      <w:r w:rsidRPr="00597748">
        <w:rPr>
          <w:rFonts w:ascii="Cambria" w:hAnsi="Cambria"/>
          <w:color w:val="auto"/>
        </w:rPr>
        <w:fldChar w:fldCharType="begin"/>
      </w:r>
      <w:r w:rsidRPr="00597748">
        <w:rPr>
          <w:rFonts w:ascii="Cambria" w:hAnsi="Cambria"/>
          <w:color w:val="auto"/>
        </w:rPr>
        <w:instrText xml:space="preserve"> SEQ Figure \* ROMAN </w:instrText>
      </w:r>
      <w:r w:rsidRPr="00597748">
        <w:rPr>
          <w:rFonts w:ascii="Cambria" w:hAnsi="Cambria"/>
          <w:color w:val="auto"/>
        </w:rPr>
        <w:fldChar w:fldCharType="separate"/>
      </w:r>
      <w:r w:rsidR="00CA2C86">
        <w:rPr>
          <w:rFonts w:ascii="Cambria" w:hAnsi="Cambria"/>
          <w:noProof/>
          <w:color w:val="auto"/>
        </w:rPr>
        <w:t>XXII</w:t>
      </w:r>
      <w:r w:rsidRPr="00597748">
        <w:rPr>
          <w:rFonts w:ascii="Cambria" w:hAnsi="Cambria"/>
          <w:color w:val="auto"/>
        </w:rPr>
        <w:fldChar w:fldCharType="end"/>
      </w:r>
      <w:r w:rsidRPr="00597748">
        <w:rPr>
          <w:rFonts w:ascii="Cambria" w:hAnsi="Cambria"/>
          <w:color w:val="auto"/>
        </w:rPr>
        <w:t>.</w:t>
      </w:r>
      <w:proofErr w:type="gramEnd"/>
      <w:r w:rsidRPr="00597748">
        <w:rPr>
          <w:rFonts w:ascii="Cambria" w:hAnsi="Cambria"/>
          <w:color w:val="auto"/>
        </w:rPr>
        <w:t xml:space="preserve"> Chile </w:t>
      </w:r>
      <w:proofErr w:type="spellStart"/>
      <w:r w:rsidRPr="00597748">
        <w:rPr>
          <w:rFonts w:ascii="Cambria" w:hAnsi="Cambria"/>
          <w:color w:val="auto"/>
        </w:rPr>
        <w:t>CoC</w:t>
      </w:r>
      <w:proofErr w:type="spellEnd"/>
      <w:r w:rsidRPr="00597748">
        <w:rPr>
          <w:rFonts w:ascii="Cambria" w:hAnsi="Cambria"/>
          <w:color w:val="auto"/>
        </w:rPr>
        <w:t xml:space="preserve"> Indicator, 2006-2015</w:t>
      </w:r>
      <w:bookmarkEnd w:id="409"/>
    </w:p>
    <w:p w14:paraId="094B97B8" w14:textId="0153297B" w:rsidR="008C51EA" w:rsidRPr="00F13A6F" w:rsidRDefault="008C51EA" w:rsidP="00F13A6F">
      <w:pPr>
        <w:spacing w:line="360" w:lineRule="auto"/>
        <w:jc w:val="both"/>
        <w:rPr>
          <w:rFonts w:ascii="Cambria" w:eastAsia="Cambria" w:hAnsi="Cambria" w:cs="Cambria"/>
          <w:sz w:val="24"/>
          <w:szCs w:val="24"/>
        </w:rPr>
      </w:pPr>
      <w:r w:rsidRPr="00F13A6F">
        <w:rPr>
          <w:rFonts w:ascii="Cambria" w:eastAsia="Cambria" w:hAnsi="Cambria" w:cs="Cambria"/>
          <w:sz w:val="24"/>
          <w:szCs w:val="24"/>
        </w:rPr>
        <w:t xml:space="preserve">When quantifying progress on different areas of </w:t>
      </w:r>
      <w:r w:rsidR="00805744">
        <w:rPr>
          <w:rFonts w:ascii="Cambria" w:eastAsia="Cambria" w:hAnsi="Cambria" w:cs="Cambria"/>
          <w:sz w:val="24"/>
          <w:szCs w:val="24"/>
        </w:rPr>
        <w:t>the PFR Index</w:t>
      </w:r>
      <w:r w:rsidRPr="00F13A6F">
        <w:rPr>
          <w:rFonts w:ascii="Cambria" w:eastAsia="Cambria" w:hAnsi="Cambria" w:cs="Cambria"/>
          <w:sz w:val="24"/>
          <w:szCs w:val="24"/>
        </w:rPr>
        <w:t>, importan</w:t>
      </w:r>
      <w:r w:rsidR="00E32EE8">
        <w:rPr>
          <w:rFonts w:ascii="Cambria" w:eastAsia="Cambria" w:hAnsi="Cambria" w:cs="Cambria"/>
          <w:sz w:val="24"/>
          <w:szCs w:val="24"/>
        </w:rPr>
        <w:t xml:space="preserve">t patterns are reflected </w:t>
      </w:r>
      <w:r w:rsidRPr="00F13A6F">
        <w:rPr>
          <w:rFonts w:ascii="Cambria" w:eastAsia="Cambria" w:hAnsi="Cambria" w:cs="Cambria"/>
          <w:sz w:val="24"/>
          <w:szCs w:val="24"/>
        </w:rPr>
        <w:t xml:space="preserve">that are addressed in the 2016 reforms. Firstly, important improvement opportunities will be achieved in the area of </w:t>
      </w:r>
      <w:r w:rsidR="00805744" w:rsidRPr="00805744">
        <w:rPr>
          <w:rFonts w:ascii="Cambria" w:eastAsia="Cambria" w:hAnsi="Cambria" w:cs="Cambria"/>
          <w:i/>
          <w:sz w:val="24"/>
          <w:szCs w:val="24"/>
        </w:rPr>
        <w:t>bans and limits on private income</w:t>
      </w:r>
      <w:r w:rsidRPr="00805744">
        <w:rPr>
          <w:rFonts w:ascii="Cambria" w:eastAsia="Cambria" w:hAnsi="Cambria" w:cs="Cambria"/>
          <w:sz w:val="24"/>
          <w:szCs w:val="24"/>
        </w:rPr>
        <w:t>,</w:t>
      </w:r>
      <w:r w:rsidRPr="00F13A6F">
        <w:rPr>
          <w:rFonts w:ascii="Cambria" w:eastAsia="Cambria" w:hAnsi="Cambria" w:cs="Cambria"/>
          <w:sz w:val="24"/>
          <w:szCs w:val="24"/>
        </w:rPr>
        <w:t xml:space="preserve"> the least regulated area in relative terms when compared to the Latin American mean, and in the bottom part of the ranking w</w:t>
      </w:r>
      <w:r w:rsidR="0070168E">
        <w:rPr>
          <w:rFonts w:ascii="Cambria" w:eastAsia="Cambria" w:hAnsi="Cambria" w:cs="Cambria"/>
          <w:sz w:val="24"/>
          <w:szCs w:val="24"/>
        </w:rPr>
        <w:t xml:space="preserve">hen compared in </w:t>
      </w:r>
      <w:commentRangeStart w:id="410"/>
      <w:r w:rsidR="0070168E">
        <w:rPr>
          <w:rFonts w:ascii="Cambria" w:eastAsia="Cambria" w:hAnsi="Cambria" w:cs="Cambria"/>
          <w:sz w:val="24"/>
          <w:szCs w:val="24"/>
        </w:rPr>
        <w:t>regional terms</w:t>
      </w:r>
      <w:commentRangeEnd w:id="410"/>
      <w:r w:rsidR="00BD59D1">
        <w:rPr>
          <w:rStyle w:val="Refdecomentario"/>
        </w:rPr>
        <w:commentReference w:id="410"/>
      </w:r>
      <w:r w:rsidR="0070168E">
        <w:rPr>
          <w:rFonts w:ascii="Cambria" w:eastAsia="Cambria" w:hAnsi="Cambria" w:cs="Cambria"/>
          <w:sz w:val="24"/>
          <w:szCs w:val="24"/>
        </w:rPr>
        <w:t>.</w:t>
      </w:r>
      <w:r w:rsidRPr="00F13A6F">
        <w:rPr>
          <w:rFonts w:ascii="Cambria" w:eastAsia="Cambria" w:hAnsi="Cambria" w:cs="Cambria"/>
          <w:sz w:val="24"/>
          <w:szCs w:val="24"/>
        </w:rPr>
        <w:t xml:space="preserve"> Even though </w:t>
      </w:r>
      <w:r w:rsidR="0070168E" w:rsidRPr="0070168E">
        <w:rPr>
          <w:rFonts w:ascii="Cambria" w:eastAsia="Cambria" w:hAnsi="Cambria" w:cs="Cambria"/>
          <w:i/>
          <w:sz w:val="24"/>
          <w:szCs w:val="24"/>
        </w:rPr>
        <w:t xml:space="preserve">public funding </w:t>
      </w:r>
      <w:r w:rsidRPr="00F13A6F">
        <w:rPr>
          <w:rFonts w:ascii="Cambria" w:eastAsia="Cambria" w:hAnsi="Cambria" w:cs="Cambria"/>
          <w:sz w:val="24"/>
          <w:szCs w:val="24"/>
        </w:rPr>
        <w:t xml:space="preserve">regulation is advanced in </w:t>
      </w:r>
      <w:del w:id="411" w:author="Mario Alonso Rodríguez Vigueras" w:date="2017-04-26T11:31:00Z">
        <w:r w:rsidRPr="00F13A6F" w:rsidDel="00BD59D1">
          <w:rPr>
            <w:rFonts w:ascii="Cambria" w:eastAsia="Cambria" w:hAnsi="Cambria" w:cs="Cambria"/>
            <w:sz w:val="24"/>
            <w:szCs w:val="24"/>
          </w:rPr>
          <w:delText xml:space="preserve">regional </w:delText>
        </w:r>
      </w:del>
      <w:ins w:id="412" w:author="Mario Alonso Rodríguez Vigueras" w:date="2017-04-26T11:31:00Z">
        <w:r w:rsidR="00BD59D1">
          <w:rPr>
            <w:rFonts w:ascii="Cambria" w:eastAsia="Cambria" w:hAnsi="Cambria" w:cs="Cambria"/>
            <w:sz w:val="24"/>
            <w:szCs w:val="24"/>
          </w:rPr>
          <w:t>comparison to other countries in the region</w:t>
        </w:r>
      </w:ins>
      <w:del w:id="413" w:author="Mario Alonso Rodríguez Vigueras" w:date="2017-04-26T11:32:00Z">
        <w:r w:rsidRPr="00F13A6F" w:rsidDel="00BD59D1">
          <w:rPr>
            <w:rFonts w:ascii="Cambria" w:eastAsia="Cambria" w:hAnsi="Cambria" w:cs="Cambria"/>
            <w:sz w:val="24"/>
            <w:szCs w:val="24"/>
          </w:rPr>
          <w:delText>terms</w:delText>
        </w:r>
      </w:del>
      <w:r w:rsidRPr="00F13A6F">
        <w:rPr>
          <w:rFonts w:ascii="Cambria" w:eastAsia="Cambria" w:hAnsi="Cambria" w:cs="Cambria"/>
          <w:sz w:val="24"/>
          <w:szCs w:val="24"/>
        </w:rPr>
        <w:t xml:space="preserve">, important improvement opportunities will be addressed, especially in expanding funds beyond </w:t>
      </w:r>
      <w:ins w:id="414" w:author="Mario Alonso Rodríguez Vigueras" w:date="2017-04-26T11:29:00Z">
        <w:r w:rsidR="00BD59D1">
          <w:rPr>
            <w:rFonts w:ascii="Cambria" w:eastAsia="Cambria" w:hAnsi="Cambria" w:cs="Cambria"/>
            <w:sz w:val="24"/>
            <w:szCs w:val="24"/>
          </w:rPr>
          <w:t xml:space="preserve">the </w:t>
        </w:r>
      </w:ins>
      <w:r w:rsidRPr="00F13A6F">
        <w:rPr>
          <w:rFonts w:ascii="Cambria" w:eastAsia="Cambria" w:hAnsi="Cambria" w:cs="Cambria"/>
          <w:sz w:val="24"/>
          <w:szCs w:val="24"/>
        </w:rPr>
        <w:t xml:space="preserve">campaigning period.  </w:t>
      </w:r>
      <w:r w:rsidR="0070168E" w:rsidRPr="00BD59D1">
        <w:rPr>
          <w:rFonts w:ascii="Cambria" w:eastAsia="Cambria" w:hAnsi="Cambria" w:cs="Cambria"/>
          <w:i/>
          <w:sz w:val="24"/>
          <w:szCs w:val="24"/>
          <w:highlight w:val="yellow"/>
          <w:rPrChange w:id="415" w:author="Mario Alonso Rodríguez Vigueras" w:date="2017-04-26T11:30:00Z">
            <w:rPr>
              <w:rFonts w:ascii="Cambria" w:eastAsia="Cambria" w:hAnsi="Cambria" w:cs="Cambria"/>
              <w:i/>
              <w:sz w:val="24"/>
              <w:szCs w:val="24"/>
            </w:rPr>
          </w:rPrChange>
        </w:rPr>
        <w:t>Regulation on spending</w:t>
      </w:r>
      <w:r w:rsidR="0070168E" w:rsidRPr="00BD59D1">
        <w:rPr>
          <w:rFonts w:ascii="Cambria" w:eastAsia="Cambria" w:hAnsi="Cambria" w:cs="Cambria"/>
          <w:color w:val="FF0000"/>
          <w:sz w:val="24"/>
          <w:szCs w:val="24"/>
          <w:highlight w:val="yellow"/>
          <w:rPrChange w:id="416" w:author="Mario Alonso Rodríguez Vigueras" w:date="2017-04-26T11:30:00Z">
            <w:rPr>
              <w:rFonts w:ascii="Cambria" w:eastAsia="Cambria" w:hAnsi="Cambria" w:cs="Cambria"/>
              <w:color w:val="FF0000"/>
              <w:sz w:val="24"/>
              <w:szCs w:val="24"/>
            </w:rPr>
          </w:rPrChange>
        </w:rPr>
        <w:t xml:space="preserve"> </w:t>
      </w:r>
      <w:del w:id="417" w:author="Mario Alonso Rodríguez Vigueras" w:date="2017-04-26T11:32:00Z">
        <w:r w:rsidR="0070168E" w:rsidRPr="00BD59D1" w:rsidDel="00BD59D1">
          <w:rPr>
            <w:rFonts w:ascii="Cambria" w:eastAsia="Cambria" w:hAnsi="Cambria" w:cs="Cambria"/>
            <w:sz w:val="24"/>
            <w:szCs w:val="24"/>
            <w:highlight w:val="yellow"/>
            <w:rPrChange w:id="418" w:author="Mario Alonso Rodríguez Vigueras" w:date="2017-04-26T11:30:00Z">
              <w:rPr>
                <w:rFonts w:ascii="Cambria" w:eastAsia="Cambria" w:hAnsi="Cambria" w:cs="Cambria"/>
                <w:sz w:val="24"/>
                <w:szCs w:val="24"/>
              </w:rPr>
            </w:rPrChange>
          </w:rPr>
          <w:delText xml:space="preserve">is </w:delText>
        </w:r>
      </w:del>
      <w:proofErr w:type="spellStart"/>
      <w:ins w:id="419" w:author="Mario Alonso Rodríguez Vigueras" w:date="2017-04-26T11:32:00Z">
        <w:r w:rsidR="00BD59D1">
          <w:rPr>
            <w:rFonts w:ascii="Cambria" w:eastAsia="Cambria" w:hAnsi="Cambria" w:cs="Cambria"/>
            <w:sz w:val="24"/>
            <w:szCs w:val="24"/>
            <w:highlight w:val="yellow"/>
          </w:rPr>
          <w:t>currenlty</w:t>
        </w:r>
        <w:proofErr w:type="spellEnd"/>
        <w:r w:rsidR="00BD59D1" w:rsidRPr="00BD59D1">
          <w:rPr>
            <w:rFonts w:ascii="Cambria" w:eastAsia="Cambria" w:hAnsi="Cambria" w:cs="Cambria"/>
            <w:sz w:val="24"/>
            <w:szCs w:val="24"/>
            <w:highlight w:val="yellow"/>
            <w:rPrChange w:id="420" w:author="Mario Alonso Rodríguez Vigueras" w:date="2017-04-26T11:30:00Z">
              <w:rPr>
                <w:rFonts w:ascii="Cambria" w:eastAsia="Cambria" w:hAnsi="Cambria" w:cs="Cambria"/>
                <w:sz w:val="24"/>
                <w:szCs w:val="24"/>
              </w:rPr>
            </w:rPrChange>
          </w:rPr>
          <w:t xml:space="preserve"> </w:t>
        </w:r>
      </w:ins>
      <w:r w:rsidR="0070168E" w:rsidRPr="00BD59D1">
        <w:rPr>
          <w:rFonts w:ascii="Cambria" w:eastAsia="Cambria" w:hAnsi="Cambria" w:cs="Cambria"/>
          <w:sz w:val="24"/>
          <w:szCs w:val="24"/>
          <w:highlight w:val="yellow"/>
          <w:rPrChange w:id="421" w:author="Mario Alonso Rodríguez Vigueras" w:date="2017-04-26T11:30:00Z">
            <w:rPr>
              <w:rFonts w:ascii="Cambria" w:eastAsia="Cambria" w:hAnsi="Cambria" w:cs="Cambria"/>
              <w:sz w:val="24"/>
              <w:szCs w:val="24"/>
            </w:rPr>
          </w:rPrChange>
        </w:rPr>
        <w:t>a</w:t>
      </w:r>
      <w:r w:rsidRPr="00BD59D1">
        <w:rPr>
          <w:rFonts w:ascii="Cambria" w:eastAsia="Cambria" w:hAnsi="Cambria" w:cs="Cambria"/>
          <w:sz w:val="24"/>
          <w:szCs w:val="24"/>
          <w:highlight w:val="yellow"/>
          <w:rPrChange w:id="422" w:author="Mario Alonso Rodríguez Vigueras" w:date="2017-04-26T11:30:00Z">
            <w:rPr>
              <w:rFonts w:ascii="Cambria" w:eastAsia="Cambria" w:hAnsi="Cambria" w:cs="Cambria"/>
              <w:sz w:val="24"/>
              <w:szCs w:val="24"/>
            </w:rPr>
          </w:rPrChange>
        </w:rPr>
        <w:t xml:space="preserve">ligned with Latin American average, </w:t>
      </w:r>
      <w:commentRangeStart w:id="423"/>
      <w:r w:rsidRPr="00BD59D1">
        <w:rPr>
          <w:rFonts w:ascii="Cambria" w:eastAsia="Cambria" w:hAnsi="Cambria" w:cs="Cambria"/>
          <w:sz w:val="24"/>
          <w:szCs w:val="24"/>
          <w:highlight w:val="yellow"/>
          <w:rPrChange w:id="424" w:author="Mario Alonso Rodríguez Vigueras" w:date="2017-04-26T11:30:00Z">
            <w:rPr>
              <w:rFonts w:ascii="Cambria" w:eastAsia="Cambria" w:hAnsi="Cambria" w:cs="Cambria"/>
              <w:sz w:val="24"/>
              <w:szCs w:val="24"/>
            </w:rPr>
          </w:rPrChange>
        </w:rPr>
        <w:t>will</w:t>
      </w:r>
      <w:commentRangeEnd w:id="423"/>
      <w:r w:rsidR="00BD59D1">
        <w:rPr>
          <w:rStyle w:val="Refdecomentario"/>
        </w:rPr>
        <w:commentReference w:id="423"/>
      </w:r>
      <w:r w:rsidRPr="00BD59D1">
        <w:rPr>
          <w:rFonts w:ascii="Cambria" w:eastAsia="Cambria" w:hAnsi="Cambria" w:cs="Cambria"/>
          <w:sz w:val="24"/>
          <w:szCs w:val="24"/>
          <w:highlight w:val="yellow"/>
          <w:rPrChange w:id="425" w:author="Mario Alonso Rodríguez Vigueras" w:date="2017-04-26T11:30:00Z">
            <w:rPr>
              <w:rFonts w:ascii="Cambria" w:eastAsia="Cambria" w:hAnsi="Cambria" w:cs="Cambria"/>
              <w:sz w:val="24"/>
              <w:szCs w:val="24"/>
            </w:rPr>
          </w:rPrChange>
        </w:rPr>
        <w:t xml:space="preserve"> impose substantive additional regulatory restrictions on campaign spending.</w:t>
      </w:r>
      <w:r w:rsidRPr="00F13A6F">
        <w:rPr>
          <w:rFonts w:ascii="Cambria" w:eastAsia="Cambria" w:hAnsi="Cambria" w:cs="Cambria"/>
          <w:sz w:val="24"/>
          <w:szCs w:val="24"/>
        </w:rPr>
        <w:t xml:space="preserve"> Finally, in </w:t>
      </w:r>
      <w:r w:rsidR="0070168E" w:rsidRPr="0070168E">
        <w:rPr>
          <w:rFonts w:ascii="Cambria" w:eastAsia="Cambria" w:hAnsi="Cambria" w:cs="Cambria"/>
          <w:i/>
          <w:sz w:val="24"/>
          <w:szCs w:val="24"/>
        </w:rPr>
        <w:t>oversight and sanctions</w:t>
      </w:r>
      <w:r w:rsidR="0070168E">
        <w:rPr>
          <w:rFonts w:ascii="Cambria" w:eastAsia="Cambria" w:hAnsi="Cambria" w:cs="Cambria"/>
          <w:sz w:val="24"/>
          <w:szCs w:val="24"/>
        </w:rPr>
        <w:t xml:space="preserve">, a constitutional reform </w:t>
      </w:r>
      <w:r w:rsidRPr="00F13A6F">
        <w:rPr>
          <w:rFonts w:ascii="Cambria" w:eastAsia="Cambria" w:hAnsi="Cambria" w:cs="Cambria"/>
          <w:sz w:val="24"/>
          <w:szCs w:val="24"/>
        </w:rPr>
        <w:t xml:space="preserve">to provide full autonomy to the electoral agency </w:t>
      </w:r>
      <w:r w:rsidR="0070168E">
        <w:rPr>
          <w:rFonts w:ascii="Cambria" w:eastAsia="Cambria" w:hAnsi="Cambria" w:cs="Cambria"/>
          <w:sz w:val="24"/>
          <w:szCs w:val="24"/>
        </w:rPr>
        <w:t>is</w:t>
      </w:r>
      <w:r w:rsidRPr="00F13A6F">
        <w:rPr>
          <w:rFonts w:ascii="Cambria" w:eastAsia="Cambria" w:hAnsi="Cambria" w:cs="Cambria"/>
          <w:sz w:val="24"/>
          <w:szCs w:val="24"/>
        </w:rPr>
        <w:t xml:space="preserve"> at the core </w:t>
      </w:r>
      <w:commentRangeStart w:id="426"/>
      <w:r w:rsidRPr="00F13A6F">
        <w:rPr>
          <w:rFonts w:ascii="Cambria" w:eastAsia="Cambria" w:hAnsi="Cambria" w:cs="Cambria"/>
          <w:sz w:val="24"/>
          <w:szCs w:val="24"/>
        </w:rPr>
        <w:t xml:space="preserve">of </w:t>
      </w:r>
      <w:ins w:id="427" w:author="Mario Alonso Rodríguez Vigueras" w:date="2017-04-26T11:33:00Z">
        <w:r w:rsidR="00BD59D1">
          <w:rPr>
            <w:rFonts w:ascii="Cambria" w:eastAsia="Cambria" w:hAnsi="Cambria" w:cs="Cambria"/>
            <w:sz w:val="24"/>
            <w:szCs w:val="24"/>
          </w:rPr>
          <w:t xml:space="preserve">the 2016? </w:t>
        </w:r>
      </w:ins>
      <w:r w:rsidRPr="00F13A6F">
        <w:rPr>
          <w:rFonts w:ascii="Cambria" w:eastAsia="Cambria" w:hAnsi="Cambria" w:cs="Cambria"/>
          <w:sz w:val="24"/>
          <w:szCs w:val="24"/>
        </w:rPr>
        <w:t>reforms</w:t>
      </w:r>
      <w:del w:id="428" w:author="Mario Alonso Rodríguez Vigueras" w:date="2017-04-26T11:33:00Z">
        <w:r w:rsidRPr="00F13A6F" w:rsidDel="00BD59D1">
          <w:rPr>
            <w:rFonts w:ascii="Cambria" w:eastAsia="Cambria" w:hAnsi="Cambria" w:cs="Cambria"/>
            <w:sz w:val="24"/>
            <w:szCs w:val="24"/>
          </w:rPr>
          <w:delText xml:space="preserve"> in </w:delText>
        </w:r>
        <w:r w:rsidR="0070168E" w:rsidDel="00BD59D1">
          <w:rPr>
            <w:rFonts w:ascii="Cambria" w:eastAsia="Cambria" w:hAnsi="Cambria" w:cs="Cambria"/>
            <w:sz w:val="24"/>
            <w:szCs w:val="24"/>
          </w:rPr>
          <w:delText>the</w:delText>
        </w:r>
        <w:r w:rsidRPr="00F13A6F" w:rsidDel="00BD59D1">
          <w:rPr>
            <w:rFonts w:ascii="Cambria" w:eastAsia="Cambria" w:hAnsi="Cambria" w:cs="Cambria"/>
            <w:sz w:val="24"/>
            <w:szCs w:val="24"/>
          </w:rPr>
          <w:delText xml:space="preserve"> matter</w:delText>
        </w:r>
      </w:del>
      <w:r w:rsidRPr="00F13A6F">
        <w:rPr>
          <w:rFonts w:ascii="Cambria" w:eastAsia="Cambria" w:hAnsi="Cambria" w:cs="Cambria"/>
          <w:sz w:val="24"/>
          <w:szCs w:val="24"/>
        </w:rPr>
        <w:t xml:space="preserve">. </w:t>
      </w:r>
      <w:commentRangeEnd w:id="426"/>
      <w:r w:rsidR="00BD59D1">
        <w:rPr>
          <w:rStyle w:val="Refdecomentario"/>
        </w:rPr>
        <w:commentReference w:id="426"/>
      </w:r>
    </w:p>
    <w:p w14:paraId="53E48785" w14:textId="77777777" w:rsidR="00CE4160" w:rsidRDefault="008C51EA" w:rsidP="00CE4160">
      <w:pPr>
        <w:keepNext/>
        <w:spacing w:line="360" w:lineRule="auto"/>
        <w:jc w:val="center"/>
      </w:pPr>
      <w:r>
        <w:rPr>
          <w:noProof/>
          <w:lang w:val="es-ES" w:eastAsia="es-ES"/>
        </w:rPr>
        <w:lastRenderedPageBreak/>
        <w:drawing>
          <wp:inline distT="0" distB="0" distL="0" distR="0" wp14:anchorId="1D65E429" wp14:editId="5A7D8BD7">
            <wp:extent cx="4572000" cy="2743200"/>
            <wp:effectExtent l="0" t="0" r="25400" b="2540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6971C9A" w14:textId="241424CA" w:rsidR="008C51EA" w:rsidRPr="002E2B5A" w:rsidRDefault="00CE4160" w:rsidP="00CE4160">
      <w:pPr>
        <w:pStyle w:val="Epgrafe"/>
        <w:jc w:val="center"/>
        <w:rPr>
          <w:rFonts w:ascii="Cambria" w:eastAsia="Cambria" w:hAnsi="Cambria" w:cs="Cambria"/>
          <w:color w:val="auto"/>
        </w:rPr>
      </w:pPr>
      <w:bookmarkStart w:id="429" w:name="_Toc354860451"/>
      <w:proofErr w:type="gramStart"/>
      <w:r w:rsidRPr="002E2B5A">
        <w:rPr>
          <w:rFonts w:ascii="Cambria" w:hAnsi="Cambria"/>
          <w:color w:val="auto"/>
        </w:rPr>
        <w:t xml:space="preserve">Figure </w:t>
      </w:r>
      <w:r w:rsidRPr="002E2B5A">
        <w:rPr>
          <w:rFonts w:ascii="Cambria" w:hAnsi="Cambria"/>
          <w:color w:val="auto"/>
        </w:rPr>
        <w:fldChar w:fldCharType="begin"/>
      </w:r>
      <w:r w:rsidRPr="002E2B5A">
        <w:rPr>
          <w:rFonts w:ascii="Cambria" w:hAnsi="Cambria"/>
          <w:color w:val="auto"/>
        </w:rPr>
        <w:instrText xml:space="preserve"> SEQ Figure \* ROMAN </w:instrText>
      </w:r>
      <w:r w:rsidRPr="002E2B5A">
        <w:rPr>
          <w:rFonts w:ascii="Cambria" w:hAnsi="Cambria"/>
          <w:color w:val="auto"/>
        </w:rPr>
        <w:fldChar w:fldCharType="separate"/>
      </w:r>
      <w:r w:rsidR="00CA2C86">
        <w:rPr>
          <w:rFonts w:ascii="Cambria" w:hAnsi="Cambria"/>
          <w:noProof/>
          <w:color w:val="auto"/>
        </w:rPr>
        <w:t>XXIII</w:t>
      </w:r>
      <w:r w:rsidRPr="002E2B5A">
        <w:rPr>
          <w:rFonts w:ascii="Cambria" w:hAnsi="Cambria"/>
          <w:color w:val="auto"/>
        </w:rPr>
        <w:fldChar w:fldCharType="end"/>
      </w:r>
      <w:r w:rsidRPr="002E2B5A">
        <w:rPr>
          <w:rFonts w:ascii="Cambria" w:hAnsi="Cambria"/>
          <w:color w:val="auto"/>
        </w:rPr>
        <w:t>.</w:t>
      </w:r>
      <w:proofErr w:type="gramEnd"/>
      <w:r w:rsidRPr="002E2B5A">
        <w:rPr>
          <w:rFonts w:ascii="Cambria" w:hAnsi="Cambria"/>
          <w:color w:val="auto"/>
        </w:rPr>
        <w:t xml:space="preserve"> Chile PFR Sub-indexes and Latin American Mean</w:t>
      </w:r>
      <w:bookmarkEnd w:id="429"/>
    </w:p>
    <w:p w14:paraId="5E3103C1" w14:textId="2FAB3E93" w:rsidR="008C51EA" w:rsidRPr="00F13A6F" w:rsidRDefault="008C51EA" w:rsidP="009E4D76">
      <w:pPr>
        <w:spacing w:line="360" w:lineRule="auto"/>
        <w:jc w:val="both"/>
        <w:rPr>
          <w:rFonts w:ascii="Cambria" w:eastAsia="Cambria" w:hAnsi="Cambria" w:cs="Cambria"/>
          <w:sz w:val="24"/>
        </w:rPr>
      </w:pPr>
      <w:r w:rsidRPr="00F13A6F">
        <w:rPr>
          <w:rFonts w:ascii="Cambria" w:eastAsia="Cambria" w:hAnsi="Cambria" w:cs="Cambria"/>
          <w:sz w:val="24"/>
        </w:rPr>
        <w:t xml:space="preserve">Chile has remained as the top achiever </w:t>
      </w:r>
      <w:del w:id="430" w:author="Mario Alonso Rodríguez Vigueras" w:date="2017-04-26T11:34:00Z">
        <w:r w:rsidRPr="00F13A6F" w:rsidDel="00BD59D1">
          <w:rPr>
            <w:rFonts w:ascii="Cambria" w:eastAsia="Cambria" w:hAnsi="Cambria" w:cs="Cambria"/>
            <w:sz w:val="24"/>
          </w:rPr>
          <w:delText>in this matter for</w:delText>
        </w:r>
      </w:del>
      <w:ins w:id="431" w:author="Mario Alonso Rodríguez Vigueras" w:date="2017-04-26T11:34:00Z">
        <w:r w:rsidR="00BD59D1">
          <w:rPr>
            <w:rFonts w:ascii="Cambria" w:eastAsia="Cambria" w:hAnsi="Cambria" w:cs="Cambria"/>
            <w:sz w:val="24"/>
          </w:rPr>
          <w:t>in</w:t>
        </w:r>
      </w:ins>
      <w:r w:rsidRPr="00F13A6F">
        <w:rPr>
          <w:rFonts w:ascii="Cambria" w:eastAsia="Cambria" w:hAnsi="Cambria" w:cs="Cambria"/>
          <w:sz w:val="24"/>
        </w:rPr>
        <w:t xml:space="preserve"> the region</w:t>
      </w:r>
      <w:r w:rsidR="002E2B5A">
        <w:rPr>
          <w:rFonts w:ascii="Cambria" w:eastAsia="Cambria" w:hAnsi="Cambria" w:cs="Cambria"/>
          <w:sz w:val="24"/>
        </w:rPr>
        <w:t xml:space="preserve"> regarding the </w:t>
      </w:r>
      <w:proofErr w:type="spellStart"/>
      <w:r w:rsidR="002E2B5A">
        <w:rPr>
          <w:rFonts w:ascii="Cambria" w:eastAsia="Cambria" w:hAnsi="Cambria" w:cs="Cambria"/>
          <w:sz w:val="24"/>
        </w:rPr>
        <w:t>CoC</w:t>
      </w:r>
      <w:proofErr w:type="spellEnd"/>
      <w:r w:rsidR="002E2B5A">
        <w:rPr>
          <w:rFonts w:ascii="Cambria" w:eastAsia="Cambria" w:hAnsi="Cambria" w:cs="Cambria"/>
          <w:sz w:val="24"/>
        </w:rPr>
        <w:t xml:space="preserve"> Indicator</w:t>
      </w:r>
      <w:r w:rsidRPr="00F13A6F">
        <w:rPr>
          <w:rFonts w:ascii="Cambria" w:eastAsia="Cambria" w:hAnsi="Cambria" w:cs="Cambria"/>
          <w:sz w:val="24"/>
        </w:rPr>
        <w:t>, with a</w:t>
      </w:r>
      <w:r w:rsidR="002E2B5A">
        <w:rPr>
          <w:rFonts w:ascii="Cambria" w:eastAsia="Cambria" w:hAnsi="Cambria" w:cs="Cambria"/>
          <w:sz w:val="24"/>
        </w:rPr>
        <w:t xml:space="preserve"> slight</w:t>
      </w:r>
      <w:del w:id="432" w:author="Mario Alonso Rodríguez Vigueras" w:date="2017-04-26T11:34:00Z">
        <w:r w:rsidR="002E2B5A" w:rsidDel="00BD59D1">
          <w:rPr>
            <w:rFonts w:ascii="Cambria" w:eastAsia="Cambria" w:hAnsi="Cambria" w:cs="Cambria"/>
            <w:sz w:val="24"/>
          </w:rPr>
          <w:delText>ly</w:delText>
        </w:r>
      </w:del>
      <w:r w:rsidR="002E2B5A">
        <w:rPr>
          <w:rFonts w:ascii="Cambria" w:eastAsia="Cambria" w:hAnsi="Cambria" w:cs="Cambria"/>
          <w:sz w:val="24"/>
        </w:rPr>
        <w:t xml:space="preserve"> decrease of 4% </w:t>
      </w:r>
      <w:r w:rsidRPr="00F13A6F">
        <w:rPr>
          <w:rFonts w:ascii="Cambria" w:eastAsia="Cambria" w:hAnsi="Cambria" w:cs="Cambria"/>
          <w:sz w:val="24"/>
        </w:rPr>
        <w:t xml:space="preserve">between 2006 and 2015. </w:t>
      </w:r>
      <w:r w:rsidR="002E2B5A">
        <w:rPr>
          <w:rFonts w:ascii="Cambria" w:eastAsia="Cambria" w:hAnsi="Cambria" w:cs="Cambria"/>
          <w:sz w:val="24"/>
        </w:rPr>
        <w:t>It was only</w:t>
      </w:r>
      <w:r w:rsidRPr="00F13A6F">
        <w:rPr>
          <w:rFonts w:ascii="Cambria" w:eastAsia="Cambria" w:hAnsi="Cambria" w:cs="Cambria"/>
          <w:sz w:val="24"/>
        </w:rPr>
        <w:t xml:space="preserve"> </w:t>
      </w:r>
      <w:r w:rsidR="002E2B5A">
        <w:rPr>
          <w:rFonts w:ascii="Cambria" w:eastAsia="Cambria" w:hAnsi="Cambria" w:cs="Cambria"/>
          <w:sz w:val="24"/>
        </w:rPr>
        <w:t>surpassed</w:t>
      </w:r>
      <w:r w:rsidRPr="00F13A6F">
        <w:rPr>
          <w:rFonts w:ascii="Cambria" w:eastAsia="Cambria" w:hAnsi="Cambria" w:cs="Cambria"/>
          <w:sz w:val="24"/>
        </w:rPr>
        <w:t xml:space="preserve"> as top achiever by Uruguay in 2015. </w:t>
      </w:r>
    </w:p>
    <w:p w14:paraId="04087FBD" w14:textId="77777777" w:rsidR="002E2B5A" w:rsidRDefault="008C51EA" w:rsidP="002E2B5A">
      <w:pPr>
        <w:keepNext/>
        <w:spacing w:line="360" w:lineRule="auto"/>
        <w:jc w:val="center"/>
      </w:pPr>
      <w:r>
        <w:rPr>
          <w:noProof/>
          <w:lang w:val="es-ES" w:eastAsia="es-ES"/>
        </w:rPr>
        <w:drawing>
          <wp:inline distT="0" distB="0" distL="0" distR="0" wp14:anchorId="2951736D" wp14:editId="098135F4">
            <wp:extent cx="4572000" cy="2743200"/>
            <wp:effectExtent l="0" t="0" r="25400" b="25400"/>
            <wp:docPr id="3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F8494D7" w14:textId="6A29DEB2" w:rsidR="008C51EA" w:rsidRPr="000362DF" w:rsidRDefault="002E2B5A" w:rsidP="002E2B5A">
      <w:pPr>
        <w:pStyle w:val="Epgrafe"/>
        <w:jc w:val="center"/>
        <w:rPr>
          <w:rFonts w:ascii="Cambria" w:eastAsia="Cambria" w:hAnsi="Cambria" w:cs="Cambria"/>
          <w:color w:val="auto"/>
        </w:rPr>
      </w:pPr>
      <w:bookmarkStart w:id="433" w:name="_Toc354860452"/>
      <w:proofErr w:type="gramStart"/>
      <w:r w:rsidRPr="000362DF">
        <w:rPr>
          <w:rFonts w:ascii="Cambria" w:hAnsi="Cambria"/>
          <w:color w:val="auto"/>
        </w:rPr>
        <w:t xml:space="preserve">Figure </w:t>
      </w:r>
      <w:r w:rsidRPr="000362DF">
        <w:rPr>
          <w:rFonts w:ascii="Cambria" w:hAnsi="Cambria"/>
          <w:color w:val="auto"/>
        </w:rPr>
        <w:fldChar w:fldCharType="begin"/>
      </w:r>
      <w:r w:rsidRPr="000362DF">
        <w:rPr>
          <w:rFonts w:ascii="Cambria" w:hAnsi="Cambria"/>
          <w:color w:val="auto"/>
        </w:rPr>
        <w:instrText xml:space="preserve"> SEQ Figure \* ROMAN </w:instrText>
      </w:r>
      <w:r w:rsidRPr="000362DF">
        <w:rPr>
          <w:rFonts w:ascii="Cambria" w:hAnsi="Cambria"/>
          <w:color w:val="auto"/>
        </w:rPr>
        <w:fldChar w:fldCharType="separate"/>
      </w:r>
      <w:r w:rsidR="00CA2C86">
        <w:rPr>
          <w:rFonts w:ascii="Cambria" w:hAnsi="Cambria"/>
          <w:noProof/>
          <w:color w:val="auto"/>
        </w:rPr>
        <w:t>XXIV</w:t>
      </w:r>
      <w:r w:rsidRPr="000362DF">
        <w:rPr>
          <w:rFonts w:ascii="Cambria" w:hAnsi="Cambria"/>
          <w:color w:val="auto"/>
        </w:rPr>
        <w:fldChar w:fldCharType="end"/>
      </w:r>
      <w:r w:rsidRPr="000362DF">
        <w:rPr>
          <w:rFonts w:ascii="Cambria" w:hAnsi="Cambria"/>
          <w:color w:val="auto"/>
        </w:rPr>
        <w:t>.</w:t>
      </w:r>
      <w:proofErr w:type="gramEnd"/>
      <w:r w:rsidRPr="000362DF">
        <w:rPr>
          <w:rFonts w:ascii="Cambria" w:hAnsi="Cambria"/>
          <w:color w:val="auto"/>
        </w:rPr>
        <w:t xml:space="preserve"> Chile </w:t>
      </w:r>
      <w:proofErr w:type="spellStart"/>
      <w:r w:rsidRPr="000362DF">
        <w:rPr>
          <w:rFonts w:ascii="Cambria" w:hAnsi="Cambria"/>
          <w:color w:val="auto"/>
        </w:rPr>
        <w:t>CoC</w:t>
      </w:r>
      <w:proofErr w:type="spellEnd"/>
      <w:r w:rsidRPr="000362DF">
        <w:rPr>
          <w:rFonts w:ascii="Cambria" w:hAnsi="Cambria"/>
          <w:color w:val="auto"/>
        </w:rPr>
        <w:t xml:space="preserve"> Indicator, 2006-2015</w:t>
      </w:r>
      <w:bookmarkEnd w:id="433"/>
    </w:p>
    <w:p w14:paraId="6C4EA8E9" w14:textId="164637C1" w:rsidR="008C51EA" w:rsidRPr="00F13A6F" w:rsidRDefault="008C51EA" w:rsidP="002E2B5A">
      <w:pPr>
        <w:spacing w:line="360" w:lineRule="auto"/>
        <w:jc w:val="both"/>
        <w:rPr>
          <w:rFonts w:ascii="Cambria" w:eastAsia="Cambria" w:hAnsi="Cambria" w:cs="Cambria"/>
          <w:sz w:val="24"/>
        </w:rPr>
      </w:pPr>
      <w:r w:rsidRPr="00F13A6F">
        <w:rPr>
          <w:rFonts w:ascii="Cambria" w:eastAsia="Cambria" w:hAnsi="Cambria" w:cs="Cambria"/>
          <w:sz w:val="24"/>
        </w:rPr>
        <w:t>Regarding</w:t>
      </w:r>
      <w:r w:rsidR="002E2B5A">
        <w:rPr>
          <w:rFonts w:ascii="Cambria" w:eastAsia="Cambria" w:hAnsi="Cambria" w:cs="Cambria"/>
          <w:sz w:val="24"/>
        </w:rPr>
        <w:t xml:space="preserve"> judicial independence, </w:t>
      </w:r>
      <w:r w:rsidRPr="00F13A6F">
        <w:rPr>
          <w:rFonts w:ascii="Cambria" w:eastAsia="Cambria" w:hAnsi="Cambria" w:cs="Cambria"/>
          <w:sz w:val="24"/>
        </w:rPr>
        <w:t xml:space="preserve">Chile’s score is among the top performers as well. Between 2010 and 2013 </w:t>
      </w:r>
      <w:ins w:id="434" w:author="Mario Alonso Rodríguez Vigueras" w:date="2017-04-26T11:34:00Z">
        <w:r w:rsidR="00BD59D1">
          <w:rPr>
            <w:rFonts w:ascii="Cambria" w:eastAsia="Cambria" w:hAnsi="Cambria" w:cs="Cambria"/>
            <w:sz w:val="24"/>
          </w:rPr>
          <w:t xml:space="preserve">the country </w:t>
        </w:r>
      </w:ins>
      <w:r w:rsidRPr="00F13A6F">
        <w:rPr>
          <w:rFonts w:ascii="Cambria" w:eastAsia="Cambria" w:hAnsi="Cambria" w:cs="Cambria"/>
          <w:sz w:val="24"/>
        </w:rPr>
        <w:t xml:space="preserve">was the top achiever in the region, </w:t>
      </w:r>
      <w:del w:id="435" w:author="Mario Alonso Rodríguez Vigueras" w:date="2017-04-26T11:34:00Z">
        <w:r w:rsidRPr="00F13A6F" w:rsidDel="00BD59D1">
          <w:rPr>
            <w:rFonts w:ascii="Cambria" w:eastAsia="Cambria" w:hAnsi="Cambria" w:cs="Cambria"/>
            <w:sz w:val="24"/>
          </w:rPr>
          <w:delText xml:space="preserve">going </w:delText>
        </w:r>
      </w:del>
      <w:ins w:id="436" w:author="Mario Alonso Rodríguez Vigueras" w:date="2017-04-26T11:34:00Z">
        <w:r w:rsidR="00BD59D1">
          <w:rPr>
            <w:rFonts w:ascii="Cambria" w:eastAsia="Cambria" w:hAnsi="Cambria" w:cs="Cambria"/>
            <w:sz w:val="24"/>
          </w:rPr>
          <w:t>falling</w:t>
        </w:r>
        <w:r w:rsidR="00BD59D1" w:rsidRPr="00F13A6F">
          <w:rPr>
            <w:rFonts w:ascii="Cambria" w:eastAsia="Cambria" w:hAnsi="Cambria" w:cs="Cambria"/>
            <w:sz w:val="24"/>
          </w:rPr>
          <w:t xml:space="preserve"> </w:t>
        </w:r>
      </w:ins>
      <w:del w:id="437" w:author="Mario Alonso Rodríguez Vigueras" w:date="2017-04-26T11:35:00Z">
        <w:r w:rsidRPr="00F13A6F" w:rsidDel="00BD59D1">
          <w:rPr>
            <w:rFonts w:ascii="Cambria" w:eastAsia="Cambria" w:hAnsi="Cambria" w:cs="Cambria"/>
            <w:sz w:val="24"/>
          </w:rPr>
          <w:delText xml:space="preserve">down </w:delText>
        </w:r>
      </w:del>
      <w:r w:rsidRPr="00F13A6F">
        <w:rPr>
          <w:rFonts w:ascii="Cambria" w:eastAsia="Cambria" w:hAnsi="Cambria" w:cs="Cambria"/>
          <w:sz w:val="24"/>
        </w:rPr>
        <w:t xml:space="preserve">two positions to </w:t>
      </w:r>
      <w:ins w:id="438" w:author="Mario Alonso Rodríguez Vigueras" w:date="2017-04-26T11:35:00Z">
        <w:r w:rsidR="00BD59D1">
          <w:rPr>
            <w:rFonts w:ascii="Cambria" w:eastAsia="Cambria" w:hAnsi="Cambria" w:cs="Cambria"/>
            <w:sz w:val="24"/>
          </w:rPr>
          <w:t xml:space="preserve">occupy </w:t>
        </w:r>
      </w:ins>
      <w:del w:id="439" w:author="Mario Alonso Rodríguez Vigueras" w:date="2017-04-26T11:35:00Z">
        <w:r w:rsidRPr="00F13A6F" w:rsidDel="00BD59D1">
          <w:rPr>
            <w:rFonts w:ascii="Cambria" w:eastAsia="Cambria" w:hAnsi="Cambria" w:cs="Cambria"/>
            <w:sz w:val="24"/>
          </w:rPr>
          <w:delText xml:space="preserve">the </w:delText>
        </w:r>
      </w:del>
      <w:r w:rsidRPr="00F13A6F">
        <w:rPr>
          <w:rFonts w:ascii="Cambria" w:eastAsia="Cambria" w:hAnsi="Cambria" w:cs="Cambria"/>
          <w:sz w:val="24"/>
        </w:rPr>
        <w:t xml:space="preserve">third place in 2015. </w:t>
      </w:r>
    </w:p>
    <w:p w14:paraId="20B2E450" w14:textId="77777777" w:rsidR="008C51EA" w:rsidRPr="008B3D38" w:rsidRDefault="008C51EA" w:rsidP="008C51EA">
      <w:pPr>
        <w:spacing w:line="360" w:lineRule="auto"/>
        <w:rPr>
          <w:rFonts w:ascii="Cambria" w:eastAsia="Cambria" w:hAnsi="Cambria" w:cs="Cambria"/>
        </w:rPr>
      </w:pPr>
    </w:p>
    <w:p w14:paraId="15F644F1" w14:textId="77777777" w:rsidR="000362DF" w:rsidRDefault="008C51EA" w:rsidP="000362DF">
      <w:pPr>
        <w:keepNext/>
        <w:spacing w:line="360" w:lineRule="auto"/>
        <w:jc w:val="center"/>
      </w:pPr>
      <w:r>
        <w:rPr>
          <w:noProof/>
          <w:lang w:val="es-ES" w:eastAsia="es-ES"/>
        </w:rPr>
        <w:lastRenderedPageBreak/>
        <w:drawing>
          <wp:inline distT="0" distB="0" distL="0" distR="0" wp14:anchorId="2444F525" wp14:editId="4F5A8872">
            <wp:extent cx="4572000" cy="2743200"/>
            <wp:effectExtent l="0" t="0" r="25400" b="25400"/>
            <wp:docPr id="38"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AB22465" w14:textId="0AC8D598" w:rsidR="008C51EA" w:rsidRPr="000362DF" w:rsidRDefault="000362DF" w:rsidP="000362DF">
      <w:pPr>
        <w:pStyle w:val="Epgrafe"/>
        <w:jc w:val="center"/>
        <w:rPr>
          <w:rFonts w:ascii="Cambria" w:eastAsia="Cambria" w:hAnsi="Cambria" w:cs="Cambria"/>
          <w:color w:val="auto"/>
        </w:rPr>
      </w:pPr>
      <w:bookmarkStart w:id="440" w:name="_Toc354860453"/>
      <w:proofErr w:type="gramStart"/>
      <w:r w:rsidRPr="000362DF">
        <w:rPr>
          <w:rFonts w:ascii="Cambria" w:hAnsi="Cambria"/>
          <w:color w:val="auto"/>
        </w:rPr>
        <w:t xml:space="preserve">Figure </w:t>
      </w:r>
      <w:r w:rsidRPr="000362DF">
        <w:rPr>
          <w:rFonts w:ascii="Cambria" w:hAnsi="Cambria"/>
          <w:color w:val="auto"/>
        </w:rPr>
        <w:fldChar w:fldCharType="begin"/>
      </w:r>
      <w:r w:rsidRPr="000362DF">
        <w:rPr>
          <w:rFonts w:ascii="Cambria" w:hAnsi="Cambria"/>
          <w:color w:val="auto"/>
        </w:rPr>
        <w:instrText xml:space="preserve"> SEQ Figure \* ROMAN </w:instrText>
      </w:r>
      <w:r w:rsidRPr="000362DF">
        <w:rPr>
          <w:rFonts w:ascii="Cambria" w:hAnsi="Cambria"/>
          <w:color w:val="auto"/>
        </w:rPr>
        <w:fldChar w:fldCharType="separate"/>
      </w:r>
      <w:r w:rsidR="00CA2C86">
        <w:rPr>
          <w:rFonts w:ascii="Cambria" w:hAnsi="Cambria"/>
          <w:noProof/>
          <w:color w:val="auto"/>
        </w:rPr>
        <w:t>XXV</w:t>
      </w:r>
      <w:r w:rsidRPr="000362DF">
        <w:rPr>
          <w:rFonts w:ascii="Cambria" w:hAnsi="Cambria"/>
          <w:color w:val="auto"/>
        </w:rPr>
        <w:fldChar w:fldCharType="end"/>
      </w:r>
      <w:r w:rsidRPr="000362DF">
        <w:rPr>
          <w:rFonts w:ascii="Cambria" w:hAnsi="Cambria"/>
          <w:color w:val="auto"/>
        </w:rPr>
        <w:t>.</w:t>
      </w:r>
      <w:proofErr w:type="gramEnd"/>
      <w:r w:rsidRPr="000362DF">
        <w:rPr>
          <w:rFonts w:ascii="Cambria" w:hAnsi="Cambria"/>
          <w:color w:val="auto"/>
        </w:rPr>
        <w:t xml:space="preserve"> Chile Judicial Independence, 2006-2015</w:t>
      </w:r>
      <w:bookmarkEnd w:id="440"/>
    </w:p>
    <w:p w14:paraId="6F2AFB8C" w14:textId="0181EAD7" w:rsidR="008C51EA" w:rsidRPr="00F13A6F" w:rsidRDefault="008C51EA" w:rsidP="00F13A6F">
      <w:pPr>
        <w:spacing w:line="360" w:lineRule="auto"/>
        <w:jc w:val="both"/>
        <w:rPr>
          <w:rFonts w:ascii="Cambria" w:eastAsia="Cambria" w:hAnsi="Cambria" w:cs="Cambria"/>
          <w:sz w:val="24"/>
        </w:rPr>
      </w:pPr>
      <w:r w:rsidRPr="00F13A6F">
        <w:rPr>
          <w:rFonts w:ascii="Cambria" w:eastAsia="Cambria" w:hAnsi="Cambria" w:cs="Cambria"/>
          <w:sz w:val="24"/>
        </w:rPr>
        <w:t xml:space="preserve">Even though Chilean </w:t>
      </w:r>
      <w:r w:rsidR="000362DF">
        <w:rPr>
          <w:rFonts w:ascii="Cambria" w:eastAsia="Cambria" w:hAnsi="Cambria" w:cs="Cambria"/>
          <w:sz w:val="24"/>
        </w:rPr>
        <w:t xml:space="preserve">public investment </w:t>
      </w:r>
      <w:r w:rsidRPr="00F13A6F">
        <w:rPr>
          <w:rFonts w:ascii="Cambria" w:eastAsia="Cambria" w:hAnsi="Cambria" w:cs="Cambria"/>
          <w:sz w:val="24"/>
        </w:rPr>
        <w:t xml:space="preserve">is above the Latin American average when compared in USD billions, as </w:t>
      </w:r>
      <w:ins w:id="441" w:author="Mario Alonso Rodríguez Vigueras" w:date="2017-04-26T11:35:00Z">
        <w:r w:rsidR="00BD59D1">
          <w:rPr>
            <w:rFonts w:ascii="Cambria" w:eastAsia="Cambria" w:hAnsi="Cambria" w:cs="Cambria"/>
            <w:sz w:val="24"/>
          </w:rPr>
          <w:t xml:space="preserve">a </w:t>
        </w:r>
      </w:ins>
      <w:r w:rsidRPr="00F13A6F">
        <w:rPr>
          <w:rFonts w:ascii="Cambria" w:eastAsia="Cambria" w:hAnsi="Cambria" w:cs="Cambria"/>
          <w:sz w:val="24"/>
        </w:rPr>
        <w:t xml:space="preserve">share of its GDP </w:t>
      </w:r>
      <w:ins w:id="442" w:author="Mario Alonso Rodríguez Vigueras" w:date="2017-04-26T11:35:00Z">
        <w:r w:rsidR="00BD59D1">
          <w:rPr>
            <w:rFonts w:ascii="Cambria" w:eastAsia="Cambria" w:hAnsi="Cambria" w:cs="Cambria"/>
            <w:sz w:val="24"/>
          </w:rPr>
          <w:t xml:space="preserve">it </w:t>
        </w:r>
      </w:ins>
      <w:r w:rsidRPr="00F13A6F">
        <w:rPr>
          <w:rFonts w:ascii="Cambria" w:eastAsia="Cambria" w:hAnsi="Cambria" w:cs="Cambria"/>
          <w:sz w:val="24"/>
        </w:rPr>
        <w:t xml:space="preserve">remains moderate, slightly above 4%. Thus, opportunities to corrupt remain constrained in relative terms. </w:t>
      </w:r>
    </w:p>
    <w:p w14:paraId="2687598D" w14:textId="77777777" w:rsidR="00301C17" w:rsidRDefault="008C51EA" w:rsidP="00301C17">
      <w:pPr>
        <w:keepNext/>
        <w:spacing w:line="360" w:lineRule="auto"/>
        <w:jc w:val="center"/>
      </w:pPr>
      <w:r>
        <w:rPr>
          <w:noProof/>
          <w:lang w:val="es-ES" w:eastAsia="es-ES"/>
        </w:rPr>
        <w:drawing>
          <wp:inline distT="0" distB="0" distL="0" distR="0" wp14:anchorId="56C74C7D" wp14:editId="42D0696C">
            <wp:extent cx="5029200" cy="3657600"/>
            <wp:effectExtent l="0" t="0" r="25400" b="2540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A4D1E6B" w14:textId="08F80D83" w:rsidR="008C51EA" w:rsidRPr="00301C17" w:rsidRDefault="00301C17" w:rsidP="00301C17">
      <w:pPr>
        <w:pStyle w:val="Epgrafe"/>
        <w:jc w:val="center"/>
        <w:rPr>
          <w:rFonts w:ascii="Cambria" w:eastAsia="Cambria" w:hAnsi="Cambria" w:cs="Cambria"/>
          <w:color w:val="auto"/>
        </w:rPr>
      </w:pPr>
      <w:bookmarkStart w:id="443" w:name="_Toc354860454"/>
      <w:proofErr w:type="gramStart"/>
      <w:r w:rsidRPr="00301C17">
        <w:rPr>
          <w:rFonts w:ascii="Cambria" w:hAnsi="Cambria"/>
          <w:color w:val="auto"/>
        </w:rPr>
        <w:t xml:space="preserve">Figure </w:t>
      </w:r>
      <w:r w:rsidRPr="00301C17">
        <w:rPr>
          <w:rFonts w:ascii="Cambria" w:hAnsi="Cambria"/>
          <w:color w:val="auto"/>
        </w:rPr>
        <w:fldChar w:fldCharType="begin"/>
      </w:r>
      <w:r w:rsidRPr="00301C17">
        <w:rPr>
          <w:rFonts w:ascii="Cambria" w:hAnsi="Cambria"/>
          <w:color w:val="auto"/>
        </w:rPr>
        <w:instrText xml:space="preserve"> SEQ Figure \* ROMAN </w:instrText>
      </w:r>
      <w:r w:rsidRPr="00301C17">
        <w:rPr>
          <w:rFonts w:ascii="Cambria" w:hAnsi="Cambria"/>
          <w:color w:val="auto"/>
        </w:rPr>
        <w:fldChar w:fldCharType="separate"/>
      </w:r>
      <w:r w:rsidR="00CA2C86">
        <w:rPr>
          <w:rFonts w:ascii="Cambria" w:hAnsi="Cambria"/>
          <w:noProof/>
          <w:color w:val="auto"/>
        </w:rPr>
        <w:t>XXVI</w:t>
      </w:r>
      <w:r w:rsidRPr="00301C17">
        <w:rPr>
          <w:rFonts w:ascii="Cambria" w:hAnsi="Cambria"/>
          <w:color w:val="auto"/>
        </w:rPr>
        <w:fldChar w:fldCharType="end"/>
      </w:r>
      <w:r w:rsidRPr="00301C17">
        <w:rPr>
          <w:rFonts w:ascii="Cambria" w:hAnsi="Cambria"/>
          <w:color w:val="auto"/>
        </w:rPr>
        <w:t>.</w:t>
      </w:r>
      <w:proofErr w:type="gramEnd"/>
      <w:r w:rsidRPr="00301C17">
        <w:rPr>
          <w:rFonts w:ascii="Cambria" w:hAnsi="Cambria"/>
          <w:color w:val="auto"/>
        </w:rPr>
        <w:t xml:space="preserve"> Chile Public Investment, 2006-2015</w:t>
      </w:r>
      <w:bookmarkEnd w:id="443"/>
    </w:p>
    <w:p w14:paraId="67C4CA31" w14:textId="1B2E0933" w:rsidR="008C51EA" w:rsidRDefault="008C51EA" w:rsidP="00F13A6F">
      <w:pPr>
        <w:spacing w:line="360" w:lineRule="auto"/>
        <w:jc w:val="both"/>
        <w:rPr>
          <w:rFonts w:ascii="Cambria" w:eastAsia="Cambria" w:hAnsi="Cambria" w:cs="Cambria"/>
          <w:sz w:val="24"/>
        </w:rPr>
      </w:pPr>
      <w:r w:rsidRPr="00301C17">
        <w:rPr>
          <w:rFonts w:ascii="Cambria" w:eastAsia="Cambria" w:hAnsi="Cambria" w:cs="Cambria"/>
          <w:sz w:val="24"/>
        </w:rPr>
        <w:lastRenderedPageBreak/>
        <w:t xml:space="preserve">Chile’s equilibrium model analysis in this context seems straightforward. Figure </w:t>
      </w:r>
      <w:r w:rsidR="00301C17">
        <w:rPr>
          <w:rFonts w:ascii="Cambria" w:eastAsia="Cambria" w:hAnsi="Cambria" w:cs="Cambria"/>
          <w:sz w:val="24"/>
        </w:rPr>
        <w:t>XXVI</w:t>
      </w:r>
      <w:r w:rsidRPr="00301C17">
        <w:rPr>
          <w:rFonts w:ascii="Cambria" w:eastAsia="Cambria" w:hAnsi="Cambria" w:cs="Cambria"/>
          <w:sz w:val="24"/>
        </w:rPr>
        <w:t xml:space="preserve">, shows the </w:t>
      </w:r>
      <w:r w:rsidR="00301C17">
        <w:rPr>
          <w:rFonts w:ascii="Cambria" w:eastAsia="Cambria" w:hAnsi="Cambria" w:cs="Cambria"/>
          <w:sz w:val="24"/>
        </w:rPr>
        <w:t>four</w:t>
      </w:r>
      <w:r w:rsidRPr="00301C17">
        <w:rPr>
          <w:rFonts w:ascii="Cambria" w:eastAsia="Cambria" w:hAnsi="Cambria" w:cs="Cambria"/>
          <w:sz w:val="24"/>
        </w:rPr>
        <w:t xml:space="preserve"> dimensions that balance the model. Being among Latin America's top achievers in </w:t>
      </w:r>
      <w:r w:rsidR="00301C17">
        <w:rPr>
          <w:rFonts w:ascii="Cambria" w:eastAsia="Cambria" w:hAnsi="Cambria" w:cs="Cambria"/>
          <w:sz w:val="24"/>
        </w:rPr>
        <w:t>control of corruption and judicial independence,</w:t>
      </w:r>
      <w:r w:rsidRPr="00301C17">
        <w:rPr>
          <w:rFonts w:ascii="Cambria" w:eastAsia="Cambria" w:hAnsi="Cambria" w:cs="Cambria"/>
          <w:sz w:val="24"/>
        </w:rPr>
        <w:t xml:space="preserve"> </w:t>
      </w:r>
      <w:r w:rsidR="00301C17">
        <w:rPr>
          <w:rFonts w:ascii="Cambria" w:eastAsia="Cambria" w:hAnsi="Cambria" w:cs="Cambria"/>
          <w:sz w:val="24"/>
        </w:rPr>
        <w:t>as well as</w:t>
      </w:r>
      <w:r w:rsidRPr="00301C17">
        <w:rPr>
          <w:rFonts w:ascii="Cambria" w:eastAsia="Cambria" w:hAnsi="Cambria" w:cs="Cambria"/>
          <w:sz w:val="24"/>
        </w:rPr>
        <w:t xml:space="preserve"> </w:t>
      </w:r>
      <w:r w:rsidR="00580B9E">
        <w:rPr>
          <w:rFonts w:ascii="Cambria" w:eastAsia="Cambria" w:hAnsi="Cambria" w:cs="Cambria"/>
          <w:sz w:val="24"/>
        </w:rPr>
        <w:t xml:space="preserve">having </w:t>
      </w:r>
      <w:r w:rsidRPr="00301C17">
        <w:rPr>
          <w:rFonts w:ascii="Cambria" w:eastAsia="Cambria" w:hAnsi="Cambria" w:cs="Cambria"/>
          <w:sz w:val="24"/>
        </w:rPr>
        <w:t xml:space="preserve">limited opportunities to corrupt given its levels of </w:t>
      </w:r>
      <w:r w:rsidR="00301C17">
        <w:rPr>
          <w:rFonts w:ascii="Cambria" w:eastAsia="Cambria" w:hAnsi="Cambria" w:cs="Cambria"/>
          <w:sz w:val="24"/>
        </w:rPr>
        <w:t>public investment</w:t>
      </w:r>
      <w:r w:rsidRPr="00301C17">
        <w:rPr>
          <w:rFonts w:ascii="Cambria" w:eastAsia="Cambria" w:hAnsi="Cambria" w:cs="Cambria"/>
          <w:sz w:val="24"/>
        </w:rPr>
        <w:t xml:space="preserve">, the gap that balances the equation </w:t>
      </w:r>
      <w:r w:rsidR="00580B9E">
        <w:rPr>
          <w:rFonts w:ascii="Cambria" w:eastAsia="Cambria" w:hAnsi="Cambria" w:cs="Cambria"/>
          <w:sz w:val="24"/>
        </w:rPr>
        <w:t xml:space="preserve">for Chile </w:t>
      </w:r>
      <w:r w:rsidRPr="00301C17">
        <w:rPr>
          <w:rFonts w:ascii="Cambria" w:eastAsia="Cambria" w:hAnsi="Cambria" w:cs="Cambria"/>
          <w:sz w:val="24"/>
        </w:rPr>
        <w:t xml:space="preserve">is its </w:t>
      </w:r>
      <w:r w:rsidR="00301C17">
        <w:rPr>
          <w:rFonts w:ascii="Cambria" w:eastAsia="Cambria" w:hAnsi="Cambria" w:cs="Cambria"/>
          <w:sz w:val="24"/>
        </w:rPr>
        <w:t>political</w:t>
      </w:r>
      <w:r w:rsidRPr="00301C17">
        <w:rPr>
          <w:rFonts w:ascii="Cambria" w:eastAsia="Cambria" w:hAnsi="Cambria" w:cs="Cambria"/>
          <w:sz w:val="24"/>
        </w:rPr>
        <w:t xml:space="preserve"> </w:t>
      </w:r>
      <w:r w:rsidR="00301C17">
        <w:rPr>
          <w:rFonts w:ascii="Cambria" w:eastAsia="Cambria" w:hAnsi="Cambria" w:cs="Cambria"/>
          <w:sz w:val="24"/>
        </w:rPr>
        <w:t>finance</w:t>
      </w:r>
      <w:r w:rsidRPr="00301C17">
        <w:rPr>
          <w:rFonts w:ascii="Cambria" w:eastAsia="Cambria" w:hAnsi="Cambria" w:cs="Cambria"/>
          <w:sz w:val="24"/>
        </w:rPr>
        <w:t xml:space="preserve"> regulation level. </w:t>
      </w:r>
      <w:r w:rsidR="00301C17">
        <w:rPr>
          <w:rFonts w:ascii="Cambria" w:eastAsia="Cambria" w:hAnsi="Cambria" w:cs="Cambria"/>
          <w:sz w:val="24"/>
        </w:rPr>
        <w:t>Figure XXVI</w:t>
      </w:r>
      <w:r w:rsidRPr="00301C17">
        <w:rPr>
          <w:rFonts w:ascii="Cambria" w:eastAsia="Cambria" w:hAnsi="Cambria" w:cs="Cambria"/>
          <w:sz w:val="24"/>
        </w:rPr>
        <w:t xml:space="preserve"> shows that when compared with </w:t>
      </w:r>
      <w:ins w:id="444" w:author="Mario Alonso Rodríguez Vigueras" w:date="2017-04-26T11:36:00Z">
        <w:r w:rsidR="00BD59D1">
          <w:rPr>
            <w:rFonts w:ascii="Cambria" w:eastAsia="Cambria" w:hAnsi="Cambria" w:cs="Cambria"/>
            <w:sz w:val="24"/>
          </w:rPr>
          <w:t xml:space="preserve">the </w:t>
        </w:r>
      </w:ins>
      <w:r w:rsidRPr="00301C17">
        <w:rPr>
          <w:rFonts w:ascii="Cambria" w:eastAsia="Cambria" w:hAnsi="Cambria" w:cs="Cambria"/>
          <w:sz w:val="24"/>
        </w:rPr>
        <w:t xml:space="preserve">Latin America mean, Chile </w:t>
      </w:r>
      <w:del w:id="445" w:author="Mario Alonso Rodríguez Vigueras" w:date="2017-04-26T11:36:00Z">
        <w:r w:rsidRPr="00301C17" w:rsidDel="00BD59D1">
          <w:rPr>
            <w:rFonts w:ascii="Cambria" w:eastAsia="Cambria" w:hAnsi="Cambria" w:cs="Cambria"/>
            <w:sz w:val="24"/>
          </w:rPr>
          <w:delText xml:space="preserve">is </w:delText>
        </w:r>
      </w:del>
      <w:ins w:id="446" w:author="Mario Alonso Rodríguez Vigueras" w:date="2017-04-26T11:36:00Z">
        <w:r w:rsidR="00BD59D1">
          <w:rPr>
            <w:rFonts w:ascii="Cambria" w:eastAsia="Cambria" w:hAnsi="Cambria" w:cs="Cambria"/>
            <w:sz w:val="24"/>
          </w:rPr>
          <w:t>performs</w:t>
        </w:r>
        <w:r w:rsidR="00BD59D1" w:rsidRPr="00301C17">
          <w:rPr>
            <w:rFonts w:ascii="Cambria" w:eastAsia="Cambria" w:hAnsi="Cambria" w:cs="Cambria"/>
            <w:sz w:val="24"/>
          </w:rPr>
          <w:t xml:space="preserve"> </w:t>
        </w:r>
      </w:ins>
      <w:r w:rsidRPr="00301C17">
        <w:rPr>
          <w:rFonts w:ascii="Cambria" w:eastAsia="Cambria" w:hAnsi="Cambria" w:cs="Cambria"/>
          <w:sz w:val="24"/>
        </w:rPr>
        <w:t xml:space="preserve">slightly better, but </w:t>
      </w:r>
      <w:del w:id="447" w:author="Mario Alonso Rodríguez Vigueras" w:date="2017-04-26T11:36:00Z">
        <w:r w:rsidRPr="00301C17" w:rsidDel="00BD59D1">
          <w:rPr>
            <w:rFonts w:ascii="Cambria" w:eastAsia="Cambria" w:hAnsi="Cambria" w:cs="Cambria"/>
            <w:sz w:val="24"/>
          </w:rPr>
          <w:delText xml:space="preserve">lagging </w:delText>
        </w:r>
      </w:del>
      <w:proofErr w:type="spellStart"/>
      <w:ins w:id="448" w:author="Mario Alonso Rodríguez Vigueras" w:date="2017-04-26T11:36:00Z">
        <w:r w:rsidR="00BD59D1" w:rsidRPr="00301C17">
          <w:rPr>
            <w:rFonts w:ascii="Cambria" w:eastAsia="Cambria" w:hAnsi="Cambria" w:cs="Cambria"/>
            <w:sz w:val="24"/>
          </w:rPr>
          <w:t>lagg</w:t>
        </w:r>
        <w:r w:rsidR="00BD59D1">
          <w:rPr>
            <w:rFonts w:ascii="Cambria" w:eastAsia="Cambria" w:hAnsi="Cambria" w:cs="Cambria"/>
            <w:sz w:val="24"/>
          </w:rPr>
          <w:t>s</w:t>
        </w:r>
        <w:proofErr w:type="spellEnd"/>
        <w:r w:rsidR="00BD59D1" w:rsidRPr="00301C17">
          <w:rPr>
            <w:rFonts w:ascii="Cambria" w:eastAsia="Cambria" w:hAnsi="Cambria" w:cs="Cambria"/>
            <w:sz w:val="24"/>
          </w:rPr>
          <w:t xml:space="preserve"> </w:t>
        </w:r>
      </w:ins>
      <w:r w:rsidRPr="00301C17">
        <w:rPr>
          <w:rFonts w:ascii="Cambria" w:eastAsia="Cambria" w:hAnsi="Cambria" w:cs="Cambria"/>
          <w:sz w:val="24"/>
        </w:rPr>
        <w:t>behind on its regulatory framework when compared with regional top achievers.</w:t>
      </w:r>
    </w:p>
    <w:p w14:paraId="0B1E3EAE" w14:textId="77777777" w:rsidR="002006D1" w:rsidRDefault="002006D1" w:rsidP="002006D1">
      <w:pPr>
        <w:keepNext/>
        <w:spacing w:line="360" w:lineRule="auto"/>
        <w:jc w:val="both"/>
      </w:pPr>
      <w:r w:rsidRPr="00713E0D">
        <w:rPr>
          <w:noProof/>
          <w:lang w:val="es-ES" w:eastAsia="es-ES"/>
        </w:rPr>
        <w:drawing>
          <wp:inline distT="0" distB="0" distL="0" distR="0" wp14:anchorId="4564CC07" wp14:editId="5F0EAEFF">
            <wp:extent cx="5396230" cy="392239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396230" cy="3922395"/>
                    </a:xfrm>
                    <a:prstGeom prst="rect">
                      <a:avLst/>
                    </a:prstGeom>
                    <a:noFill/>
                    <a:ln>
                      <a:noFill/>
                    </a:ln>
                  </pic:spPr>
                </pic:pic>
              </a:graphicData>
            </a:graphic>
          </wp:inline>
        </w:drawing>
      </w:r>
    </w:p>
    <w:p w14:paraId="344D3EA0" w14:textId="1F206CB9" w:rsidR="002006D1" w:rsidRPr="007628A4" w:rsidRDefault="002006D1" w:rsidP="002006D1">
      <w:pPr>
        <w:pStyle w:val="Epgrafe"/>
        <w:jc w:val="center"/>
        <w:rPr>
          <w:rFonts w:ascii="Cambria" w:eastAsia="Cambria" w:hAnsi="Cambria" w:cs="Cambria"/>
          <w:color w:val="auto"/>
          <w:sz w:val="24"/>
        </w:rPr>
      </w:pPr>
      <w:bookmarkStart w:id="449" w:name="_Toc354860455"/>
      <w:proofErr w:type="gramStart"/>
      <w:r w:rsidRPr="007628A4">
        <w:rPr>
          <w:rFonts w:ascii="Cambria" w:hAnsi="Cambria"/>
          <w:color w:val="auto"/>
        </w:rPr>
        <w:t xml:space="preserve">Figure </w:t>
      </w:r>
      <w:r w:rsidRPr="007628A4">
        <w:rPr>
          <w:rFonts w:ascii="Cambria" w:hAnsi="Cambria"/>
          <w:color w:val="auto"/>
        </w:rPr>
        <w:fldChar w:fldCharType="begin"/>
      </w:r>
      <w:r w:rsidRPr="007628A4">
        <w:rPr>
          <w:rFonts w:ascii="Cambria" w:hAnsi="Cambria"/>
          <w:color w:val="auto"/>
        </w:rPr>
        <w:instrText xml:space="preserve"> SEQ Figure \* ROMAN </w:instrText>
      </w:r>
      <w:r w:rsidRPr="007628A4">
        <w:rPr>
          <w:rFonts w:ascii="Cambria" w:hAnsi="Cambria"/>
          <w:color w:val="auto"/>
        </w:rPr>
        <w:fldChar w:fldCharType="separate"/>
      </w:r>
      <w:r w:rsidR="00CA2C86">
        <w:rPr>
          <w:rFonts w:ascii="Cambria" w:hAnsi="Cambria"/>
          <w:noProof/>
          <w:color w:val="auto"/>
        </w:rPr>
        <w:t>XXVII</w:t>
      </w:r>
      <w:r w:rsidRPr="007628A4">
        <w:rPr>
          <w:rFonts w:ascii="Cambria" w:hAnsi="Cambria"/>
          <w:color w:val="auto"/>
        </w:rPr>
        <w:fldChar w:fldCharType="end"/>
      </w:r>
      <w:r w:rsidRPr="007628A4">
        <w:rPr>
          <w:rFonts w:ascii="Cambria" w:hAnsi="Cambria"/>
          <w:color w:val="auto"/>
        </w:rPr>
        <w:t>.</w:t>
      </w:r>
      <w:proofErr w:type="gramEnd"/>
      <w:r w:rsidRPr="007628A4">
        <w:rPr>
          <w:rFonts w:ascii="Cambria" w:hAnsi="Cambria"/>
          <w:color w:val="auto"/>
        </w:rPr>
        <w:t xml:space="preserve"> Chile Equilibrium Model</w:t>
      </w:r>
      <w:bookmarkEnd w:id="449"/>
    </w:p>
    <w:p w14:paraId="69ADA904" w14:textId="3AD8F382" w:rsidR="008C51EA" w:rsidRPr="00301C17" w:rsidRDefault="008C51EA" w:rsidP="00F13A6F">
      <w:pPr>
        <w:spacing w:line="360" w:lineRule="auto"/>
        <w:jc w:val="both"/>
        <w:rPr>
          <w:rFonts w:ascii="Cambria" w:eastAsia="Cambria" w:hAnsi="Cambria" w:cs="Cambria"/>
          <w:sz w:val="24"/>
        </w:rPr>
      </w:pPr>
      <w:r w:rsidRPr="00301C17">
        <w:rPr>
          <w:rFonts w:ascii="Cambria" w:eastAsia="Cambria" w:hAnsi="Cambria" w:cs="Cambria"/>
          <w:sz w:val="24"/>
        </w:rPr>
        <w:t>Based on this analysis, the probity agenda promoted in 2016 by Bachelet’s administration seems a correct policy response given the current Chilean context</w:t>
      </w:r>
      <w:r w:rsidR="00713E0D">
        <w:rPr>
          <w:rFonts w:ascii="Cambria" w:eastAsia="Cambria" w:hAnsi="Cambria" w:cs="Cambria"/>
          <w:sz w:val="24"/>
        </w:rPr>
        <w:t>,</w:t>
      </w:r>
      <w:r w:rsidRPr="00301C17">
        <w:rPr>
          <w:rFonts w:ascii="Cambria" w:eastAsia="Cambria" w:hAnsi="Cambria" w:cs="Cambria"/>
          <w:sz w:val="24"/>
        </w:rPr>
        <w:t xml:space="preserve"> characterized by high levels of </w:t>
      </w:r>
      <w:r w:rsidR="00713E0D">
        <w:rPr>
          <w:rFonts w:ascii="Cambria" w:eastAsia="Cambria" w:hAnsi="Cambria" w:cs="Cambria"/>
          <w:sz w:val="24"/>
        </w:rPr>
        <w:t>judicial independence and above average levels of political finance regulation.</w:t>
      </w:r>
      <w:r w:rsidRPr="00301C17">
        <w:rPr>
          <w:rFonts w:ascii="Cambria" w:eastAsia="Cambria" w:hAnsi="Cambria" w:cs="Cambria"/>
          <w:sz w:val="24"/>
        </w:rPr>
        <w:t xml:space="preserve"> As concluded in the quantitative section, the analysis shows that countries with high levels of judicial independence and high levels of party finance regulation, could achieve important improvements in their control of corruption</w:t>
      </w:r>
      <w:r w:rsidR="00713E0D">
        <w:rPr>
          <w:rFonts w:ascii="Cambria" w:eastAsia="Cambria" w:hAnsi="Cambria" w:cs="Cambria"/>
          <w:sz w:val="24"/>
        </w:rPr>
        <w:t>, by</w:t>
      </w:r>
      <w:r w:rsidRPr="00301C17">
        <w:rPr>
          <w:rFonts w:ascii="Cambria" w:eastAsia="Cambria" w:hAnsi="Cambria" w:cs="Cambria"/>
          <w:sz w:val="24"/>
        </w:rPr>
        <w:t xml:space="preserve"> increasing their </w:t>
      </w:r>
      <w:r w:rsidR="00713E0D">
        <w:rPr>
          <w:rFonts w:ascii="Cambria" w:eastAsia="Cambria" w:hAnsi="Cambria" w:cs="Cambria"/>
          <w:sz w:val="24"/>
        </w:rPr>
        <w:t>PFR Index even further.</w:t>
      </w:r>
    </w:p>
    <w:p w14:paraId="5CAFE030" w14:textId="2BAE9AFD" w:rsidR="00324D6D" w:rsidRDefault="00324D6D" w:rsidP="007628A4">
      <w:pPr>
        <w:spacing w:line="360" w:lineRule="auto"/>
        <w:jc w:val="both"/>
        <w:rPr>
          <w:ins w:id="450" w:author="Mario Alonso Rodríguez Vigueras" w:date="2017-04-26T11:42:00Z"/>
          <w:rFonts w:ascii="Cambria" w:eastAsia="Cambria" w:hAnsi="Cambria" w:cs="Cambria"/>
          <w:sz w:val="24"/>
        </w:rPr>
      </w:pPr>
      <w:ins w:id="451" w:author="Mario Alonso Rodríguez Vigueras" w:date="2017-04-26T11:42:00Z">
        <w:r>
          <w:rPr>
            <w:rFonts w:ascii="Cambria" w:eastAsia="Cambria" w:hAnsi="Cambria" w:cs="Cambria"/>
            <w:sz w:val="24"/>
          </w:rPr>
          <w:lastRenderedPageBreak/>
          <w:t>Weaknesses of the party finance regulation and required regulations</w:t>
        </w:r>
      </w:ins>
    </w:p>
    <w:p w14:paraId="4985DBD0" w14:textId="718C3740" w:rsidR="008C51EA" w:rsidRPr="007628A4" w:rsidRDefault="00713E0D" w:rsidP="007628A4">
      <w:pPr>
        <w:spacing w:line="360" w:lineRule="auto"/>
        <w:jc w:val="both"/>
        <w:rPr>
          <w:rFonts w:ascii="Cambria" w:eastAsia="Cambria" w:hAnsi="Cambria" w:cs="Cambria"/>
          <w:sz w:val="24"/>
        </w:rPr>
      </w:pPr>
      <w:commentRangeStart w:id="452"/>
      <w:del w:id="453" w:author="Mario Alonso Rodríguez Vigueras" w:date="2017-04-26T11:42:00Z">
        <w:r w:rsidDel="00324D6D">
          <w:rPr>
            <w:rFonts w:ascii="Cambria" w:eastAsia="Cambria" w:hAnsi="Cambria" w:cs="Cambria"/>
            <w:sz w:val="24"/>
          </w:rPr>
          <w:delText>Following, there</w:delText>
        </w:r>
      </w:del>
      <w:ins w:id="454" w:author="Mario Alonso Rodríguez Vigueras" w:date="2017-04-26T11:42:00Z">
        <w:r w:rsidR="00324D6D">
          <w:rPr>
            <w:rFonts w:ascii="Cambria" w:eastAsia="Cambria" w:hAnsi="Cambria" w:cs="Cambria"/>
            <w:sz w:val="24"/>
          </w:rPr>
          <w:t xml:space="preserve">The former analysis of Chile’s current situation requires a more detailed revision of </w:t>
        </w:r>
      </w:ins>
      <w:del w:id="455" w:author="Mario Alonso Rodríguez Vigueras" w:date="2017-04-26T11:43:00Z">
        <w:r w:rsidDel="00324D6D">
          <w:rPr>
            <w:rFonts w:ascii="Cambria" w:eastAsia="Cambria" w:hAnsi="Cambria" w:cs="Cambria"/>
            <w:sz w:val="24"/>
          </w:rPr>
          <w:delText xml:space="preserve"> is an analysis</w:delText>
        </w:r>
        <w:r w:rsidR="008C51EA" w:rsidRPr="00301C17" w:rsidDel="00324D6D">
          <w:rPr>
            <w:rFonts w:ascii="Cambria" w:eastAsia="Cambria" w:hAnsi="Cambria" w:cs="Cambria"/>
            <w:sz w:val="24"/>
          </w:rPr>
          <w:delText xml:space="preserve"> in a detailed manner </w:delText>
        </w:r>
        <w:r w:rsidDel="00324D6D">
          <w:rPr>
            <w:rFonts w:ascii="Cambria" w:eastAsia="Cambria" w:hAnsi="Cambria" w:cs="Cambria"/>
            <w:sz w:val="24"/>
          </w:rPr>
          <w:delText xml:space="preserve">about </w:delText>
        </w:r>
      </w:del>
      <w:r w:rsidR="008C51EA" w:rsidRPr="00301C17">
        <w:rPr>
          <w:rFonts w:ascii="Cambria" w:eastAsia="Cambria" w:hAnsi="Cambria" w:cs="Cambria"/>
          <w:sz w:val="24"/>
        </w:rPr>
        <w:t xml:space="preserve">the weaknesses of the current </w:t>
      </w:r>
      <w:r>
        <w:rPr>
          <w:rFonts w:ascii="Cambria" w:eastAsia="Cambria" w:hAnsi="Cambria" w:cs="Cambria"/>
          <w:sz w:val="24"/>
        </w:rPr>
        <w:t>party f</w:t>
      </w:r>
      <w:r w:rsidR="008C51EA" w:rsidRPr="00301C17">
        <w:rPr>
          <w:rFonts w:ascii="Cambria" w:eastAsia="Cambria" w:hAnsi="Cambria" w:cs="Cambria"/>
          <w:sz w:val="24"/>
        </w:rPr>
        <w:t xml:space="preserve">inance legislation in </w:t>
      </w:r>
      <w:del w:id="456" w:author="Mario Alonso Rodríguez Vigueras" w:date="2017-04-26T11:43:00Z">
        <w:r w:rsidR="008C51EA" w:rsidRPr="00301C17" w:rsidDel="00324D6D">
          <w:rPr>
            <w:rFonts w:ascii="Cambria" w:eastAsia="Cambria" w:hAnsi="Cambria" w:cs="Cambria"/>
            <w:sz w:val="24"/>
          </w:rPr>
          <w:delText>Chile</w:delText>
        </w:r>
      </w:del>
      <w:ins w:id="457" w:author="Mario Alonso Rodríguez Vigueras" w:date="2017-04-26T11:43:00Z">
        <w:r w:rsidR="00324D6D">
          <w:rPr>
            <w:rFonts w:ascii="Cambria" w:eastAsia="Cambria" w:hAnsi="Cambria" w:cs="Cambria"/>
            <w:sz w:val="24"/>
          </w:rPr>
          <w:t>the country</w:t>
        </w:r>
      </w:ins>
      <w:r w:rsidR="008C51EA" w:rsidRPr="00301C17">
        <w:rPr>
          <w:rFonts w:ascii="Cambria" w:eastAsia="Cambria" w:hAnsi="Cambria" w:cs="Cambria"/>
          <w:sz w:val="24"/>
        </w:rPr>
        <w:t xml:space="preserve">, and the improvements that </w:t>
      </w:r>
      <w:r>
        <w:rPr>
          <w:rFonts w:ascii="Cambria" w:eastAsia="Cambria" w:hAnsi="Cambria" w:cs="Cambria"/>
          <w:sz w:val="24"/>
        </w:rPr>
        <w:t xml:space="preserve">are required </w:t>
      </w:r>
      <w:r w:rsidR="008C51EA" w:rsidRPr="00301C17">
        <w:rPr>
          <w:rFonts w:ascii="Cambria" w:eastAsia="Cambria" w:hAnsi="Cambria" w:cs="Cambria"/>
          <w:sz w:val="24"/>
        </w:rPr>
        <w:t xml:space="preserve">to avoid future corruption scandals </w:t>
      </w:r>
      <w:del w:id="458" w:author="Mario Alonso Rodríguez Vigueras" w:date="2017-04-26T11:49:00Z">
        <w:r w:rsidR="008C51EA" w:rsidRPr="00301C17" w:rsidDel="001B54E9">
          <w:rPr>
            <w:rFonts w:ascii="Cambria" w:eastAsia="Cambria" w:hAnsi="Cambria" w:cs="Cambria"/>
            <w:sz w:val="24"/>
          </w:rPr>
          <w:delText xml:space="preserve">where politics </w:delText>
        </w:r>
      </w:del>
      <w:del w:id="459" w:author="Mario Alonso Rodríguez Vigueras" w:date="2017-04-26T11:43:00Z">
        <w:r w:rsidR="008C51EA" w:rsidRPr="00301C17" w:rsidDel="00324D6D">
          <w:rPr>
            <w:rFonts w:ascii="Cambria" w:eastAsia="Cambria" w:hAnsi="Cambria" w:cs="Cambria"/>
            <w:sz w:val="24"/>
          </w:rPr>
          <w:delText xml:space="preserve">was at </w:delText>
        </w:r>
      </w:del>
      <w:ins w:id="460" w:author="Mario Alonso Rodríguez Vigueras" w:date="2017-04-26T11:49:00Z">
        <w:r w:rsidR="001B54E9">
          <w:rPr>
            <w:rFonts w:ascii="Cambria" w:eastAsia="Cambria" w:hAnsi="Cambria" w:cs="Cambria"/>
            <w:sz w:val="24"/>
          </w:rPr>
          <w:t>and policy capture risks</w:t>
        </w:r>
      </w:ins>
      <w:ins w:id="461" w:author="Mario Alonso Rodríguez Vigueras" w:date="2017-04-26T11:43:00Z">
        <w:r w:rsidR="00324D6D">
          <w:rPr>
            <w:rFonts w:ascii="Cambria" w:eastAsia="Cambria" w:hAnsi="Cambria" w:cs="Cambria"/>
            <w:sz w:val="24"/>
          </w:rPr>
          <w:t xml:space="preserve"> </w:t>
        </w:r>
      </w:ins>
      <w:del w:id="462" w:author="Mario Alonso Rodríguez Vigueras" w:date="2017-04-26T11:50:00Z">
        <w:r w:rsidR="008C51EA" w:rsidRPr="00301C17" w:rsidDel="001B54E9">
          <w:rPr>
            <w:rFonts w:ascii="Cambria" w:eastAsia="Cambria" w:hAnsi="Cambria" w:cs="Cambria"/>
            <w:sz w:val="24"/>
          </w:rPr>
          <w:delText xml:space="preserve">risk of capture </w:delText>
        </w:r>
      </w:del>
      <w:r w:rsidR="008C51EA" w:rsidRPr="00301C17">
        <w:rPr>
          <w:rFonts w:ascii="Cambria" w:eastAsia="Cambria" w:hAnsi="Cambria" w:cs="Cambria"/>
          <w:sz w:val="24"/>
        </w:rPr>
        <w:t xml:space="preserve">by </w:t>
      </w:r>
      <w:ins w:id="463" w:author="Mario Alonso Rodríguez Vigueras" w:date="2017-04-26T11:50:00Z">
        <w:r w:rsidR="001B54E9">
          <w:rPr>
            <w:rFonts w:ascii="Cambria" w:eastAsia="Cambria" w:hAnsi="Cambria" w:cs="Cambria"/>
            <w:sz w:val="24"/>
          </w:rPr>
          <w:t xml:space="preserve">powerful </w:t>
        </w:r>
      </w:ins>
      <w:del w:id="464" w:author="Mario Alonso Rodríguez Vigueras" w:date="2017-04-26T11:44:00Z">
        <w:r w:rsidR="008C51EA" w:rsidRPr="00301C17" w:rsidDel="00324D6D">
          <w:rPr>
            <w:rFonts w:ascii="Cambria" w:eastAsia="Cambria" w:hAnsi="Cambria" w:cs="Cambria"/>
            <w:sz w:val="24"/>
          </w:rPr>
          <w:delText>interests</w:delText>
        </w:r>
      </w:del>
      <w:ins w:id="465" w:author="Mario Alonso Rodríguez Vigueras" w:date="2017-04-26T11:44:00Z">
        <w:r w:rsidR="00324D6D" w:rsidRPr="00301C17">
          <w:rPr>
            <w:rFonts w:ascii="Cambria" w:eastAsia="Cambria" w:hAnsi="Cambria" w:cs="Cambria"/>
            <w:sz w:val="24"/>
          </w:rPr>
          <w:t>interests’</w:t>
        </w:r>
      </w:ins>
      <w:r w:rsidR="008C51EA" w:rsidRPr="00301C17">
        <w:rPr>
          <w:rFonts w:ascii="Cambria" w:eastAsia="Cambria" w:hAnsi="Cambria" w:cs="Cambria"/>
          <w:sz w:val="24"/>
        </w:rPr>
        <w:t xml:space="preserve"> groups</w:t>
      </w:r>
      <w:r>
        <w:rPr>
          <w:rFonts w:ascii="Cambria" w:eastAsia="Cambria" w:hAnsi="Cambria" w:cs="Cambria"/>
          <w:sz w:val="24"/>
        </w:rPr>
        <w:t>,</w:t>
      </w:r>
      <w:r w:rsidR="008C51EA" w:rsidRPr="00301C17">
        <w:rPr>
          <w:rFonts w:ascii="Cambria" w:eastAsia="Cambria" w:hAnsi="Cambria" w:cs="Cambria"/>
          <w:sz w:val="24"/>
        </w:rPr>
        <w:t xml:space="preserve"> such as in the CAVAL, SQM and PENTA affairs.</w:t>
      </w:r>
      <w:commentRangeEnd w:id="452"/>
      <w:r w:rsidR="00324D6D">
        <w:rPr>
          <w:rStyle w:val="Refdecomentario"/>
        </w:rPr>
        <w:commentReference w:id="452"/>
      </w:r>
    </w:p>
    <w:p w14:paraId="2F4E9C7F" w14:textId="7448B14E" w:rsidR="008C51EA" w:rsidRPr="008B3D38" w:rsidRDefault="00ED5025" w:rsidP="00F13A6F">
      <w:pPr>
        <w:pStyle w:val="Ttulo3"/>
      </w:pPr>
      <w:bookmarkStart w:id="466" w:name="_Toc480752339"/>
      <w:bookmarkStart w:id="467" w:name="_Toc354842893"/>
      <w:r>
        <w:t>T</w:t>
      </w:r>
      <w:r w:rsidR="008C51EA" w:rsidRPr="008B3D38">
        <w:t>he probity agenda promoted by Bachelet’s administration</w:t>
      </w:r>
      <w:bookmarkEnd w:id="466"/>
      <w:bookmarkEnd w:id="467"/>
    </w:p>
    <w:p w14:paraId="75D6771F" w14:textId="04609D28" w:rsidR="008C51EA" w:rsidRPr="00F13A6F" w:rsidRDefault="008C51EA" w:rsidP="00F13A6F">
      <w:pPr>
        <w:spacing w:line="360" w:lineRule="auto"/>
        <w:jc w:val="both"/>
        <w:rPr>
          <w:rFonts w:ascii="Cambria" w:hAnsi="Cambria"/>
          <w:sz w:val="24"/>
        </w:rPr>
      </w:pPr>
      <w:r w:rsidRPr="00F13A6F">
        <w:rPr>
          <w:rFonts w:ascii="Cambria" w:hAnsi="Cambria"/>
          <w:sz w:val="24"/>
        </w:rPr>
        <w:t xml:space="preserve">In the context of this analysis, Bachelet’s probity agenda seems like a correct policy response. </w:t>
      </w:r>
      <w:r w:rsidR="007628A4">
        <w:rPr>
          <w:rFonts w:ascii="Cambria" w:hAnsi="Cambria"/>
          <w:sz w:val="24"/>
        </w:rPr>
        <w:t>T</w:t>
      </w:r>
      <w:r w:rsidRPr="00F13A6F">
        <w:rPr>
          <w:rFonts w:ascii="Cambria" w:hAnsi="Cambria"/>
          <w:sz w:val="24"/>
        </w:rPr>
        <w:t xml:space="preserve">he political finance regulation issues are being addressed as part </w:t>
      </w:r>
      <w:ins w:id="468" w:author="Mario Alonso Rodríguez Vigueras" w:date="2017-04-26T11:45:00Z">
        <w:r w:rsidR="00324D6D">
          <w:rPr>
            <w:rFonts w:ascii="Cambria" w:hAnsi="Cambria"/>
            <w:sz w:val="24"/>
          </w:rPr>
          <w:t xml:space="preserve">of </w:t>
        </w:r>
      </w:ins>
      <w:r w:rsidRPr="00F13A6F">
        <w:rPr>
          <w:rFonts w:ascii="Cambria" w:hAnsi="Cambria"/>
          <w:sz w:val="24"/>
        </w:rPr>
        <w:t>a reform that also encompass</w:t>
      </w:r>
      <w:ins w:id="469" w:author="Mario Alonso Rodríguez Vigueras" w:date="2017-04-26T11:45:00Z">
        <w:r w:rsidR="00324D6D">
          <w:rPr>
            <w:rFonts w:ascii="Cambria" w:hAnsi="Cambria"/>
            <w:sz w:val="24"/>
          </w:rPr>
          <w:t>es</w:t>
        </w:r>
      </w:ins>
      <w:r w:rsidRPr="00F13A6F">
        <w:rPr>
          <w:rFonts w:ascii="Cambria" w:hAnsi="Cambria"/>
          <w:sz w:val="24"/>
        </w:rPr>
        <w:t xml:space="preserve"> the fields of </w:t>
      </w:r>
      <w:r w:rsidR="007628A4">
        <w:rPr>
          <w:rFonts w:ascii="Cambria" w:hAnsi="Cambria"/>
          <w:sz w:val="24"/>
        </w:rPr>
        <w:t>probity</w:t>
      </w:r>
      <w:r w:rsidRPr="00F13A6F">
        <w:rPr>
          <w:rFonts w:ascii="Cambria" w:hAnsi="Cambria"/>
          <w:sz w:val="24"/>
        </w:rPr>
        <w:t xml:space="preserve">, transparency and </w:t>
      </w:r>
      <w:r w:rsidR="007628A4">
        <w:rPr>
          <w:rFonts w:ascii="Cambria" w:hAnsi="Cambria"/>
          <w:sz w:val="24"/>
        </w:rPr>
        <w:t xml:space="preserve">influence peddling in a comprehensive </w:t>
      </w:r>
      <w:r w:rsidRPr="00F13A6F">
        <w:rPr>
          <w:rFonts w:ascii="Cambria" w:hAnsi="Cambria"/>
          <w:sz w:val="24"/>
        </w:rPr>
        <w:t xml:space="preserve">manner.  This agenda was promoted </w:t>
      </w:r>
      <w:r w:rsidR="007628A4">
        <w:rPr>
          <w:rFonts w:ascii="Cambria" w:hAnsi="Cambria"/>
          <w:sz w:val="24"/>
        </w:rPr>
        <w:t>in</w:t>
      </w:r>
      <w:r w:rsidRPr="00F13A6F">
        <w:rPr>
          <w:rFonts w:ascii="Cambria" w:hAnsi="Cambria"/>
          <w:sz w:val="24"/>
        </w:rPr>
        <w:t xml:space="preserve"> May </w:t>
      </w:r>
      <w:r w:rsidR="007628A4">
        <w:rPr>
          <w:rFonts w:ascii="Cambria" w:hAnsi="Cambria"/>
          <w:sz w:val="24"/>
        </w:rPr>
        <w:t xml:space="preserve">of </w:t>
      </w:r>
      <w:r w:rsidRPr="00F13A6F">
        <w:rPr>
          <w:rFonts w:ascii="Cambria" w:hAnsi="Cambria"/>
          <w:sz w:val="24"/>
        </w:rPr>
        <w:t xml:space="preserve">2016 </w:t>
      </w:r>
      <w:r w:rsidR="007628A4">
        <w:rPr>
          <w:rFonts w:ascii="Cambria" w:hAnsi="Cambria"/>
          <w:sz w:val="24"/>
        </w:rPr>
        <w:t>and</w:t>
      </w:r>
      <w:r w:rsidRPr="00F13A6F">
        <w:rPr>
          <w:rFonts w:ascii="Cambria" w:hAnsi="Cambria"/>
          <w:sz w:val="24"/>
        </w:rPr>
        <w:t xml:space="preserve"> include</w:t>
      </w:r>
      <w:r w:rsidR="007628A4">
        <w:rPr>
          <w:rFonts w:ascii="Cambria" w:hAnsi="Cambria"/>
          <w:sz w:val="24"/>
        </w:rPr>
        <w:t>s</w:t>
      </w:r>
      <w:r w:rsidRPr="00F13A6F">
        <w:rPr>
          <w:rFonts w:ascii="Cambria" w:hAnsi="Cambria"/>
          <w:sz w:val="24"/>
        </w:rPr>
        <w:t xml:space="preserve"> 14 </w:t>
      </w:r>
      <w:ins w:id="470" w:author="Mario Alonso Rodríguez Vigueras" w:date="2017-04-26T11:46:00Z">
        <w:r w:rsidR="00324D6D">
          <w:rPr>
            <w:rFonts w:ascii="Cambria" w:hAnsi="Cambria"/>
            <w:sz w:val="24"/>
          </w:rPr>
          <w:t xml:space="preserve">executive </w:t>
        </w:r>
      </w:ins>
      <w:r w:rsidRPr="00F13A6F">
        <w:rPr>
          <w:rFonts w:ascii="Cambria" w:hAnsi="Cambria"/>
          <w:sz w:val="24"/>
        </w:rPr>
        <w:t xml:space="preserve">policies </w:t>
      </w:r>
      <w:del w:id="471" w:author="Mario Alonso Rodríguez Vigueras" w:date="2017-04-26T11:46:00Z">
        <w:r w:rsidR="007628A4" w:rsidDel="00324D6D">
          <w:rPr>
            <w:rFonts w:ascii="Cambria" w:hAnsi="Cambria"/>
            <w:sz w:val="24"/>
          </w:rPr>
          <w:delText>by the E</w:delText>
        </w:r>
        <w:r w:rsidRPr="00F13A6F" w:rsidDel="00324D6D">
          <w:rPr>
            <w:rFonts w:ascii="Cambria" w:hAnsi="Cambria"/>
            <w:sz w:val="24"/>
          </w:rPr>
          <w:delText xml:space="preserve">xecutive </w:delText>
        </w:r>
      </w:del>
      <w:r w:rsidRPr="00F13A6F">
        <w:rPr>
          <w:rFonts w:ascii="Cambria" w:hAnsi="Cambria"/>
          <w:sz w:val="24"/>
        </w:rPr>
        <w:t xml:space="preserve">and 16 that should be voted in </w:t>
      </w:r>
      <w:ins w:id="472" w:author="Mario Alonso Rodríguez Vigueras" w:date="2017-04-26T11:48:00Z">
        <w:r w:rsidR="001B54E9">
          <w:rPr>
            <w:rFonts w:ascii="Cambria" w:hAnsi="Cambria"/>
            <w:sz w:val="24"/>
          </w:rPr>
          <w:t xml:space="preserve">by </w:t>
        </w:r>
      </w:ins>
      <w:r w:rsidR="007628A4">
        <w:rPr>
          <w:rFonts w:ascii="Cambria" w:hAnsi="Cambria"/>
          <w:sz w:val="24"/>
        </w:rPr>
        <w:t>C</w:t>
      </w:r>
      <w:r w:rsidRPr="00F13A6F">
        <w:rPr>
          <w:rFonts w:ascii="Cambria" w:hAnsi="Cambria"/>
          <w:sz w:val="24"/>
        </w:rPr>
        <w:t xml:space="preserve">ongress </w:t>
      </w:r>
      <w:del w:id="473" w:author="Mario Alonso Rodríguez Vigueras" w:date="2017-04-26T11:48:00Z">
        <w:r w:rsidRPr="00F13A6F" w:rsidDel="001B54E9">
          <w:rPr>
            <w:rFonts w:ascii="Cambria" w:hAnsi="Cambria"/>
            <w:sz w:val="24"/>
          </w:rPr>
          <w:delText xml:space="preserve">in order </w:delText>
        </w:r>
      </w:del>
      <w:r w:rsidRPr="00F13A6F">
        <w:rPr>
          <w:rFonts w:ascii="Cambria" w:hAnsi="Cambria"/>
          <w:sz w:val="24"/>
        </w:rPr>
        <w:t xml:space="preserve">to strengthen democracy and safeguard the relationship between business and politics. </w:t>
      </w:r>
    </w:p>
    <w:p w14:paraId="3FA4C8F0" w14:textId="1E3C234F" w:rsidR="008C51EA" w:rsidRPr="008B3D38" w:rsidRDefault="008C51EA" w:rsidP="008C51EA">
      <w:pPr>
        <w:pStyle w:val="Ttulo3"/>
        <w:spacing w:line="360" w:lineRule="auto"/>
        <w:rPr>
          <w:rFonts w:ascii="Cambria" w:hAnsi="Cambria"/>
          <w:color w:val="000000"/>
        </w:rPr>
      </w:pPr>
      <w:bookmarkStart w:id="474" w:name="_Toc480752340"/>
      <w:bookmarkStart w:id="475" w:name="_Toc354842894"/>
      <w:r w:rsidRPr="008B3D38">
        <w:rPr>
          <w:rFonts w:ascii="Cambria" w:hAnsi="Cambria"/>
          <w:color w:val="000000"/>
        </w:rPr>
        <w:t>Public funding contributions to political parties</w:t>
      </w:r>
      <w:bookmarkEnd w:id="474"/>
      <w:bookmarkEnd w:id="475"/>
    </w:p>
    <w:p w14:paraId="49F74192" w14:textId="77777777" w:rsidR="00723433" w:rsidRDefault="008C51EA" w:rsidP="00F13A6F">
      <w:pPr>
        <w:spacing w:line="360" w:lineRule="auto"/>
        <w:jc w:val="both"/>
        <w:rPr>
          <w:rFonts w:ascii="Cambria" w:hAnsi="Cambria"/>
          <w:sz w:val="24"/>
        </w:rPr>
      </w:pPr>
      <w:r w:rsidRPr="00F13A6F">
        <w:rPr>
          <w:rFonts w:ascii="Cambria" w:hAnsi="Cambria"/>
          <w:sz w:val="24"/>
        </w:rPr>
        <w:t>According to</w:t>
      </w:r>
      <w:r w:rsidR="007628A4">
        <w:rPr>
          <w:rFonts w:ascii="Cambria" w:hAnsi="Cambria"/>
          <w:sz w:val="24"/>
        </w:rPr>
        <w:t xml:space="preserve"> the</w:t>
      </w:r>
      <w:r w:rsidRPr="00F13A6F">
        <w:rPr>
          <w:rFonts w:ascii="Cambria" w:hAnsi="Cambria"/>
          <w:sz w:val="24"/>
        </w:rPr>
        <w:t xml:space="preserve"> OECD (2016), public funding directed towards political parties is a strong mechanism for balancing the playing field in the process of democratic competition. Private contributions to politics are necessary and have a fundamental role in the democratic process. However, when parties’ income sources are highly dependent on big donors they become vulnerable to the risk of policy capture by powerful special interests. </w:t>
      </w:r>
    </w:p>
    <w:p w14:paraId="4CCF6C12" w14:textId="7E86BF4E" w:rsidR="00F13A6F" w:rsidRDefault="00723433" w:rsidP="00F13A6F">
      <w:pPr>
        <w:spacing w:line="360" w:lineRule="auto"/>
        <w:jc w:val="both"/>
        <w:rPr>
          <w:rFonts w:ascii="Cambria" w:hAnsi="Cambria"/>
        </w:rPr>
      </w:pPr>
      <w:r>
        <w:rPr>
          <w:rFonts w:ascii="Cambria" w:hAnsi="Cambria"/>
          <w:sz w:val="24"/>
        </w:rPr>
        <w:t>Additionally</w:t>
      </w:r>
      <w:r w:rsidR="008C51EA" w:rsidRPr="00F13A6F">
        <w:rPr>
          <w:rFonts w:ascii="Cambria" w:hAnsi="Cambria"/>
          <w:sz w:val="24"/>
        </w:rPr>
        <w:t xml:space="preserve">, the specific </w:t>
      </w:r>
      <w:r w:rsidR="007628A4" w:rsidRPr="00F13A6F">
        <w:rPr>
          <w:rFonts w:ascii="Cambria" w:hAnsi="Cambria"/>
          <w:sz w:val="24"/>
        </w:rPr>
        <w:t>mechanisms chosen to allocate public funds have</w:t>
      </w:r>
      <w:r w:rsidR="008C51EA" w:rsidRPr="00F13A6F">
        <w:rPr>
          <w:rFonts w:ascii="Cambria" w:hAnsi="Cambria"/>
          <w:sz w:val="24"/>
        </w:rPr>
        <w:t xml:space="preserve"> important consequences on democratic competition and equity among parties. For example, </w:t>
      </w:r>
      <w:r w:rsidR="007628A4">
        <w:rPr>
          <w:rFonts w:ascii="Cambria" w:hAnsi="Cambria"/>
          <w:sz w:val="24"/>
        </w:rPr>
        <w:t xml:space="preserve">the </w:t>
      </w:r>
      <w:r w:rsidR="008C51EA" w:rsidRPr="00F13A6F">
        <w:rPr>
          <w:rFonts w:ascii="Cambria" w:hAnsi="Cambria"/>
          <w:sz w:val="24"/>
        </w:rPr>
        <w:t>OECD (2016) states that public funding allocated based on previous electoral performances “may result in an uneven playing field for challengers and smaller parties” (p. 41). It is also recommended that public funds should be extended beyond campaign</w:t>
      </w:r>
      <w:ins w:id="476" w:author="Mario Alonso Rodríguez Vigueras" w:date="2017-04-26T11:51:00Z">
        <w:r w:rsidR="001B54E9">
          <w:rPr>
            <w:rFonts w:ascii="Cambria" w:hAnsi="Cambria"/>
            <w:sz w:val="24"/>
          </w:rPr>
          <w:t>ing</w:t>
        </w:r>
      </w:ins>
      <w:r w:rsidR="008C51EA" w:rsidRPr="00F13A6F">
        <w:rPr>
          <w:rFonts w:ascii="Cambria" w:hAnsi="Cambria"/>
          <w:sz w:val="24"/>
        </w:rPr>
        <w:t xml:space="preserve"> period</w:t>
      </w:r>
      <w:ins w:id="477" w:author="Mario Alonso Rodríguez Vigueras" w:date="2017-04-26T11:51:00Z">
        <w:r w:rsidR="001B54E9">
          <w:rPr>
            <w:rFonts w:ascii="Cambria" w:hAnsi="Cambria"/>
            <w:sz w:val="24"/>
          </w:rPr>
          <w:t>s</w:t>
        </w:r>
      </w:ins>
      <w:r w:rsidR="008C51EA" w:rsidRPr="00F13A6F">
        <w:rPr>
          <w:rFonts w:ascii="Cambria" w:hAnsi="Cambria"/>
          <w:sz w:val="24"/>
        </w:rPr>
        <w:t>, and finance the whole political cycle of parties. “To be effective, a comprehensive regulation of political finance should focus on the whole cycle including the pre-campaign phase, the campaigning period itself, and the period once the elected</w:t>
      </w:r>
      <w:r w:rsidR="00F13A6F" w:rsidRPr="00F13A6F">
        <w:rPr>
          <w:rFonts w:ascii="Cambria" w:hAnsi="Cambria"/>
          <w:sz w:val="24"/>
        </w:rPr>
        <w:t xml:space="preserve"> official takes office” (p.28)</w:t>
      </w:r>
      <w:r w:rsidR="008C51EA" w:rsidRPr="008B3D38">
        <w:rPr>
          <w:rFonts w:ascii="Cambria" w:hAnsi="Cambria"/>
        </w:rPr>
        <w:tab/>
      </w:r>
    </w:p>
    <w:p w14:paraId="40A39730" w14:textId="7EA5EF87" w:rsidR="008C51EA" w:rsidRPr="00F13A6F" w:rsidRDefault="008C51EA" w:rsidP="00F13A6F">
      <w:pPr>
        <w:spacing w:line="360" w:lineRule="auto"/>
        <w:jc w:val="both"/>
        <w:rPr>
          <w:rFonts w:ascii="Cambria" w:hAnsi="Cambria"/>
          <w:sz w:val="24"/>
        </w:rPr>
      </w:pPr>
      <w:r w:rsidRPr="00F13A6F">
        <w:rPr>
          <w:rFonts w:ascii="Cambria" w:hAnsi="Cambria"/>
          <w:sz w:val="24"/>
        </w:rPr>
        <w:lastRenderedPageBreak/>
        <w:t xml:space="preserve">The pre-2016 Chilean electoral system achieves the first equity criteria, since it allocates funds on the performance of current election, with a formula based on the amount of votes each candidate gets. However, public funding is only allocated for campaigning, excluding the </w:t>
      </w:r>
      <w:r w:rsidR="00E3110F">
        <w:rPr>
          <w:rFonts w:ascii="Cambria" w:hAnsi="Cambria"/>
          <w:sz w:val="24"/>
        </w:rPr>
        <w:t>broad</w:t>
      </w:r>
      <w:r w:rsidRPr="00F13A6F">
        <w:rPr>
          <w:rFonts w:ascii="Cambria" w:hAnsi="Cambria"/>
          <w:sz w:val="24"/>
        </w:rPr>
        <w:t xml:space="preserve"> political cycle. </w:t>
      </w:r>
      <w:r w:rsidR="00E3110F">
        <w:rPr>
          <w:rFonts w:ascii="Cambria" w:hAnsi="Cambria"/>
          <w:sz w:val="24"/>
        </w:rPr>
        <w:t>The</w:t>
      </w:r>
      <w:r w:rsidRPr="00F13A6F">
        <w:rPr>
          <w:rFonts w:ascii="Cambria" w:hAnsi="Cambria"/>
          <w:sz w:val="24"/>
        </w:rPr>
        <w:t xml:space="preserve"> </w:t>
      </w:r>
      <w:r w:rsidR="00E3110F">
        <w:rPr>
          <w:rFonts w:ascii="Cambria" w:hAnsi="Cambria"/>
          <w:sz w:val="24"/>
        </w:rPr>
        <w:t>n</w:t>
      </w:r>
      <w:r w:rsidRPr="00F13A6F">
        <w:rPr>
          <w:rFonts w:ascii="Cambria" w:hAnsi="Cambria"/>
          <w:sz w:val="24"/>
        </w:rPr>
        <w:t xml:space="preserve">ew legislation allocates public funds to political parties for their daily activities, conditional on transparency and civil society involvement activities. Thus, in this new setting, campaigning funds would represent 50% of public funds disbursement towards parties. The other 50% would be allocated based on </w:t>
      </w:r>
      <w:r w:rsidR="00E3110F">
        <w:rPr>
          <w:rFonts w:ascii="Cambria" w:hAnsi="Cambria"/>
          <w:sz w:val="24"/>
        </w:rPr>
        <w:t>Congress</w:t>
      </w:r>
      <w:r w:rsidRPr="00F13A6F">
        <w:rPr>
          <w:rFonts w:ascii="Cambria" w:hAnsi="Cambria"/>
          <w:sz w:val="24"/>
        </w:rPr>
        <w:t xml:space="preserve"> representation and conditional on civil society involvement activities. In order to foster small donation</w:t>
      </w:r>
      <w:ins w:id="478" w:author="Mario Alonso Rodríguez Vigueras" w:date="2017-04-26T11:52:00Z">
        <w:r w:rsidR="001B54E9">
          <w:rPr>
            <w:rFonts w:ascii="Cambria" w:hAnsi="Cambria"/>
            <w:sz w:val="24"/>
          </w:rPr>
          <w:t>s</w:t>
        </w:r>
      </w:ins>
      <w:r w:rsidRPr="00F13A6F">
        <w:rPr>
          <w:rFonts w:ascii="Cambria" w:hAnsi="Cambria"/>
          <w:sz w:val="24"/>
        </w:rPr>
        <w:t xml:space="preserve"> and civil society involvement, a matching fund system is proposed, </w:t>
      </w:r>
      <w:del w:id="479" w:author="Mario Alonso Rodríguez Vigueras" w:date="2017-04-26T11:52:00Z">
        <w:r w:rsidRPr="00F13A6F" w:rsidDel="001B54E9">
          <w:rPr>
            <w:rFonts w:ascii="Cambria" w:hAnsi="Cambria"/>
            <w:sz w:val="24"/>
          </w:rPr>
          <w:delText xml:space="preserve">on </w:delText>
        </w:r>
      </w:del>
      <w:ins w:id="480" w:author="Mario Alonso Rodríguez Vigueras" w:date="2017-04-26T11:52:00Z">
        <w:r w:rsidR="001B54E9">
          <w:rPr>
            <w:rFonts w:ascii="Cambria" w:hAnsi="Cambria"/>
            <w:sz w:val="24"/>
          </w:rPr>
          <w:t>for</w:t>
        </w:r>
        <w:r w:rsidR="001B54E9" w:rsidRPr="00F13A6F">
          <w:rPr>
            <w:rFonts w:ascii="Cambria" w:hAnsi="Cambria"/>
            <w:sz w:val="24"/>
          </w:rPr>
          <w:t xml:space="preserve"> </w:t>
        </w:r>
      </w:ins>
      <w:r w:rsidRPr="00F13A6F">
        <w:rPr>
          <w:rFonts w:ascii="Cambria" w:hAnsi="Cambria"/>
          <w:sz w:val="24"/>
        </w:rPr>
        <w:t>which the state will provide additional funds to parties based on small donations received by citizens, which reduces the risk of policy capture by big donors</w:t>
      </w:r>
      <w:ins w:id="481" w:author="Mario Alonso Rodríguez Vigueras" w:date="2017-04-26T11:52:00Z">
        <w:r w:rsidR="001B54E9">
          <w:rPr>
            <w:rFonts w:ascii="Cambria" w:hAnsi="Cambria"/>
            <w:sz w:val="24"/>
          </w:rPr>
          <w:t>.</w:t>
        </w:r>
      </w:ins>
      <w:r w:rsidRPr="00F13A6F">
        <w:rPr>
          <w:rFonts w:ascii="Cambria" w:hAnsi="Cambria"/>
          <w:sz w:val="24"/>
        </w:rPr>
        <w:t xml:space="preserve"> (Engel 2015, p. 72)</w:t>
      </w:r>
    </w:p>
    <w:p w14:paraId="5EEBEDEB" w14:textId="4748C57C" w:rsidR="008C51EA" w:rsidRPr="00914C79" w:rsidRDefault="008C51EA" w:rsidP="00F13A6F">
      <w:pPr>
        <w:spacing w:line="360" w:lineRule="auto"/>
        <w:jc w:val="both"/>
        <w:rPr>
          <w:rFonts w:ascii="Cambria" w:hAnsi="Cambria"/>
          <w:sz w:val="24"/>
        </w:rPr>
      </w:pPr>
      <w:r w:rsidRPr="00914C79">
        <w:rPr>
          <w:rFonts w:ascii="Cambria" w:hAnsi="Cambria"/>
          <w:sz w:val="24"/>
        </w:rPr>
        <w:t xml:space="preserve">Another improvement is </w:t>
      </w:r>
      <w:r w:rsidR="00914C79" w:rsidRPr="00914C79">
        <w:rPr>
          <w:rFonts w:ascii="Cambria" w:hAnsi="Cambria"/>
          <w:sz w:val="24"/>
        </w:rPr>
        <w:t>centred</w:t>
      </w:r>
      <w:r w:rsidRPr="00914C79">
        <w:rPr>
          <w:rFonts w:ascii="Cambria" w:hAnsi="Cambria"/>
          <w:sz w:val="24"/>
        </w:rPr>
        <w:t xml:space="preserve"> </w:t>
      </w:r>
      <w:r w:rsidR="00914C79">
        <w:rPr>
          <w:rFonts w:ascii="Cambria" w:hAnsi="Cambria"/>
          <w:sz w:val="24"/>
        </w:rPr>
        <w:t>on</w:t>
      </w:r>
      <w:r w:rsidRPr="00914C79">
        <w:rPr>
          <w:rFonts w:ascii="Cambria" w:hAnsi="Cambria"/>
          <w:sz w:val="24"/>
        </w:rPr>
        <w:t xml:space="preserve"> mechanisms to promote gender equality through public funding. According to </w:t>
      </w:r>
      <w:r w:rsidR="00914C79">
        <w:rPr>
          <w:rFonts w:ascii="Cambria" w:hAnsi="Cambria"/>
          <w:sz w:val="24"/>
        </w:rPr>
        <w:t xml:space="preserve">the </w:t>
      </w:r>
      <w:r w:rsidRPr="00914C79">
        <w:rPr>
          <w:rFonts w:ascii="Cambria" w:hAnsi="Cambria"/>
          <w:sz w:val="24"/>
        </w:rPr>
        <w:t xml:space="preserve">OECD, political finance for female candidates “remains one of the greatest </w:t>
      </w:r>
      <w:commentRangeStart w:id="482"/>
      <w:r w:rsidRPr="00914C79">
        <w:rPr>
          <w:rFonts w:ascii="Cambria" w:hAnsi="Cambria"/>
          <w:sz w:val="24"/>
        </w:rPr>
        <w:t>areas</w:t>
      </w:r>
      <w:commentRangeEnd w:id="482"/>
      <w:r w:rsidR="001B54E9">
        <w:rPr>
          <w:rStyle w:val="Refdecomentario"/>
        </w:rPr>
        <w:commentReference w:id="482"/>
      </w:r>
      <w:r w:rsidRPr="00914C79">
        <w:rPr>
          <w:rFonts w:ascii="Cambria" w:hAnsi="Cambria"/>
          <w:sz w:val="24"/>
        </w:rPr>
        <w:t xml:space="preserve"> to their entry into politics” (p. 43). The new electoral law made improvements using a quota policy of 40/60, </w:t>
      </w:r>
      <w:del w:id="483" w:author="Mario Alonso Rodríguez Vigueras" w:date="2017-04-26T11:53:00Z">
        <w:r w:rsidRPr="00914C79" w:rsidDel="001B54E9">
          <w:rPr>
            <w:rFonts w:ascii="Cambria" w:hAnsi="Cambria"/>
            <w:sz w:val="24"/>
          </w:rPr>
          <w:delText xml:space="preserve">where </w:delText>
        </w:r>
      </w:del>
      <w:ins w:id="484" w:author="Mario Alonso Rodríguez Vigueras" w:date="2017-04-26T11:53:00Z">
        <w:r w:rsidR="001B54E9">
          <w:rPr>
            <w:rFonts w:ascii="Cambria" w:hAnsi="Cambria"/>
            <w:sz w:val="24"/>
          </w:rPr>
          <w:t>which meant</w:t>
        </w:r>
        <w:r w:rsidR="001B54E9" w:rsidRPr="00914C79">
          <w:rPr>
            <w:rFonts w:ascii="Cambria" w:hAnsi="Cambria"/>
            <w:sz w:val="24"/>
          </w:rPr>
          <w:t xml:space="preserve"> </w:t>
        </w:r>
      </w:ins>
      <w:r w:rsidRPr="00914C79">
        <w:rPr>
          <w:rFonts w:ascii="Cambria" w:hAnsi="Cambria"/>
          <w:sz w:val="24"/>
        </w:rPr>
        <w:t>no gender could have less than 40% representation of overall candidacy in every electoral district. In addition, at least 10% of public funding provided to political parties will be directed towards activities that promote the participation of women in politics (Figueroa</w:t>
      </w:r>
      <w:r w:rsidR="00BF09A8">
        <w:rPr>
          <w:rFonts w:ascii="Cambria" w:hAnsi="Cambria"/>
          <w:sz w:val="24"/>
        </w:rPr>
        <w:t>,</w:t>
      </w:r>
      <w:r w:rsidRPr="00914C79">
        <w:rPr>
          <w:rFonts w:ascii="Cambria" w:hAnsi="Cambria"/>
          <w:sz w:val="24"/>
        </w:rPr>
        <w:t xml:space="preserve"> 2016</w:t>
      </w:r>
      <w:r w:rsidR="00BF09A8">
        <w:rPr>
          <w:rFonts w:ascii="Cambria" w:hAnsi="Cambria"/>
          <w:sz w:val="24"/>
        </w:rPr>
        <w:t>,</w:t>
      </w:r>
      <w:r w:rsidRPr="00914C79">
        <w:rPr>
          <w:rFonts w:ascii="Cambria" w:hAnsi="Cambria"/>
          <w:sz w:val="24"/>
        </w:rPr>
        <w:t xml:space="preserve"> p. 127)</w:t>
      </w:r>
    </w:p>
    <w:p w14:paraId="1C133647" w14:textId="4D258E1D" w:rsidR="008C51EA" w:rsidRPr="008B3D38" w:rsidRDefault="008C51EA" w:rsidP="008C51EA">
      <w:pPr>
        <w:pStyle w:val="Ttulo3"/>
        <w:spacing w:line="360" w:lineRule="auto"/>
        <w:rPr>
          <w:rFonts w:ascii="Cambria" w:hAnsi="Cambria"/>
          <w:color w:val="000000"/>
        </w:rPr>
      </w:pPr>
      <w:bookmarkStart w:id="485" w:name="_Toc480752341"/>
      <w:bookmarkStart w:id="486" w:name="_Toc354842895"/>
      <w:r w:rsidRPr="008B3D38">
        <w:rPr>
          <w:rFonts w:ascii="Cambria" w:hAnsi="Cambria"/>
          <w:color w:val="000000"/>
        </w:rPr>
        <w:t>Ban</w:t>
      </w:r>
      <w:r w:rsidR="00BF09A8">
        <w:rPr>
          <w:rFonts w:ascii="Cambria" w:hAnsi="Cambria"/>
          <w:color w:val="000000"/>
        </w:rPr>
        <w:t>s and limits on private income and</w:t>
      </w:r>
      <w:r w:rsidRPr="008B3D38">
        <w:rPr>
          <w:rFonts w:ascii="Cambria" w:hAnsi="Cambria"/>
          <w:color w:val="000000"/>
        </w:rPr>
        <w:t xml:space="preserve"> limits on spending</w:t>
      </w:r>
      <w:bookmarkEnd w:id="485"/>
      <w:bookmarkEnd w:id="486"/>
    </w:p>
    <w:p w14:paraId="6D9D27AB" w14:textId="33780544" w:rsidR="008C51EA" w:rsidRPr="00F13A6F" w:rsidRDefault="00BF09A8" w:rsidP="00F13A6F">
      <w:pPr>
        <w:spacing w:line="360" w:lineRule="auto"/>
        <w:jc w:val="both"/>
        <w:rPr>
          <w:rFonts w:ascii="Cambria" w:hAnsi="Cambria"/>
          <w:sz w:val="24"/>
        </w:rPr>
      </w:pPr>
      <w:r>
        <w:rPr>
          <w:rFonts w:ascii="Cambria" w:hAnsi="Cambria"/>
          <w:sz w:val="24"/>
        </w:rPr>
        <w:t xml:space="preserve">The </w:t>
      </w:r>
      <w:r w:rsidR="008C51EA" w:rsidRPr="00F13A6F">
        <w:rPr>
          <w:rFonts w:ascii="Cambria" w:hAnsi="Cambria"/>
          <w:sz w:val="24"/>
        </w:rPr>
        <w:t xml:space="preserve">OECD </w:t>
      </w:r>
      <w:r>
        <w:rPr>
          <w:rFonts w:ascii="Cambria" w:hAnsi="Cambria"/>
          <w:sz w:val="24"/>
        </w:rPr>
        <w:t>deems</w:t>
      </w:r>
      <w:r w:rsidR="008C51EA" w:rsidRPr="00F13A6F">
        <w:rPr>
          <w:rFonts w:ascii="Cambria" w:hAnsi="Cambria"/>
          <w:sz w:val="24"/>
        </w:rPr>
        <w:t xml:space="preserve"> private funding to politics an important channel for the political expression of citizens. However, when it is not regulated in a proper manner, it can turn into a main source of policy capture (p. 46). Here, there are some imbalances in the Chilean party finance landscape regulation. First, there is strong participation of private income in political parties’ budget, reaching more than 80% of the overall budget, compared to the OECD average of around 20</w:t>
      </w:r>
      <w:commentRangeStart w:id="487"/>
      <w:r w:rsidR="008C51EA" w:rsidRPr="00F13A6F">
        <w:rPr>
          <w:rFonts w:ascii="Cambria" w:hAnsi="Cambria"/>
          <w:sz w:val="24"/>
        </w:rPr>
        <w:t>%</w:t>
      </w:r>
      <w:r w:rsidR="008C51EA" w:rsidRPr="00F13A6F">
        <w:rPr>
          <w:rFonts w:ascii="Cambria" w:hAnsi="Cambria"/>
          <w:sz w:val="24"/>
          <w:vertAlign w:val="superscript"/>
        </w:rPr>
        <w:footnoteReference w:id="4"/>
      </w:r>
      <w:commentRangeEnd w:id="487"/>
      <w:r w:rsidR="001B54E9">
        <w:rPr>
          <w:rStyle w:val="Refdecomentario"/>
        </w:rPr>
        <w:commentReference w:id="487"/>
      </w:r>
      <w:ins w:id="488" w:author="Mario Alonso Rodríguez Vigueras" w:date="2017-04-26T11:54:00Z">
        <w:r w:rsidR="001B54E9">
          <w:rPr>
            <w:rFonts w:ascii="Cambria" w:hAnsi="Cambria"/>
            <w:sz w:val="24"/>
          </w:rPr>
          <w:t xml:space="preserve"> (IDEA 2014)</w:t>
        </w:r>
      </w:ins>
      <w:r w:rsidR="008C51EA" w:rsidRPr="00F13A6F">
        <w:rPr>
          <w:rFonts w:ascii="Cambria" w:hAnsi="Cambria"/>
          <w:sz w:val="24"/>
        </w:rPr>
        <w:t>.  Second</w:t>
      </w:r>
      <w:r w:rsidR="00A01F18">
        <w:rPr>
          <w:rFonts w:ascii="Cambria" w:hAnsi="Cambria"/>
          <w:sz w:val="24"/>
        </w:rPr>
        <w:t>,</w:t>
      </w:r>
      <w:r w:rsidR="008C51EA" w:rsidRPr="00F13A6F">
        <w:rPr>
          <w:rFonts w:ascii="Cambria" w:hAnsi="Cambria"/>
          <w:sz w:val="24"/>
        </w:rPr>
        <w:t xml:space="preserve"> natural </w:t>
      </w:r>
      <w:r w:rsidR="00A01F18">
        <w:rPr>
          <w:rFonts w:ascii="Cambria" w:hAnsi="Cambria"/>
          <w:sz w:val="24"/>
        </w:rPr>
        <w:t>citizens</w:t>
      </w:r>
      <w:r w:rsidR="008C51EA" w:rsidRPr="00F13A6F">
        <w:rPr>
          <w:rFonts w:ascii="Cambria" w:hAnsi="Cambria"/>
          <w:sz w:val="24"/>
        </w:rPr>
        <w:t xml:space="preserve"> as well as private companies are allowed</w:t>
      </w:r>
      <w:r w:rsidR="00A01F18">
        <w:rPr>
          <w:rFonts w:ascii="Cambria" w:hAnsi="Cambria"/>
          <w:sz w:val="24"/>
        </w:rPr>
        <w:t xml:space="preserve"> to </w:t>
      </w:r>
      <w:r w:rsidR="00A01F18">
        <w:rPr>
          <w:rFonts w:ascii="Cambria" w:hAnsi="Cambria"/>
          <w:sz w:val="24"/>
        </w:rPr>
        <w:lastRenderedPageBreak/>
        <w:t>contribute to party finance</w:t>
      </w:r>
      <w:r w:rsidR="008C51EA" w:rsidRPr="00F13A6F">
        <w:rPr>
          <w:rFonts w:ascii="Cambria" w:hAnsi="Cambria"/>
          <w:sz w:val="24"/>
        </w:rPr>
        <w:t xml:space="preserve"> to safeguard the anonymity of their identity. Third, there is no ceiling on private income donations to political parties.</w:t>
      </w:r>
    </w:p>
    <w:p w14:paraId="5EDCF144" w14:textId="7393B71C" w:rsidR="008C51EA" w:rsidRPr="00F13A6F" w:rsidRDefault="00A01F18" w:rsidP="00F13A6F">
      <w:pPr>
        <w:spacing w:line="360" w:lineRule="auto"/>
        <w:jc w:val="both"/>
        <w:rPr>
          <w:rFonts w:ascii="Cambria" w:hAnsi="Cambria"/>
          <w:sz w:val="24"/>
        </w:rPr>
      </w:pPr>
      <w:r>
        <w:rPr>
          <w:rFonts w:ascii="Cambria" w:hAnsi="Cambria"/>
          <w:sz w:val="24"/>
        </w:rPr>
        <w:t>The</w:t>
      </w:r>
      <w:r w:rsidRPr="00F13A6F">
        <w:rPr>
          <w:rFonts w:ascii="Cambria" w:hAnsi="Cambria"/>
          <w:sz w:val="24"/>
        </w:rPr>
        <w:t xml:space="preserve"> Engel commission (Engel 2015) </w:t>
      </w:r>
      <w:r>
        <w:rPr>
          <w:rFonts w:ascii="Cambria" w:hAnsi="Cambria"/>
          <w:sz w:val="24"/>
        </w:rPr>
        <w:t>produced r</w:t>
      </w:r>
      <w:r w:rsidR="008C51EA" w:rsidRPr="00F13A6F">
        <w:rPr>
          <w:rFonts w:ascii="Cambria" w:hAnsi="Cambria"/>
          <w:sz w:val="24"/>
        </w:rPr>
        <w:t xml:space="preserve">ecommendations </w:t>
      </w:r>
      <w:r w:rsidRPr="00F13A6F">
        <w:rPr>
          <w:rFonts w:ascii="Cambria" w:hAnsi="Cambria"/>
          <w:sz w:val="24"/>
        </w:rPr>
        <w:t xml:space="preserve">on </w:t>
      </w:r>
      <w:r>
        <w:rPr>
          <w:rFonts w:ascii="Cambria" w:hAnsi="Cambria"/>
          <w:sz w:val="24"/>
        </w:rPr>
        <w:t>the</w:t>
      </w:r>
      <w:r w:rsidRPr="00F13A6F">
        <w:rPr>
          <w:rFonts w:ascii="Cambria" w:hAnsi="Cambria"/>
          <w:sz w:val="24"/>
        </w:rPr>
        <w:t xml:space="preserve"> matter </w:t>
      </w:r>
      <w:r w:rsidR="008C51EA" w:rsidRPr="00F13A6F">
        <w:rPr>
          <w:rFonts w:ascii="Cambria" w:hAnsi="Cambria"/>
          <w:sz w:val="24"/>
        </w:rPr>
        <w:t>aligned with OECD</w:t>
      </w:r>
      <w:r>
        <w:rPr>
          <w:rFonts w:ascii="Cambria" w:hAnsi="Cambria"/>
          <w:sz w:val="24"/>
        </w:rPr>
        <w:t xml:space="preserve">’s best practices, which were </w:t>
      </w:r>
      <w:r w:rsidR="008C51EA" w:rsidRPr="00F13A6F">
        <w:rPr>
          <w:rFonts w:ascii="Cambria" w:hAnsi="Cambria"/>
          <w:sz w:val="24"/>
        </w:rPr>
        <w:t>later enacted by law in the 2016 agenda. Important increases in public funding as well as more stringent limits on private donations were promoted to better balance both income sources in party budget. Overall spending limits were reduced by 50%, and limits were set in every electoral district</w:t>
      </w:r>
      <w:del w:id="489" w:author="Mario Alonso Rodríguez Vigueras" w:date="2017-04-26T11:55:00Z">
        <w:r w:rsidR="008C51EA" w:rsidRPr="00F13A6F" w:rsidDel="001B54E9">
          <w:rPr>
            <w:rFonts w:ascii="Cambria" w:hAnsi="Cambria"/>
            <w:sz w:val="24"/>
          </w:rPr>
          <w:delText xml:space="preserve"> in </w:delText>
        </w:r>
        <w:r w:rsidDel="001B54E9">
          <w:rPr>
            <w:rFonts w:ascii="Cambria" w:hAnsi="Cambria"/>
            <w:sz w:val="24"/>
          </w:rPr>
          <w:delText>the</w:delText>
        </w:r>
        <w:r w:rsidR="008C51EA" w:rsidRPr="00F13A6F" w:rsidDel="001B54E9">
          <w:rPr>
            <w:rFonts w:ascii="Cambria" w:hAnsi="Cambria"/>
            <w:sz w:val="24"/>
          </w:rPr>
          <w:delText xml:space="preserve"> matter</w:delText>
        </w:r>
      </w:del>
      <w:r w:rsidR="008C51EA" w:rsidRPr="00F13A6F">
        <w:rPr>
          <w:rFonts w:ascii="Cambria" w:hAnsi="Cambria"/>
          <w:sz w:val="24"/>
        </w:rPr>
        <w:t>. Important reductions on individual contributions were made, aiming to reduce the risk of policy capture and possible pressure from donors to candidates upon election.</w:t>
      </w:r>
    </w:p>
    <w:p w14:paraId="5D20A4CE" w14:textId="07D8FD50" w:rsidR="008C51EA" w:rsidRPr="00F13A6F" w:rsidRDefault="008C51EA" w:rsidP="00F13A6F">
      <w:pPr>
        <w:spacing w:line="360" w:lineRule="auto"/>
        <w:jc w:val="both"/>
        <w:rPr>
          <w:rFonts w:ascii="Cambria" w:hAnsi="Cambria"/>
          <w:sz w:val="24"/>
        </w:rPr>
      </w:pPr>
      <w:r w:rsidRPr="00F13A6F">
        <w:rPr>
          <w:rFonts w:ascii="Cambria" w:hAnsi="Cambria"/>
          <w:sz w:val="24"/>
        </w:rPr>
        <w:t xml:space="preserve">Moreover, contributions from legal entities to political parties are prohibited. According to Figueroa (2016), the rationale is that they represent interests rather than preferences, since their relationship with politics is based on maximizing their profits rather than </w:t>
      </w:r>
      <w:r w:rsidR="00732C8B">
        <w:rPr>
          <w:rFonts w:ascii="Cambria" w:hAnsi="Cambria"/>
          <w:sz w:val="24"/>
        </w:rPr>
        <w:t xml:space="preserve">an </w:t>
      </w:r>
      <w:r w:rsidRPr="00F13A6F">
        <w:rPr>
          <w:rFonts w:ascii="Cambria" w:hAnsi="Cambria"/>
          <w:sz w:val="24"/>
        </w:rPr>
        <w:t xml:space="preserve">advocacy on a political position. In addition, anonymous donations were also banned, </w:t>
      </w:r>
      <w:r w:rsidR="00732C8B">
        <w:rPr>
          <w:rFonts w:ascii="Cambria" w:hAnsi="Cambria"/>
          <w:sz w:val="24"/>
        </w:rPr>
        <w:t>according</w:t>
      </w:r>
      <w:r w:rsidRPr="00F13A6F">
        <w:rPr>
          <w:rFonts w:ascii="Cambria" w:hAnsi="Cambria"/>
          <w:sz w:val="24"/>
        </w:rPr>
        <w:t xml:space="preserve"> </w:t>
      </w:r>
      <w:r w:rsidR="00732C8B">
        <w:rPr>
          <w:rFonts w:ascii="Cambria" w:hAnsi="Cambria"/>
          <w:sz w:val="24"/>
        </w:rPr>
        <w:t>to</w:t>
      </w:r>
      <w:r w:rsidRPr="00F13A6F">
        <w:rPr>
          <w:rFonts w:ascii="Cambria" w:hAnsi="Cambria"/>
          <w:sz w:val="24"/>
        </w:rPr>
        <w:t xml:space="preserve"> best </w:t>
      </w:r>
      <w:commentRangeStart w:id="490"/>
      <w:r w:rsidRPr="00F13A6F">
        <w:rPr>
          <w:rFonts w:ascii="Cambria" w:hAnsi="Cambria"/>
          <w:sz w:val="24"/>
        </w:rPr>
        <w:t>practices</w:t>
      </w:r>
      <w:commentRangeEnd w:id="490"/>
      <w:r w:rsidR="001B54E9">
        <w:rPr>
          <w:rStyle w:val="Refdecomentario"/>
        </w:rPr>
        <w:commentReference w:id="490"/>
      </w:r>
      <w:r w:rsidRPr="00F13A6F">
        <w:rPr>
          <w:rFonts w:ascii="Cambria" w:hAnsi="Cambria"/>
          <w:sz w:val="24"/>
        </w:rPr>
        <w:t xml:space="preserve">. </w:t>
      </w:r>
      <w:r w:rsidR="00732C8B">
        <w:rPr>
          <w:rFonts w:ascii="Cambria" w:eastAsia="Helvetica Neue" w:hAnsi="Cambria" w:cs="Helvetica Neue"/>
          <w:sz w:val="24"/>
        </w:rPr>
        <w:tab/>
        <w:t xml:space="preserve"> </w:t>
      </w:r>
      <w:r w:rsidR="00732C8B">
        <w:rPr>
          <w:rFonts w:ascii="Cambria" w:eastAsia="Helvetica Neue" w:hAnsi="Cambria" w:cs="Helvetica Neue"/>
          <w:sz w:val="24"/>
        </w:rPr>
        <w:tab/>
        <w:t xml:space="preserve"> </w:t>
      </w:r>
    </w:p>
    <w:p w14:paraId="485F4A47" w14:textId="3B485D6A" w:rsidR="008C51EA" w:rsidRPr="006A5F58" w:rsidRDefault="008C51EA" w:rsidP="008C51EA">
      <w:pPr>
        <w:pStyle w:val="Ttulo3"/>
        <w:spacing w:line="360" w:lineRule="auto"/>
        <w:rPr>
          <w:rFonts w:ascii="Cambria" w:hAnsi="Cambria"/>
          <w:color w:val="000000"/>
        </w:rPr>
      </w:pPr>
      <w:bookmarkStart w:id="491" w:name="_Toc480752342"/>
      <w:bookmarkStart w:id="492" w:name="_Toc354842896"/>
      <w:r w:rsidRPr="006A5F58">
        <w:rPr>
          <w:rFonts w:ascii="Cambria" w:hAnsi="Cambria"/>
          <w:color w:val="000000"/>
        </w:rPr>
        <w:t>Oversight and sanctions</w:t>
      </w:r>
      <w:bookmarkEnd w:id="491"/>
      <w:bookmarkEnd w:id="492"/>
    </w:p>
    <w:p w14:paraId="51893D34" w14:textId="168C5BA2" w:rsidR="008C51EA" w:rsidRPr="00F13A6F" w:rsidRDefault="008C51EA" w:rsidP="00F13A6F">
      <w:pPr>
        <w:spacing w:line="360" w:lineRule="auto"/>
        <w:jc w:val="both"/>
        <w:rPr>
          <w:rFonts w:ascii="Cambria" w:hAnsi="Cambria"/>
          <w:sz w:val="24"/>
        </w:rPr>
      </w:pPr>
      <w:r w:rsidRPr="00F13A6F">
        <w:rPr>
          <w:rFonts w:ascii="Cambria" w:hAnsi="Cambria"/>
          <w:sz w:val="24"/>
        </w:rPr>
        <w:t>In the Latin American landscape, it is widely recognized that</w:t>
      </w:r>
      <w:r w:rsidR="00ED72F3">
        <w:rPr>
          <w:rFonts w:ascii="Cambria" w:hAnsi="Cambria"/>
          <w:sz w:val="24"/>
        </w:rPr>
        <w:t xml:space="preserve"> there</w:t>
      </w:r>
      <w:r w:rsidRPr="00F13A6F">
        <w:rPr>
          <w:rFonts w:ascii="Cambria" w:hAnsi="Cambria"/>
          <w:sz w:val="24"/>
        </w:rPr>
        <w:t xml:space="preserve"> exists an important implementation gap between regulation in </w:t>
      </w:r>
      <w:r w:rsidR="00ED72F3">
        <w:rPr>
          <w:rFonts w:ascii="Cambria" w:hAnsi="Cambria"/>
          <w:sz w:val="24"/>
        </w:rPr>
        <w:t>political f</w:t>
      </w:r>
      <w:r w:rsidRPr="00F13A6F">
        <w:rPr>
          <w:rFonts w:ascii="Cambria" w:hAnsi="Cambria"/>
          <w:sz w:val="24"/>
        </w:rPr>
        <w:t>inance and the current lev</w:t>
      </w:r>
      <w:r w:rsidR="00ED72F3">
        <w:rPr>
          <w:rFonts w:ascii="Cambria" w:hAnsi="Cambria"/>
          <w:sz w:val="24"/>
        </w:rPr>
        <w:t xml:space="preserve">els of weak </w:t>
      </w:r>
      <w:ins w:id="493" w:author="Mario Alonso Rodríguez Vigueras" w:date="2017-04-26T11:56:00Z">
        <w:r w:rsidR="00096E55">
          <w:rPr>
            <w:rFonts w:ascii="Cambria" w:hAnsi="Cambria"/>
            <w:sz w:val="24"/>
          </w:rPr>
          <w:t xml:space="preserve">its </w:t>
        </w:r>
      </w:ins>
      <w:r w:rsidR="00ED72F3">
        <w:rPr>
          <w:rFonts w:ascii="Cambria" w:hAnsi="Cambria"/>
          <w:sz w:val="24"/>
        </w:rPr>
        <w:t xml:space="preserve">enforcement </w:t>
      </w:r>
      <w:del w:id="494" w:author="Mario Alonso Rodríguez Vigueras" w:date="2017-04-26T11:56:00Z">
        <w:r w:rsidR="00ED72F3" w:rsidDel="00096E55">
          <w:rPr>
            <w:rFonts w:ascii="Cambria" w:hAnsi="Cambria"/>
            <w:sz w:val="24"/>
          </w:rPr>
          <w:delText>in the matter</w:delText>
        </w:r>
        <w:r w:rsidR="00ED72F3" w:rsidRPr="00F13A6F" w:rsidDel="00096E55">
          <w:rPr>
            <w:rFonts w:ascii="Cambria" w:hAnsi="Cambria"/>
            <w:sz w:val="24"/>
          </w:rPr>
          <w:delText xml:space="preserve"> </w:delText>
        </w:r>
      </w:del>
      <w:r w:rsidR="00ED72F3" w:rsidRPr="00F13A6F">
        <w:rPr>
          <w:rFonts w:ascii="Cambria" w:hAnsi="Cambria"/>
          <w:sz w:val="24"/>
        </w:rPr>
        <w:t>(</w:t>
      </w:r>
      <w:r w:rsidRPr="00F13A6F">
        <w:rPr>
          <w:rFonts w:ascii="Cambria" w:hAnsi="Cambria"/>
          <w:sz w:val="24"/>
        </w:rPr>
        <w:t>Casas-Zamora</w:t>
      </w:r>
      <w:r w:rsidR="00ED72F3">
        <w:rPr>
          <w:rFonts w:ascii="Cambria" w:hAnsi="Cambria"/>
          <w:sz w:val="24"/>
        </w:rPr>
        <w:t>,</w:t>
      </w:r>
      <w:r w:rsidRPr="00F13A6F">
        <w:rPr>
          <w:rFonts w:ascii="Cambria" w:hAnsi="Cambria"/>
          <w:sz w:val="24"/>
        </w:rPr>
        <w:t xml:space="preserve"> 2016, p. 13). Flaws in the oversight institutions encompass characteristics such as the lack of </w:t>
      </w:r>
      <w:r w:rsidR="00ED72F3">
        <w:rPr>
          <w:rFonts w:ascii="Cambria" w:hAnsi="Cambria"/>
          <w:sz w:val="24"/>
        </w:rPr>
        <w:t>required independence and the</w:t>
      </w:r>
      <w:r w:rsidRPr="00F13A6F">
        <w:rPr>
          <w:rFonts w:ascii="Cambria" w:hAnsi="Cambria"/>
          <w:sz w:val="24"/>
        </w:rPr>
        <w:t xml:space="preserve"> legal authority or re</w:t>
      </w:r>
      <w:r w:rsidR="00ED72F3">
        <w:rPr>
          <w:rFonts w:ascii="Cambria" w:hAnsi="Cambria"/>
          <w:sz w:val="24"/>
        </w:rPr>
        <w:t>sources to properly enforce the</w:t>
      </w:r>
      <w:r w:rsidRPr="00F13A6F">
        <w:rPr>
          <w:rFonts w:ascii="Cambria" w:hAnsi="Cambria"/>
          <w:sz w:val="24"/>
        </w:rPr>
        <w:t xml:space="preserve"> legislation</w:t>
      </w:r>
      <w:r w:rsidR="00ED72F3">
        <w:rPr>
          <w:rFonts w:ascii="Cambria" w:hAnsi="Cambria"/>
          <w:sz w:val="24"/>
        </w:rPr>
        <w:t>.</w:t>
      </w:r>
      <w:r w:rsidRPr="00F13A6F">
        <w:rPr>
          <w:rFonts w:ascii="Cambria" w:hAnsi="Cambria"/>
          <w:sz w:val="24"/>
        </w:rPr>
        <w:t xml:space="preserve"> (OECD</w:t>
      </w:r>
      <w:r w:rsidR="00ED72F3">
        <w:rPr>
          <w:rFonts w:ascii="Cambria" w:hAnsi="Cambria"/>
          <w:sz w:val="24"/>
        </w:rPr>
        <w:t>,</w:t>
      </w:r>
      <w:r w:rsidRPr="00F13A6F">
        <w:rPr>
          <w:rFonts w:ascii="Cambria" w:hAnsi="Cambria"/>
          <w:sz w:val="24"/>
        </w:rPr>
        <w:t xml:space="preserve"> 2016) </w:t>
      </w:r>
    </w:p>
    <w:p w14:paraId="5E009720" w14:textId="15060D43" w:rsidR="008C51EA" w:rsidRPr="00F13A6F" w:rsidRDefault="008C51EA" w:rsidP="00F13A6F">
      <w:pPr>
        <w:spacing w:line="360" w:lineRule="auto"/>
        <w:jc w:val="both"/>
        <w:rPr>
          <w:rFonts w:ascii="Cambria" w:hAnsi="Cambria"/>
          <w:sz w:val="24"/>
        </w:rPr>
      </w:pPr>
      <w:r w:rsidRPr="00F13A6F">
        <w:rPr>
          <w:rFonts w:ascii="Cambria" w:hAnsi="Cambria"/>
          <w:sz w:val="24"/>
        </w:rPr>
        <w:t>In Chile</w:t>
      </w:r>
      <w:r w:rsidR="006A4D01">
        <w:rPr>
          <w:rFonts w:ascii="Cambria" w:hAnsi="Cambria"/>
          <w:sz w:val="24"/>
        </w:rPr>
        <w:t>, it</w:t>
      </w:r>
      <w:r w:rsidRPr="00F13A6F">
        <w:rPr>
          <w:rFonts w:ascii="Cambria" w:hAnsi="Cambria"/>
          <w:sz w:val="24"/>
        </w:rPr>
        <w:t xml:space="preserve"> is recognized that the s</w:t>
      </w:r>
      <w:r w:rsidR="006A4D01">
        <w:rPr>
          <w:rFonts w:ascii="Cambria" w:hAnsi="Cambria"/>
          <w:sz w:val="24"/>
        </w:rPr>
        <w:t>upervisory body on the matter, SERVEL,</w:t>
      </w:r>
      <w:r w:rsidRPr="00F13A6F">
        <w:rPr>
          <w:rFonts w:ascii="Cambria" w:hAnsi="Cambria"/>
          <w:sz w:val="24"/>
        </w:rPr>
        <w:t xml:space="preserve"> </w:t>
      </w:r>
      <w:r w:rsidR="006A4D01">
        <w:rPr>
          <w:rFonts w:ascii="Cambria" w:hAnsi="Cambria"/>
          <w:sz w:val="24"/>
        </w:rPr>
        <w:t>has</w:t>
      </w:r>
      <w:r w:rsidRPr="00F13A6F">
        <w:rPr>
          <w:rFonts w:ascii="Cambria" w:hAnsi="Cambria"/>
          <w:sz w:val="24"/>
        </w:rPr>
        <w:t xml:space="preserve"> several areas</w:t>
      </w:r>
      <w:r w:rsidR="006A4D01" w:rsidRPr="006A4D01">
        <w:rPr>
          <w:rFonts w:ascii="Cambria" w:hAnsi="Cambria"/>
          <w:sz w:val="24"/>
        </w:rPr>
        <w:t xml:space="preserve"> </w:t>
      </w:r>
      <w:r w:rsidR="006A4D01">
        <w:rPr>
          <w:rFonts w:ascii="Cambria" w:hAnsi="Cambria"/>
          <w:sz w:val="24"/>
        </w:rPr>
        <w:t>of improvement</w:t>
      </w:r>
      <w:r w:rsidRPr="00F13A6F">
        <w:rPr>
          <w:rFonts w:ascii="Cambria" w:hAnsi="Cambria"/>
          <w:sz w:val="24"/>
        </w:rPr>
        <w:t>. Currently</w:t>
      </w:r>
      <w:r w:rsidR="00D83C0C">
        <w:rPr>
          <w:rFonts w:ascii="Cambria" w:hAnsi="Cambria"/>
          <w:sz w:val="24"/>
        </w:rPr>
        <w:t>,</w:t>
      </w:r>
      <w:r w:rsidRPr="00F13A6F">
        <w:rPr>
          <w:rFonts w:ascii="Cambria" w:hAnsi="Cambria"/>
          <w:sz w:val="24"/>
        </w:rPr>
        <w:t xml:space="preserve"> this institution lacks the legal faculties to </w:t>
      </w:r>
      <w:commentRangeStart w:id="495"/>
      <w:r w:rsidRPr="00096E55">
        <w:rPr>
          <w:rFonts w:ascii="Cambria" w:hAnsi="Cambria"/>
          <w:sz w:val="24"/>
          <w:highlight w:val="yellow"/>
          <w:rPrChange w:id="496" w:author="Mario Alonso Rodríguez Vigueras" w:date="2017-04-26T11:57:00Z">
            <w:rPr>
              <w:rFonts w:ascii="Cambria" w:hAnsi="Cambria"/>
              <w:sz w:val="24"/>
            </w:rPr>
          </w:rPrChange>
        </w:rPr>
        <w:t>implement</w:t>
      </w:r>
      <w:commentRangeEnd w:id="495"/>
      <w:r w:rsidR="00096E55">
        <w:rPr>
          <w:rStyle w:val="Refdecomentario"/>
        </w:rPr>
        <w:commentReference w:id="495"/>
      </w:r>
      <w:r w:rsidRPr="00096E55">
        <w:rPr>
          <w:rFonts w:ascii="Cambria" w:hAnsi="Cambria"/>
          <w:sz w:val="24"/>
          <w:highlight w:val="yellow"/>
          <w:rPrChange w:id="497" w:author="Mario Alonso Rodríguez Vigueras" w:date="2017-04-26T11:57:00Z">
            <w:rPr>
              <w:rFonts w:ascii="Cambria" w:hAnsi="Cambria"/>
              <w:sz w:val="24"/>
            </w:rPr>
          </w:rPrChange>
        </w:rPr>
        <w:t xml:space="preserve"> an oversight role</w:t>
      </w:r>
      <w:r w:rsidRPr="00F13A6F">
        <w:rPr>
          <w:rFonts w:ascii="Cambria" w:hAnsi="Cambria"/>
          <w:sz w:val="24"/>
        </w:rPr>
        <w:t xml:space="preserve"> with</w:t>
      </w:r>
      <w:r w:rsidR="00D83C0C">
        <w:rPr>
          <w:rFonts w:ascii="Cambria" w:hAnsi="Cambria"/>
          <w:sz w:val="24"/>
        </w:rPr>
        <w:t>out faculties to levy sanctions, with its main purpose</w:t>
      </w:r>
      <w:r w:rsidRPr="00F13A6F">
        <w:rPr>
          <w:rFonts w:ascii="Cambria" w:hAnsi="Cambria"/>
          <w:sz w:val="24"/>
        </w:rPr>
        <w:t xml:space="preserve"> </w:t>
      </w:r>
      <w:r w:rsidR="00D83C0C">
        <w:rPr>
          <w:rFonts w:ascii="Cambria" w:hAnsi="Cambria"/>
          <w:sz w:val="24"/>
        </w:rPr>
        <w:t>being</w:t>
      </w:r>
      <w:r w:rsidRPr="00F13A6F">
        <w:rPr>
          <w:rFonts w:ascii="Cambria" w:hAnsi="Cambria"/>
          <w:sz w:val="24"/>
        </w:rPr>
        <w:t xml:space="preserve"> to supervise administrative procedures. In addition</w:t>
      </w:r>
      <w:r w:rsidR="00D83C0C">
        <w:rPr>
          <w:rFonts w:ascii="Cambria" w:hAnsi="Cambria"/>
          <w:sz w:val="24"/>
        </w:rPr>
        <w:t>, it</w:t>
      </w:r>
      <w:r w:rsidRPr="00F13A6F">
        <w:rPr>
          <w:rFonts w:ascii="Cambria" w:hAnsi="Cambria"/>
          <w:sz w:val="24"/>
        </w:rPr>
        <w:t xml:space="preserve"> does</w:t>
      </w:r>
      <w:ins w:id="498" w:author="Mario Alonso Rodríguez Vigueras" w:date="2017-04-26T11:58:00Z">
        <w:r w:rsidR="00096E55">
          <w:rPr>
            <w:rFonts w:ascii="Cambria" w:hAnsi="Cambria"/>
            <w:sz w:val="24"/>
          </w:rPr>
          <w:t xml:space="preserve"> not </w:t>
        </w:r>
      </w:ins>
      <w:del w:id="499" w:author="Mario Alonso Rodríguez Vigueras" w:date="2017-04-26T11:58:00Z">
        <w:r w:rsidRPr="00F13A6F" w:rsidDel="00096E55">
          <w:rPr>
            <w:rFonts w:ascii="Cambria" w:hAnsi="Cambria"/>
            <w:sz w:val="24"/>
          </w:rPr>
          <w:delText>n’t count</w:delText>
        </w:r>
      </w:del>
      <w:ins w:id="500" w:author="Mario Alonso Rodríguez Vigueras" w:date="2017-04-26T11:58:00Z">
        <w:r w:rsidR="00096E55">
          <w:rPr>
            <w:rFonts w:ascii="Cambria" w:hAnsi="Cambria"/>
            <w:sz w:val="24"/>
          </w:rPr>
          <w:t>have</w:t>
        </w:r>
      </w:ins>
      <w:r w:rsidRPr="00F13A6F">
        <w:rPr>
          <w:rFonts w:ascii="Cambria" w:hAnsi="Cambria"/>
          <w:sz w:val="24"/>
        </w:rPr>
        <w:t xml:space="preserve"> </w:t>
      </w:r>
      <w:del w:id="501" w:author="Mario Alonso Rodríguez Vigueras" w:date="2017-04-26T11:58:00Z">
        <w:r w:rsidRPr="00F13A6F" w:rsidDel="00096E55">
          <w:rPr>
            <w:rFonts w:ascii="Cambria" w:hAnsi="Cambria"/>
            <w:sz w:val="24"/>
          </w:rPr>
          <w:delText xml:space="preserve">with </w:delText>
        </w:r>
      </w:del>
      <w:r w:rsidRPr="00F13A6F">
        <w:rPr>
          <w:rFonts w:ascii="Cambria" w:hAnsi="Cambria"/>
          <w:sz w:val="24"/>
        </w:rPr>
        <w:t xml:space="preserve">the required personnel to properly supervise </w:t>
      </w:r>
      <w:r w:rsidR="00D83C0C">
        <w:rPr>
          <w:rFonts w:ascii="Cambria" w:hAnsi="Cambria"/>
          <w:sz w:val="24"/>
        </w:rPr>
        <w:t>political finance</w:t>
      </w:r>
      <w:r w:rsidRPr="00F13A6F">
        <w:rPr>
          <w:rFonts w:ascii="Cambria" w:hAnsi="Cambria"/>
          <w:sz w:val="24"/>
        </w:rPr>
        <w:t xml:space="preserve"> </w:t>
      </w:r>
      <w:del w:id="502" w:author="Mario Alonso Rodríguez Vigueras" w:date="2017-04-26T11:58:00Z">
        <w:r w:rsidRPr="00F13A6F" w:rsidDel="00096E55">
          <w:rPr>
            <w:rFonts w:ascii="Cambria" w:hAnsi="Cambria"/>
            <w:sz w:val="24"/>
          </w:rPr>
          <w:delText>matters</w:delText>
        </w:r>
      </w:del>
      <w:ins w:id="503" w:author="Mario Alonso Rodríguez Vigueras" w:date="2017-04-26T11:58:00Z">
        <w:r w:rsidR="00096E55">
          <w:rPr>
            <w:rFonts w:ascii="Cambria" w:hAnsi="Cambria"/>
            <w:sz w:val="24"/>
          </w:rPr>
          <w:t>issues</w:t>
        </w:r>
      </w:ins>
      <w:r w:rsidRPr="00F13A6F">
        <w:rPr>
          <w:rFonts w:ascii="Cambria" w:hAnsi="Cambria"/>
          <w:sz w:val="24"/>
        </w:rPr>
        <w:t xml:space="preserve">. From its permanent </w:t>
      </w:r>
      <w:del w:id="504" w:author="Mario Alonso Rodríguez Vigueras" w:date="2017-04-26T11:58:00Z">
        <w:r w:rsidRPr="00F13A6F" w:rsidDel="00096E55">
          <w:rPr>
            <w:rFonts w:ascii="Cambria" w:hAnsi="Cambria"/>
            <w:sz w:val="24"/>
          </w:rPr>
          <w:delText>plant</w:delText>
        </w:r>
      </w:del>
      <w:ins w:id="505" w:author="Mario Alonso Rodríguez Vigueras" w:date="2017-04-26T11:58:00Z">
        <w:r w:rsidR="00096E55">
          <w:rPr>
            <w:rFonts w:ascii="Cambria" w:hAnsi="Cambria"/>
            <w:sz w:val="24"/>
          </w:rPr>
          <w:t>workforce</w:t>
        </w:r>
      </w:ins>
      <w:r w:rsidRPr="00F13A6F">
        <w:rPr>
          <w:rFonts w:ascii="Cambria" w:hAnsi="Cambria"/>
          <w:sz w:val="24"/>
        </w:rPr>
        <w:t>, only 29% are professionals in charge of s</w:t>
      </w:r>
      <w:r w:rsidR="00D83C0C">
        <w:rPr>
          <w:rFonts w:ascii="Cambria" w:hAnsi="Cambria"/>
          <w:sz w:val="24"/>
        </w:rPr>
        <w:t>upervising on a permanent basis. T</w:t>
      </w:r>
      <w:r w:rsidRPr="00F13A6F">
        <w:rPr>
          <w:rFonts w:ascii="Cambria" w:hAnsi="Cambria"/>
          <w:sz w:val="24"/>
        </w:rPr>
        <w:t xml:space="preserve">he </w:t>
      </w:r>
      <w:r w:rsidR="00D83C0C" w:rsidRPr="00F13A6F">
        <w:rPr>
          <w:rFonts w:ascii="Cambria" w:hAnsi="Cambria"/>
          <w:sz w:val="24"/>
        </w:rPr>
        <w:t xml:space="preserve">remaining </w:t>
      </w:r>
      <w:r w:rsidR="00D83C0C">
        <w:rPr>
          <w:rFonts w:ascii="Cambria" w:hAnsi="Cambria"/>
          <w:sz w:val="24"/>
        </w:rPr>
        <w:t xml:space="preserve">personnel </w:t>
      </w:r>
      <w:del w:id="506" w:author="Mario Alonso Rodríguez Vigueras" w:date="2017-04-26T11:58:00Z">
        <w:r w:rsidR="00D83C0C" w:rsidRPr="00F13A6F" w:rsidDel="00096E55">
          <w:rPr>
            <w:rFonts w:ascii="Cambria" w:hAnsi="Cambria"/>
            <w:sz w:val="24"/>
          </w:rPr>
          <w:delText>are</w:delText>
        </w:r>
        <w:r w:rsidRPr="00F13A6F" w:rsidDel="00096E55">
          <w:rPr>
            <w:rFonts w:ascii="Cambria" w:hAnsi="Cambria"/>
            <w:sz w:val="24"/>
          </w:rPr>
          <w:delText xml:space="preserve"> </w:delText>
        </w:r>
      </w:del>
      <w:proofErr w:type="gramStart"/>
      <w:ins w:id="507" w:author="Mario Alonso Rodríguez Vigueras" w:date="2017-04-26T11:58:00Z">
        <w:r w:rsidR="00096E55">
          <w:rPr>
            <w:rFonts w:ascii="Cambria" w:hAnsi="Cambria"/>
            <w:sz w:val="24"/>
          </w:rPr>
          <w:t>is</w:t>
        </w:r>
        <w:proofErr w:type="gramEnd"/>
        <w:r w:rsidR="00096E55" w:rsidRPr="00F13A6F">
          <w:rPr>
            <w:rFonts w:ascii="Cambria" w:hAnsi="Cambria"/>
            <w:sz w:val="24"/>
          </w:rPr>
          <w:t xml:space="preserve"> </w:t>
        </w:r>
      </w:ins>
      <w:r w:rsidRPr="00F13A6F">
        <w:rPr>
          <w:rFonts w:ascii="Cambria" w:hAnsi="Cambria"/>
          <w:sz w:val="24"/>
        </w:rPr>
        <w:t>in charge of operational task</w:t>
      </w:r>
      <w:r w:rsidR="00D83C0C">
        <w:rPr>
          <w:rFonts w:ascii="Cambria" w:hAnsi="Cambria"/>
          <w:sz w:val="24"/>
        </w:rPr>
        <w:t>s</w:t>
      </w:r>
      <w:r w:rsidRPr="00F13A6F">
        <w:rPr>
          <w:rFonts w:ascii="Cambria" w:hAnsi="Cambria"/>
          <w:sz w:val="24"/>
        </w:rPr>
        <w:t xml:space="preserve">. In </w:t>
      </w:r>
      <w:r w:rsidRPr="00F13A6F">
        <w:rPr>
          <w:rFonts w:ascii="Cambria" w:hAnsi="Cambria"/>
          <w:sz w:val="24"/>
        </w:rPr>
        <w:lastRenderedPageBreak/>
        <w:t>addition</w:t>
      </w:r>
      <w:r w:rsidR="00D83C0C">
        <w:rPr>
          <w:rFonts w:ascii="Cambria" w:hAnsi="Cambria"/>
          <w:sz w:val="24"/>
        </w:rPr>
        <w:t>,</w:t>
      </w:r>
      <w:r w:rsidRPr="00F13A6F">
        <w:rPr>
          <w:rFonts w:ascii="Cambria" w:hAnsi="Cambria"/>
          <w:sz w:val="24"/>
        </w:rPr>
        <w:t xml:space="preserve"> </w:t>
      </w:r>
      <w:r w:rsidR="00D83C0C">
        <w:rPr>
          <w:rFonts w:ascii="Cambria" w:hAnsi="Cambria"/>
          <w:sz w:val="24"/>
        </w:rPr>
        <w:t>temporary operatives</w:t>
      </w:r>
      <w:r w:rsidR="00D83C0C" w:rsidRPr="00F13A6F">
        <w:rPr>
          <w:rFonts w:ascii="Cambria" w:hAnsi="Cambria"/>
          <w:sz w:val="24"/>
        </w:rPr>
        <w:t xml:space="preserve"> </w:t>
      </w:r>
      <w:r w:rsidR="00D83C0C">
        <w:rPr>
          <w:rFonts w:ascii="Cambria" w:hAnsi="Cambria"/>
          <w:sz w:val="24"/>
        </w:rPr>
        <w:t>increase only for the election</w:t>
      </w:r>
      <w:r w:rsidRPr="00F13A6F">
        <w:rPr>
          <w:rFonts w:ascii="Cambria" w:hAnsi="Cambria"/>
          <w:sz w:val="24"/>
        </w:rPr>
        <w:t xml:space="preserve"> period (Figueroa 2016)</w:t>
      </w:r>
    </w:p>
    <w:p w14:paraId="57B2A028" w14:textId="00CC0776" w:rsidR="008C51EA" w:rsidRPr="00F13A6F" w:rsidRDefault="00D83C0C" w:rsidP="00F13A6F">
      <w:pPr>
        <w:spacing w:line="360" w:lineRule="auto"/>
        <w:jc w:val="both"/>
        <w:rPr>
          <w:rFonts w:ascii="Cambria" w:hAnsi="Cambria"/>
          <w:sz w:val="24"/>
        </w:rPr>
      </w:pPr>
      <w:del w:id="508" w:author="Mario Alonso Rodríguez Vigueras" w:date="2017-04-26T12:00:00Z">
        <w:r w:rsidDel="00096E55">
          <w:rPr>
            <w:rFonts w:ascii="Cambria" w:hAnsi="Cambria"/>
            <w:sz w:val="24"/>
          </w:rPr>
          <w:delText>Furthermore</w:delText>
        </w:r>
      </w:del>
      <w:ins w:id="509" w:author="Mario Alonso Rodríguez Vigueras" w:date="2017-04-26T12:00:00Z">
        <w:r w:rsidR="00096E55">
          <w:rPr>
            <w:rFonts w:ascii="Cambria" w:hAnsi="Cambria"/>
            <w:sz w:val="24"/>
          </w:rPr>
          <w:t>However</w:t>
        </w:r>
      </w:ins>
      <w:r>
        <w:rPr>
          <w:rFonts w:ascii="Cambria" w:hAnsi="Cambria"/>
          <w:sz w:val="24"/>
        </w:rPr>
        <w:t xml:space="preserve">, </w:t>
      </w:r>
      <w:r w:rsidRPr="00F13A6F">
        <w:rPr>
          <w:rFonts w:ascii="Cambria" w:hAnsi="Cambria"/>
          <w:sz w:val="24"/>
        </w:rPr>
        <w:t xml:space="preserve">the new legislation </w:t>
      </w:r>
      <w:r>
        <w:rPr>
          <w:rFonts w:ascii="Cambria" w:hAnsi="Cambria"/>
          <w:sz w:val="24"/>
        </w:rPr>
        <w:t>r</w:t>
      </w:r>
      <w:r w:rsidRPr="00F13A6F">
        <w:rPr>
          <w:rFonts w:ascii="Cambria" w:hAnsi="Cambria"/>
          <w:sz w:val="24"/>
        </w:rPr>
        <w:t xml:space="preserve">eforms </w:t>
      </w:r>
      <w:r>
        <w:rPr>
          <w:rFonts w:ascii="Cambria" w:hAnsi="Cambria"/>
          <w:sz w:val="24"/>
        </w:rPr>
        <w:t xml:space="preserve">include proposals </w:t>
      </w:r>
      <w:r w:rsidR="008C51EA" w:rsidRPr="00F13A6F">
        <w:rPr>
          <w:rFonts w:ascii="Cambria" w:hAnsi="Cambria"/>
          <w:sz w:val="24"/>
        </w:rPr>
        <w:t xml:space="preserve">to expand </w:t>
      </w:r>
      <w:r>
        <w:rPr>
          <w:rFonts w:ascii="Cambria" w:hAnsi="Cambria"/>
          <w:sz w:val="24"/>
        </w:rPr>
        <w:t xml:space="preserve">the </w:t>
      </w:r>
      <w:r w:rsidR="008C51EA" w:rsidRPr="00F13A6F">
        <w:rPr>
          <w:rFonts w:ascii="Cambria" w:hAnsi="Cambria"/>
          <w:sz w:val="24"/>
        </w:rPr>
        <w:t>institutional c</w:t>
      </w:r>
      <w:r>
        <w:rPr>
          <w:rFonts w:ascii="Cambria" w:hAnsi="Cambria"/>
          <w:sz w:val="24"/>
        </w:rPr>
        <w:t>apacities of SERVEL</w:t>
      </w:r>
      <w:r w:rsidR="008C51EA" w:rsidRPr="00F13A6F">
        <w:rPr>
          <w:rFonts w:ascii="Cambria" w:hAnsi="Cambria"/>
          <w:sz w:val="24"/>
        </w:rPr>
        <w:t xml:space="preserve">. </w:t>
      </w:r>
      <w:r>
        <w:rPr>
          <w:rFonts w:ascii="Cambria" w:hAnsi="Cambria"/>
          <w:sz w:val="24"/>
        </w:rPr>
        <w:t>They will grant</w:t>
      </w:r>
      <w:ins w:id="510" w:author="Mario Alonso Rodríguez Vigueras" w:date="2017-04-26T11:59:00Z">
        <w:r w:rsidR="00096E55">
          <w:rPr>
            <w:rFonts w:ascii="Cambria" w:hAnsi="Cambria"/>
            <w:sz w:val="24"/>
          </w:rPr>
          <w:t xml:space="preserve"> it</w:t>
        </w:r>
      </w:ins>
      <w:r>
        <w:rPr>
          <w:rFonts w:ascii="Cambria" w:hAnsi="Cambria"/>
          <w:sz w:val="24"/>
        </w:rPr>
        <w:t xml:space="preserve"> f</w:t>
      </w:r>
      <w:r w:rsidR="008C51EA" w:rsidRPr="00F13A6F">
        <w:rPr>
          <w:rFonts w:ascii="Cambria" w:hAnsi="Cambria"/>
          <w:sz w:val="24"/>
        </w:rPr>
        <w:t>ull</w:t>
      </w:r>
      <w:del w:id="511" w:author="Mario Alonso Rodríguez Vigueras" w:date="2017-04-26T11:59:00Z">
        <w:r w:rsidR="008C51EA" w:rsidRPr="00F13A6F" w:rsidDel="00096E55">
          <w:rPr>
            <w:rFonts w:ascii="Cambria" w:hAnsi="Cambria"/>
            <w:sz w:val="24"/>
          </w:rPr>
          <w:delText>y</w:delText>
        </w:r>
      </w:del>
      <w:r w:rsidR="008C51EA" w:rsidRPr="00F13A6F">
        <w:rPr>
          <w:rFonts w:ascii="Cambria" w:hAnsi="Cambria"/>
          <w:sz w:val="24"/>
        </w:rPr>
        <w:t xml:space="preserve"> autonomy from the executive and the required faculties to properly </w:t>
      </w:r>
      <w:del w:id="512" w:author="Mario Alonso Rodríguez Vigueras" w:date="2017-04-26T11:59:00Z">
        <w:r w:rsidR="008C51EA" w:rsidRPr="00F13A6F" w:rsidDel="00096E55">
          <w:rPr>
            <w:rFonts w:ascii="Cambria" w:hAnsi="Cambria"/>
            <w:sz w:val="24"/>
          </w:rPr>
          <w:delText xml:space="preserve">oversight </w:delText>
        </w:r>
      </w:del>
      <w:ins w:id="513" w:author="Mario Alonso Rodríguez Vigueras" w:date="2017-04-26T11:59:00Z">
        <w:r w:rsidR="00096E55" w:rsidRPr="00F13A6F">
          <w:rPr>
            <w:rFonts w:ascii="Cambria" w:hAnsi="Cambria"/>
            <w:sz w:val="24"/>
          </w:rPr>
          <w:t>overs</w:t>
        </w:r>
        <w:r w:rsidR="00096E55">
          <w:rPr>
            <w:rFonts w:ascii="Cambria" w:hAnsi="Cambria"/>
            <w:sz w:val="24"/>
          </w:rPr>
          <w:t>ee</w:t>
        </w:r>
        <w:r w:rsidR="00096E55" w:rsidRPr="00F13A6F">
          <w:rPr>
            <w:rFonts w:ascii="Cambria" w:hAnsi="Cambria"/>
            <w:sz w:val="24"/>
          </w:rPr>
          <w:t xml:space="preserve"> </w:t>
        </w:r>
      </w:ins>
      <w:r w:rsidR="008C51EA" w:rsidRPr="00F13A6F">
        <w:rPr>
          <w:rFonts w:ascii="Cambria" w:hAnsi="Cambria"/>
          <w:sz w:val="24"/>
        </w:rPr>
        <w:t>and levy sanction</w:t>
      </w:r>
      <w:ins w:id="514" w:author="Mario Alonso Rodríguez Vigueras" w:date="2017-04-26T11:59:00Z">
        <w:r w:rsidR="00096E55">
          <w:rPr>
            <w:rFonts w:ascii="Cambria" w:hAnsi="Cambria"/>
            <w:sz w:val="24"/>
          </w:rPr>
          <w:t>s</w:t>
        </w:r>
      </w:ins>
      <w:r w:rsidR="008C51EA" w:rsidRPr="00F13A6F">
        <w:rPr>
          <w:rFonts w:ascii="Cambria" w:hAnsi="Cambria"/>
          <w:sz w:val="24"/>
        </w:rPr>
        <w:t xml:space="preserve"> when parties’ don’t comply with funding regulation. </w:t>
      </w:r>
      <w:del w:id="515" w:author="Mario Alonso Rodríguez Vigueras" w:date="2017-04-26T12:00:00Z">
        <w:r w:rsidR="008C51EA" w:rsidRPr="00F13A6F" w:rsidDel="00096E55">
          <w:rPr>
            <w:rFonts w:ascii="Cambria" w:hAnsi="Cambria"/>
            <w:sz w:val="24"/>
          </w:rPr>
          <w:delText xml:space="preserve">Increases </w:delText>
        </w:r>
      </w:del>
      <w:del w:id="516" w:author="Mario Alonso Rodríguez Vigueras" w:date="2017-04-26T11:59:00Z">
        <w:r w:rsidR="008C51EA" w:rsidRPr="00F13A6F" w:rsidDel="00096E55">
          <w:rPr>
            <w:rFonts w:ascii="Cambria" w:hAnsi="Cambria"/>
            <w:sz w:val="24"/>
          </w:rPr>
          <w:delText xml:space="preserve">and </w:delText>
        </w:r>
      </w:del>
      <w:del w:id="517" w:author="Mario Alonso Rodríguez Vigueras" w:date="2017-04-26T12:00:00Z">
        <w:r w:rsidR="008C51EA" w:rsidRPr="00F13A6F" w:rsidDel="00096E55">
          <w:rPr>
            <w:rFonts w:ascii="Cambria" w:hAnsi="Cambria"/>
            <w:sz w:val="24"/>
          </w:rPr>
          <w:delText>budget</w:delText>
        </w:r>
      </w:del>
      <w:ins w:id="518" w:author="Mario Alonso Rodríguez Vigueras" w:date="2017-04-26T12:00:00Z">
        <w:r w:rsidR="00096E55">
          <w:rPr>
            <w:rFonts w:ascii="Cambria" w:hAnsi="Cambria"/>
            <w:sz w:val="24"/>
          </w:rPr>
          <w:t>Budget increases</w:t>
        </w:r>
      </w:ins>
      <w:r w:rsidR="008C51EA" w:rsidRPr="00F13A6F">
        <w:rPr>
          <w:rFonts w:ascii="Cambria" w:hAnsi="Cambria"/>
          <w:sz w:val="24"/>
        </w:rPr>
        <w:t xml:space="preserve"> and the required staff will </w:t>
      </w:r>
      <w:r w:rsidRPr="00F13A6F">
        <w:rPr>
          <w:rFonts w:ascii="Cambria" w:hAnsi="Cambria"/>
          <w:sz w:val="24"/>
        </w:rPr>
        <w:t xml:space="preserve">also </w:t>
      </w:r>
      <w:r w:rsidR="008C51EA" w:rsidRPr="00F13A6F">
        <w:rPr>
          <w:rFonts w:ascii="Cambria" w:hAnsi="Cambria"/>
          <w:sz w:val="24"/>
        </w:rPr>
        <w:t xml:space="preserve">be provided. </w:t>
      </w:r>
    </w:p>
    <w:p w14:paraId="7AB71032" w14:textId="62348C50" w:rsidR="008C51EA" w:rsidRPr="006A5F58" w:rsidRDefault="008C51EA" w:rsidP="008C51EA">
      <w:pPr>
        <w:pStyle w:val="Ttulo3"/>
        <w:spacing w:line="360" w:lineRule="auto"/>
        <w:rPr>
          <w:rFonts w:ascii="Cambria" w:hAnsi="Cambria"/>
          <w:color w:val="000000"/>
        </w:rPr>
      </w:pPr>
      <w:bookmarkStart w:id="519" w:name="_Toc480752343"/>
      <w:bookmarkStart w:id="520" w:name="_Toc354842897"/>
      <w:r w:rsidRPr="006A5F58">
        <w:rPr>
          <w:rFonts w:ascii="Cambria" w:hAnsi="Cambria"/>
          <w:color w:val="000000"/>
        </w:rPr>
        <w:t>Integral ecosystem of reforms</w:t>
      </w:r>
      <w:bookmarkEnd w:id="519"/>
      <w:bookmarkEnd w:id="520"/>
      <w:r w:rsidRPr="006A5F58">
        <w:rPr>
          <w:rFonts w:ascii="Cambria" w:hAnsi="Cambria"/>
          <w:color w:val="000000"/>
        </w:rPr>
        <w:t xml:space="preserve"> </w:t>
      </w:r>
      <w:r w:rsidRPr="006A5F58">
        <w:rPr>
          <w:rFonts w:ascii="Cambria" w:hAnsi="Cambria"/>
          <w:color w:val="000000"/>
        </w:rPr>
        <w:tab/>
        <w:t xml:space="preserve"> </w:t>
      </w:r>
      <w:r w:rsidRPr="006A5F58">
        <w:rPr>
          <w:rFonts w:ascii="Cambria" w:hAnsi="Cambria"/>
          <w:color w:val="000000"/>
        </w:rPr>
        <w:tab/>
        <w:t xml:space="preserve"> </w:t>
      </w:r>
      <w:r w:rsidRPr="006A5F58">
        <w:rPr>
          <w:rFonts w:ascii="Cambria" w:hAnsi="Cambria"/>
          <w:color w:val="000000"/>
        </w:rPr>
        <w:tab/>
      </w:r>
      <w:r w:rsidRPr="006A5F58">
        <w:rPr>
          <w:rFonts w:ascii="Cambria" w:hAnsi="Cambria"/>
          <w:color w:val="000000"/>
        </w:rPr>
        <w:tab/>
      </w:r>
    </w:p>
    <w:p w14:paraId="6A343BB1" w14:textId="008673F3" w:rsidR="008C51EA" w:rsidRPr="00F13A6F" w:rsidRDefault="008C51EA" w:rsidP="00F13A6F">
      <w:pPr>
        <w:spacing w:line="360" w:lineRule="auto"/>
        <w:jc w:val="both"/>
        <w:rPr>
          <w:rFonts w:ascii="Cambria" w:hAnsi="Cambria"/>
          <w:sz w:val="24"/>
        </w:rPr>
      </w:pPr>
      <w:r w:rsidRPr="00F13A6F">
        <w:rPr>
          <w:rFonts w:ascii="Cambria" w:hAnsi="Cambria"/>
          <w:sz w:val="24"/>
        </w:rPr>
        <w:t>The probity agenda addresses t</w:t>
      </w:r>
      <w:r w:rsidR="00D83C0C">
        <w:rPr>
          <w:rFonts w:ascii="Cambria" w:hAnsi="Cambria"/>
          <w:sz w:val="24"/>
        </w:rPr>
        <w:t xml:space="preserve">he main weaknesses in political finance </w:t>
      </w:r>
      <w:r w:rsidRPr="00F13A6F">
        <w:rPr>
          <w:rFonts w:ascii="Cambria" w:hAnsi="Cambria"/>
          <w:sz w:val="24"/>
        </w:rPr>
        <w:t>legislation, but its scope goes beyond the relationship between money and politics, understanding it as part of a much “broader integrity-enhancing ecosystem</w:t>
      </w:r>
      <w:r w:rsidR="000D6A70">
        <w:rPr>
          <w:rFonts w:ascii="Cambria" w:hAnsi="Cambria"/>
          <w:sz w:val="24"/>
        </w:rPr>
        <w:t xml:space="preserve"> […</w:t>
      </w:r>
      <w:r w:rsidR="00D27B7F">
        <w:rPr>
          <w:rFonts w:ascii="Cambria" w:hAnsi="Cambria"/>
          <w:sz w:val="24"/>
        </w:rPr>
        <w:t xml:space="preserve">] </w:t>
      </w:r>
      <w:r w:rsidRPr="00F13A6F">
        <w:rPr>
          <w:rFonts w:ascii="Cambria" w:hAnsi="Cambria"/>
          <w:sz w:val="24"/>
        </w:rPr>
        <w:t>In the absence of such a system, political finance rules are of limited value to protect the integrity of political institutions, no matter how strict they might be on paper (International IDEA et al 2015). “ (Casas-Zamora 2016, p.8)</w:t>
      </w:r>
    </w:p>
    <w:p w14:paraId="2F1951BE" w14:textId="4BA09469" w:rsidR="00032A92" w:rsidRDefault="008C51EA" w:rsidP="00F13A6F">
      <w:pPr>
        <w:spacing w:line="360" w:lineRule="auto"/>
        <w:jc w:val="both"/>
        <w:rPr>
          <w:rFonts w:ascii="Cambria" w:hAnsi="Cambria"/>
          <w:sz w:val="24"/>
        </w:rPr>
      </w:pPr>
      <w:r w:rsidRPr="00F13A6F">
        <w:rPr>
          <w:rFonts w:ascii="Cambria" w:hAnsi="Cambria"/>
          <w:sz w:val="24"/>
        </w:rPr>
        <w:t>Thus,  “the reform package included changes to rules on lobbying and conflicts of interest, norms governing declarations of assets by public officials, corporate governance, and the creation of systems to monitor transparency and integrity levels in the public and private sector (</w:t>
      </w:r>
      <w:proofErr w:type="spellStart"/>
      <w:r w:rsidRPr="00F13A6F">
        <w:rPr>
          <w:rFonts w:ascii="Cambria" w:hAnsi="Cambria"/>
          <w:sz w:val="24"/>
        </w:rPr>
        <w:t>Consejo</w:t>
      </w:r>
      <w:proofErr w:type="spellEnd"/>
      <w:r w:rsidRPr="00F13A6F">
        <w:rPr>
          <w:rFonts w:ascii="Cambria" w:hAnsi="Cambria"/>
          <w:sz w:val="24"/>
        </w:rPr>
        <w:t xml:space="preserve"> </w:t>
      </w:r>
      <w:proofErr w:type="spellStart"/>
      <w:r w:rsidRPr="00F13A6F">
        <w:rPr>
          <w:rFonts w:ascii="Cambria" w:hAnsi="Cambria"/>
          <w:sz w:val="24"/>
        </w:rPr>
        <w:t>Asesor</w:t>
      </w:r>
      <w:proofErr w:type="spellEnd"/>
      <w:r w:rsidRPr="00F13A6F">
        <w:rPr>
          <w:rFonts w:ascii="Cambria" w:hAnsi="Cambria"/>
          <w:sz w:val="24"/>
        </w:rPr>
        <w:t xml:space="preserve"> </w:t>
      </w:r>
      <w:proofErr w:type="spellStart"/>
      <w:r w:rsidRPr="00F13A6F">
        <w:rPr>
          <w:rFonts w:ascii="Cambria" w:hAnsi="Cambria"/>
          <w:sz w:val="24"/>
        </w:rPr>
        <w:t>Presidencial</w:t>
      </w:r>
      <w:proofErr w:type="spellEnd"/>
      <w:r w:rsidR="00D27B7F">
        <w:rPr>
          <w:rFonts w:ascii="Cambria" w:hAnsi="Cambria"/>
          <w:sz w:val="24"/>
        </w:rPr>
        <w:t xml:space="preserve">, </w:t>
      </w:r>
      <w:r w:rsidRPr="00F13A6F">
        <w:rPr>
          <w:rFonts w:ascii="Cambria" w:hAnsi="Cambria"/>
          <w:sz w:val="24"/>
        </w:rPr>
        <w:t xml:space="preserve">2015). </w:t>
      </w:r>
    </w:p>
    <w:p w14:paraId="6A6A5064" w14:textId="77777777" w:rsidR="00032A92" w:rsidRDefault="00032A92">
      <w:pPr>
        <w:rPr>
          <w:rFonts w:ascii="Cambria" w:hAnsi="Cambria"/>
          <w:sz w:val="24"/>
        </w:rPr>
      </w:pPr>
      <w:r>
        <w:rPr>
          <w:rFonts w:ascii="Cambria" w:hAnsi="Cambria"/>
          <w:sz w:val="24"/>
        </w:rPr>
        <w:br w:type="page"/>
      </w:r>
    </w:p>
    <w:p w14:paraId="34EADFE4" w14:textId="05976B8B" w:rsidR="00774EFF" w:rsidRDefault="00774EFF" w:rsidP="00774EFF">
      <w:pPr>
        <w:pStyle w:val="Ttulo2"/>
      </w:pPr>
      <w:bookmarkStart w:id="521" w:name="_Toc354842898"/>
      <w:r>
        <w:lastRenderedPageBreak/>
        <w:t>Mexico</w:t>
      </w:r>
      <w:bookmarkEnd w:id="521"/>
    </w:p>
    <w:p w14:paraId="26D5DC98" w14:textId="39728B2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a federal republic of 32 federal entities located at the north of Latin America. It has an estimated population of over 120 million, which makes it the eleventh most populous country and the most populous Spanish-speaking country in the world, as well as the second most populous country in Latin America, behind Brazil. Mexico is a member of the United Nations, the World Trade Organization, the G20, the Pacific Alliance and a founding member of the Open Government Partnership. Mexico joined the </w:t>
      </w:r>
      <w:commentRangeStart w:id="522"/>
      <w:del w:id="523" w:author="Mario Alonso Rodríguez Vigueras" w:date="2017-04-26T11:39:00Z">
        <w:r w:rsidRPr="001F6B6C" w:rsidDel="00324D6D">
          <w:rPr>
            <w:rFonts w:asciiTheme="majorHAnsi" w:hAnsiTheme="majorHAnsi"/>
            <w:sz w:val="24"/>
            <w:lang w:val="en-US"/>
          </w:rPr>
          <w:delText>Organization for Economic Co-operation and Development (</w:delText>
        </w:r>
      </w:del>
      <w:r w:rsidRPr="001F6B6C">
        <w:rPr>
          <w:rFonts w:asciiTheme="majorHAnsi" w:hAnsiTheme="majorHAnsi"/>
          <w:sz w:val="24"/>
          <w:lang w:val="en-US"/>
        </w:rPr>
        <w:t>OECD</w:t>
      </w:r>
      <w:commentRangeEnd w:id="522"/>
      <w:r w:rsidR="00B22F1E">
        <w:rPr>
          <w:rStyle w:val="Refdecomentario"/>
        </w:rPr>
        <w:commentReference w:id="522"/>
      </w:r>
      <w:del w:id="524" w:author="Mario Alonso Rodríguez Vigueras" w:date="2017-04-26T11:39:00Z">
        <w:r w:rsidRPr="001F6B6C" w:rsidDel="00324D6D">
          <w:rPr>
            <w:rFonts w:asciiTheme="majorHAnsi" w:hAnsiTheme="majorHAnsi"/>
            <w:sz w:val="24"/>
            <w:lang w:val="en-US"/>
          </w:rPr>
          <w:delText>)</w:delText>
        </w:r>
      </w:del>
      <w:r w:rsidRPr="001F6B6C">
        <w:rPr>
          <w:rFonts w:asciiTheme="majorHAnsi" w:hAnsiTheme="majorHAnsi"/>
          <w:sz w:val="24"/>
          <w:lang w:val="en-US"/>
        </w:rPr>
        <w:t xml:space="preserve"> in 1994, </w:t>
      </w:r>
      <w:del w:id="525" w:author="Mario Alonso Rodríguez Vigueras" w:date="2017-04-26T11:39:00Z">
        <w:r w:rsidRPr="001F6B6C" w:rsidDel="00324D6D">
          <w:rPr>
            <w:rFonts w:asciiTheme="majorHAnsi" w:hAnsiTheme="majorHAnsi"/>
            <w:sz w:val="24"/>
            <w:lang w:val="en-US"/>
          </w:rPr>
          <w:delText>later joined</w:delText>
        </w:r>
      </w:del>
      <w:ins w:id="526" w:author="Mario Alonso Rodríguez Vigueras" w:date="2017-04-26T11:39:00Z">
        <w:r w:rsidR="00324D6D">
          <w:rPr>
            <w:rFonts w:asciiTheme="majorHAnsi" w:hAnsiTheme="majorHAnsi"/>
            <w:sz w:val="24"/>
            <w:lang w:val="en-US"/>
          </w:rPr>
          <w:t>and was later followed</w:t>
        </w:r>
      </w:ins>
      <w:r w:rsidRPr="001F6B6C">
        <w:rPr>
          <w:rFonts w:asciiTheme="majorHAnsi" w:hAnsiTheme="majorHAnsi"/>
          <w:sz w:val="24"/>
          <w:lang w:val="en-US"/>
        </w:rPr>
        <w:t xml:space="preserve"> by Chile, the only other Latin Americ</w:t>
      </w:r>
      <w:r w:rsidR="00C923CB" w:rsidRPr="001F6B6C">
        <w:rPr>
          <w:rFonts w:asciiTheme="majorHAnsi" w:hAnsiTheme="majorHAnsi"/>
          <w:sz w:val="24"/>
          <w:lang w:val="en-US"/>
        </w:rPr>
        <w:t>an country in the Organization.</w:t>
      </w:r>
    </w:p>
    <w:p w14:paraId="4573132D" w14:textId="75B714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center-left Institutional Revolutionary Party (PRI) ruled the country from its foundation in 1929 to 2000, when it was defeated by the center-right National Action Party in 2000. The PRI returned to power in 2012 with the election of President Enrique Peña Nieto, whose sin</w:t>
      </w:r>
      <w:r w:rsidR="00C923CB" w:rsidRPr="001F6B6C">
        <w:rPr>
          <w:rFonts w:asciiTheme="majorHAnsi" w:hAnsiTheme="majorHAnsi"/>
          <w:sz w:val="24"/>
          <w:lang w:val="en-US"/>
        </w:rPr>
        <w:t>gle six-year term ends in 2018.</w:t>
      </w:r>
    </w:p>
    <w:p w14:paraId="004EC6B4" w14:textId="1117B040" w:rsidR="00774EFF"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the second biggest economy </w:t>
      </w:r>
      <w:del w:id="527" w:author="Mario Alonso Rodríguez Vigueras" w:date="2017-04-26T12:34:00Z">
        <w:r w:rsidRPr="001F6B6C" w:rsidDel="00C3049E">
          <w:rPr>
            <w:rFonts w:asciiTheme="majorHAnsi" w:hAnsiTheme="majorHAnsi"/>
            <w:sz w:val="24"/>
            <w:lang w:val="en-US"/>
          </w:rPr>
          <w:delText>of the</w:delText>
        </w:r>
      </w:del>
      <w:ins w:id="528" w:author="Mario Alonso Rodríguez Vigueras" w:date="2017-04-26T12:34:00Z">
        <w:r w:rsidR="00C3049E">
          <w:rPr>
            <w:rFonts w:asciiTheme="majorHAnsi" w:hAnsiTheme="majorHAnsi"/>
            <w:sz w:val="24"/>
            <w:lang w:val="en-US"/>
          </w:rPr>
          <w:t>in</w:t>
        </w:r>
      </w:ins>
      <w:r w:rsidRPr="001F6B6C">
        <w:rPr>
          <w:rFonts w:asciiTheme="majorHAnsi" w:hAnsiTheme="majorHAnsi"/>
          <w:sz w:val="24"/>
          <w:lang w:val="en-US"/>
        </w:rPr>
        <w:t xml:space="preserve"> Latin America and is classified as an upper-middle income country by the </w:t>
      </w:r>
      <w:r w:rsidR="00CB3AEA">
        <w:rPr>
          <w:rFonts w:asciiTheme="majorHAnsi" w:hAnsiTheme="majorHAnsi"/>
          <w:sz w:val="24"/>
          <w:lang w:val="en-US"/>
        </w:rPr>
        <w:t>World Bank</w:t>
      </w:r>
      <w:r w:rsidRPr="001F6B6C">
        <w:rPr>
          <w:rFonts w:asciiTheme="majorHAnsi" w:hAnsiTheme="majorHAnsi"/>
          <w:sz w:val="24"/>
          <w:lang w:val="en-US"/>
        </w:rPr>
        <w:t xml:space="preserve">. It has the fifteenth largest nominal GDP and the eleventh largest by purchasing power parity in the world. </w:t>
      </w:r>
      <w:r w:rsidR="00CB3AEA">
        <w:rPr>
          <w:rFonts w:asciiTheme="majorHAnsi" w:hAnsiTheme="majorHAnsi"/>
          <w:sz w:val="24"/>
          <w:lang w:val="en-US"/>
        </w:rPr>
        <w:fldChar w:fldCharType="begin" w:fldLock="1"/>
      </w:r>
      <w:r w:rsidR="00BF0AF6">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CB3AEA">
        <w:rPr>
          <w:rFonts w:asciiTheme="majorHAnsi" w:hAnsiTheme="majorHAnsi"/>
          <w:sz w:val="24"/>
          <w:lang w:val="en-US"/>
        </w:rPr>
        <w:fldChar w:fldCharType="separate"/>
      </w:r>
      <w:r w:rsidR="00CB3AEA" w:rsidRPr="00CB3AEA">
        <w:rPr>
          <w:rFonts w:asciiTheme="majorHAnsi" w:hAnsiTheme="majorHAnsi"/>
          <w:noProof/>
          <w:sz w:val="24"/>
          <w:lang w:val="en-US"/>
        </w:rPr>
        <w:t>(World Bank Group, 2017)</w:t>
      </w:r>
      <w:r w:rsidR="00CB3AEA">
        <w:rPr>
          <w:rFonts w:asciiTheme="majorHAnsi" w:hAnsiTheme="majorHAnsi"/>
          <w:sz w:val="24"/>
          <w:lang w:val="en-US"/>
        </w:rPr>
        <w:fldChar w:fldCharType="end"/>
      </w:r>
      <w:r w:rsidR="00CB3AEA">
        <w:rPr>
          <w:rFonts w:asciiTheme="majorHAnsi" w:hAnsiTheme="majorHAnsi"/>
          <w:sz w:val="24"/>
          <w:lang w:val="en-US"/>
        </w:rPr>
        <w:t xml:space="preserve"> </w:t>
      </w:r>
      <w:r w:rsidRPr="001F6B6C">
        <w:rPr>
          <w:rFonts w:asciiTheme="majorHAnsi" w:hAnsiTheme="majorHAnsi"/>
          <w:sz w:val="24"/>
          <w:lang w:val="en-US"/>
        </w:rPr>
        <w:t xml:space="preserve">Mexico could become the world's </w:t>
      </w:r>
      <w:r w:rsidR="00BD2DA1">
        <w:rPr>
          <w:rFonts w:asciiTheme="majorHAnsi" w:hAnsiTheme="majorHAnsi"/>
          <w:sz w:val="24"/>
          <w:lang w:val="en-US"/>
        </w:rPr>
        <w:t>seventh largest economy in 2050</w:t>
      </w:r>
      <w:r w:rsidRPr="001F6B6C">
        <w:rPr>
          <w:rFonts w:asciiTheme="majorHAnsi" w:hAnsiTheme="majorHAnsi"/>
          <w:sz w:val="24"/>
          <w:lang w:val="en-US"/>
        </w:rPr>
        <w:t xml:space="preserve"> </w:t>
      </w:r>
      <w:r w:rsidR="00BF0AF6">
        <w:rPr>
          <w:rFonts w:asciiTheme="majorHAnsi" w:hAnsiTheme="majorHAnsi"/>
          <w:sz w:val="24"/>
          <w:lang w:val="en-US"/>
        </w:rPr>
        <w:fldChar w:fldCharType="begin" w:fldLock="1"/>
      </w:r>
      <w:r w:rsidR="00BD2DA1">
        <w:rPr>
          <w:rFonts w:asciiTheme="majorHAnsi" w:hAnsiTheme="majorHAnsi"/>
          <w:sz w:val="24"/>
          <w:lang w:val="en-US"/>
        </w:rPr>
        <w:instrText>ADDIN CSL_CITATION { "citationItems" : [ { "id" : "ITEM-1", "itemData" : { "author" : [ { "dropping-particle" : "", "family" : "Pwc", "given" : "", "non-dropping-particle" : "", "parse-names" : false, "suffix" : "" } ], "id" : "ITEM-1", "issue" : "January", "issued" : { "date-parts" : [ [ "2013" ] ] }, "number-of-pages" : "1-23", "title" : "The BRICs and beyond: prospects, challenges and opportunities.", "type" : "report" }, "uris" : [ "http://www.mendeley.com/documents/?uuid=18193dfd-585f-4b53-ad96-c35a00c91372" ] } ], "mendeley" : { "formattedCitation" : "(Pwc, 2013)", "plainTextFormattedCitation" : "(Pwc, 2013)", "previouslyFormattedCitation" : "(Pwc, 2013)" }, "properties" : { "noteIndex" : 0 }, "schema" : "https://github.com/citation-style-language/schema/raw/master/csl-citation.json" }</w:instrText>
      </w:r>
      <w:r w:rsidR="00BF0AF6">
        <w:rPr>
          <w:rFonts w:asciiTheme="majorHAnsi" w:hAnsiTheme="majorHAnsi"/>
          <w:sz w:val="24"/>
          <w:lang w:val="en-US"/>
        </w:rPr>
        <w:fldChar w:fldCharType="separate"/>
      </w:r>
      <w:r w:rsidR="00BF0AF6" w:rsidRPr="00BF0AF6">
        <w:rPr>
          <w:rFonts w:asciiTheme="majorHAnsi" w:hAnsiTheme="majorHAnsi"/>
          <w:noProof/>
          <w:sz w:val="24"/>
          <w:lang w:val="en-US"/>
        </w:rPr>
        <w:t>(Pwc, 2013)</w:t>
      </w:r>
      <w:r w:rsidR="00BF0AF6">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but it is decelerating w</w:t>
      </w:r>
      <w:r w:rsidR="00032A92">
        <w:rPr>
          <w:rFonts w:asciiTheme="majorHAnsi" w:hAnsiTheme="majorHAnsi"/>
          <w:sz w:val="24"/>
          <w:lang w:val="en-US"/>
        </w:rPr>
        <w:t xml:space="preserve">ith an annual GDP growth of 2.3% in 2016, down from 2.6% </w:t>
      </w:r>
      <w:r w:rsidRPr="001F6B6C">
        <w:rPr>
          <w:rFonts w:asciiTheme="majorHAnsi" w:hAnsiTheme="majorHAnsi"/>
          <w:sz w:val="24"/>
          <w:lang w:val="en-US"/>
        </w:rPr>
        <w:t xml:space="preserve">in 2015. This is due to a global environment of modest growth and stagnant trade. A further economic slowdown is expected from a </w:t>
      </w:r>
      <w:r w:rsidRPr="00A74A3F">
        <w:rPr>
          <w:rFonts w:asciiTheme="majorHAnsi" w:hAnsiTheme="majorHAnsi"/>
          <w:sz w:val="24"/>
          <w:highlight w:val="yellow"/>
          <w:lang w:val="en-US"/>
          <w:rPrChange w:id="529" w:author="Mario Alonso Rodríguez Vigueras" w:date="2017-04-26T12:34:00Z">
            <w:rPr>
              <w:rFonts w:asciiTheme="majorHAnsi" w:hAnsiTheme="majorHAnsi"/>
              <w:sz w:val="24"/>
              <w:lang w:val="en-US"/>
            </w:rPr>
          </w:rPrChange>
        </w:rPr>
        <w:t>slowdown</w:t>
      </w:r>
      <w:r w:rsidRPr="001F6B6C">
        <w:rPr>
          <w:rFonts w:asciiTheme="majorHAnsi" w:hAnsiTheme="majorHAnsi"/>
          <w:sz w:val="24"/>
          <w:lang w:val="en-US"/>
        </w:rPr>
        <w:t xml:space="preserve"> of investment </w:t>
      </w:r>
      <w:ins w:id="530" w:author="Mario Alonso Rodríguez Vigueras" w:date="2017-04-26T12:34:00Z">
        <w:r w:rsidR="00A74A3F">
          <w:rPr>
            <w:rFonts w:asciiTheme="majorHAnsi" w:hAnsiTheme="majorHAnsi"/>
            <w:sz w:val="24"/>
            <w:lang w:val="en-US"/>
          </w:rPr>
          <w:t xml:space="preserve">derived </w:t>
        </w:r>
      </w:ins>
      <w:r w:rsidRPr="001F6B6C">
        <w:rPr>
          <w:rFonts w:asciiTheme="majorHAnsi" w:hAnsiTheme="majorHAnsi"/>
          <w:sz w:val="24"/>
          <w:lang w:val="en-US"/>
        </w:rPr>
        <w:t xml:space="preserve">from the uncertainty of a potential renegotiation of the North American Free Trade Agreement (NAFTA). </w:t>
      </w:r>
      <w:r w:rsidR="00BD2DA1">
        <w:rPr>
          <w:rFonts w:asciiTheme="majorHAnsi" w:hAnsiTheme="majorHAnsi"/>
          <w:sz w:val="24"/>
          <w:lang w:val="en-US"/>
        </w:rPr>
        <w:fldChar w:fldCharType="begin" w:fldLock="1"/>
      </w:r>
      <w:r w:rsidR="0042562D">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BD2DA1">
        <w:rPr>
          <w:rFonts w:asciiTheme="majorHAnsi" w:hAnsiTheme="majorHAnsi"/>
          <w:sz w:val="24"/>
          <w:lang w:val="en-US"/>
        </w:rPr>
        <w:fldChar w:fldCharType="separate"/>
      </w:r>
      <w:r w:rsidR="00BD2DA1" w:rsidRPr="00BD2DA1">
        <w:rPr>
          <w:rFonts w:asciiTheme="majorHAnsi" w:hAnsiTheme="majorHAnsi"/>
          <w:noProof/>
          <w:sz w:val="24"/>
          <w:lang w:val="en-US"/>
        </w:rPr>
        <w:t>(World Bank Group, 2017)</w:t>
      </w:r>
      <w:r w:rsidR="00BD2DA1">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However, there is another aspect that obstructs the full economic potential of Mexico. The think thank Mexican Institute for Competitiveness (IMCO) estimates that corruptio</w:t>
      </w:r>
      <w:r w:rsidR="00032A92">
        <w:rPr>
          <w:rFonts w:asciiTheme="majorHAnsi" w:hAnsiTheme="majorHAnsi"/>
          <w:sz w:val="24"/>
          <w:lang w:val="en-US"/>
        </w:rPr>
        <w:t xml:space="preserve">n is costing Mexico from 2 to 9% </w:t>
      </w:r>
      <w:r w:rsidR="00C923CB" w:rsidRPr="001F6B6C">
        <w:rPr>
          <w:rFonts w:asciiTheme="majorHAnsi" w:hAnsiTheme="majorHAnsi"/>
          <w:sz w:val="24"/>
          <w:lang w:val="en-US"/>
        </w:rPr>
        <w:t xml:space="preserve">of potential GDP growth. </w:t>
      </w:r>
    </w:p>
    <w:p w14:paraId="6ECD1715" w14:textId="77777777" w:rsidR="005F0F35" w:rsidRDefault="0042562D" w:rsidP="005F0F35">
      <w:pPr>
        <w:keepNext/>
        <w:spacing w:after="120" w:line="360" w:lineRule="auto"/>
        <w:jc w:val="both"/>
      </w:pPr>
      <w:r w:rsidRPr="0042562D">
        <w:rPr>
          <w:noProof/>
          <w:lang w:val="es-ES" w:eastAsia="es-ES"/>
        </w:rPr>
        <w:lastRenderedPageBreak/>
        <w:drawing>
          <wp:inline distT="0" distB="0" distL="0" distR="0" wp14:anchorId="62A726B3" wp14:editId="347BA0BA">
            <wp:extent cx="5396230" cy="1817847"/>
            <wp:effectExtent l="0" t="0" r="0" b="11430"/>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396230" cy="1817847"/>
                    </a:xfrm>
                    <a:prstGeom prst="rect">
                      <a:avLst/>
                    </a:prstGeom>
                    <a:noFill/>
                    <a:ln>
                      <a:noFill/>
                    </a:ln>
                  </pic:spPr>
                </pic:pic>
              </a:graphicData>
            </a:graphic>
          </wp:inline>
        </w:drawing>
      </w:r>
    </w:p>
    <w:p w14:paraId="763DC723" w14:textId="7CAFECD5" w:rsidR="00BD2DA1" w:rsidRPr="004845DA" w:rsidRDefault="005F0F35" w:rsidP="005F0F35">
      <w:pPr>
        <w:pStyle w:val="Epgrafe"/>
        <w:jc w:val="center"/>
        <w:rPr>
          <w:rFonts w:ascii="Cambria" w:hAnsi="Cambria"/>
          <w:color w:val="auto"/>
          <w:sz w:val="24"/>
          <w:lang w:val="es-ES"/>
          <w:rPrChange w:id="531" w:author="Mario Alonso Rodríguez Vigueras" w:date="2017-04-25T18:54:00Z">
            <w:rPr>
              <w:rFonts w:ascii="Cambria" w:hAnsi="Cambria"/>
              <w:color w:val="auto"/>
              <w:sz w:val="24"/>
              <w:lang w:val="en-US"/>
            </w:rPr>
          </w:rPrChange>
        </w:rPr>
      </w:pPr>
      <w:proofErr w:type="spellStart"/>
      <w:r w:rsidRPr="004845DA">
        <w:rPr>
          <w:rFonts w:ascii="Cambria" w:hAnsi="Cambria"/>
          <w:color w:val="auto"/>
          <w:lang w:val="es-ES"/>
          <w:rPrChange w:id="532" w:author="Mario Alonso Rodríguez Vigueras" w:date="2017-04-25T18:54:00Z">
            <w:rPr>
              <w:rFonts w:ascii="Cambria" w:hAnsi="Cambria"/>
              <w:color w:val="auto"/>
            </w:rPr>
          </w:rPrChange>
        </w:rPr>
        <w:t>Table</w:t>
      </w:r>
      <w:proofErr w:type="spellEnd"/>
      <w:r w:rsidRPr="004845DA">
        <w:rPr>
          <w:rFonts w:ascii="Cambria" w:hAnsi="Cambria"/>
          <w:color w:val="auto"/>
          <w:lang w:val="es-ES"/>
          <w:rPrChange w:id="533" w:author="Mario Alonso Rodríguez Vigueras" w:date="2017-04-25T18:54:00Z">
            <w:rPr>
              <w:rFonts w:ascii="Cambria" w:hAnsi="Cambria"/>
              <w:color w:val="auto"/>
            </w:rPr>
          </w:rPrChange>
        </w:rPr>
        <w:t xml:space="preserve"> </w:t>
      </w:r>
      <w:r w:rsidRPr="002533BC">
        <w:rPr>
          <w:rFonts w:ascii="Cambria" w:hAnsi="Cambria"/>
          <w:color w:val="auto"/>
        </w:rPr>
        <w:fldChar w:fldCharType="begin"/>
      </w:r>
      <w:r w:rsidRPr="004845DA">
        <w:rPr>
          <w:rFonts w:ascii="Cambria" w:hAnsi="Cambria"/>
          <w:color w:val="auto"/>
          <w:lang w:val="es-ES"/>
          <w:rPrChange w:id="534" w:author="Mario Alonso Rodríguez Vigueras" w:date="2017-04-25T18:54:00Z">
            <w:rPr>
              <w:rFonts w:ascii="Cambria" w:hAnsi="Cambria"/>
              <w:color w:val="auto"/>
            </w:rPr>
          </w:rPrChange>
        </w:rPr>
        <w:instrText xml:space="preserve"> SEQ Table \* ROMAN </w:instrText>
      </w:r>
      <w:r w:rsidRPr="002533BC">
        <w:rPr>
          <w:rFonts w:ascii="Cambria" w:hAnsi="Cambria"/>
          <w:color w:val="auto"/>
        </w:rPr>
        <w:fldChar w:fldCharType="separate"/>
      </w:r>
      <w:r w:rsidRPr="004845DA">
        <w:rPr>
          <w:rFonts w:ascii="Cambria" w:hAnsi="Cambria"/>
          <w:noProof/>
          <w:color w:val="auto"/>
          <w:lang w:val="es-ES"/>
          <w:rPrChange w:id="535" w:author="Mario Alonso Rodríguez Vigueras" w:date="2017-04-25T18:54:00Z">
            <w:rPr>
              <w:rFonts w:ascii="Cambria" w:hAnsi="Cambria"/>
              <w:noProof/>
              <w:color w:val="auto"/>
            </w:rPr>
          </w:rPrChange>
        </w:rPr>
        <w:t>V</w:t>
      </w:r>
      <w:r w:rsidRPr="002533BC">
        <w:rPr>
          <w:rFonts w:ascii="Cambria" w:hAnsi="Cambria"/>
          <w:color w:val="auto"/>
        </w:rPr>
        <w:fldChar w:fldCharType="end"/>
      </w:r>
      <w:r w:rsidRPr="004845DA">
        <w:rPr>
          <w:rFonts w:ascii="Cambria" w:hAnsi="Cambria"/>
          <w:color w:val="auto"/>
          <w:lang w:val="es-ES"/>
          <w:rPrChange w:id="536" w:author="Mario Alonso Rodríguez Vigueras" w:date="2017-04-25T18:54:00Z">
            <w:rPr>
              <w:rFonts w:ascii="Cambria" w:hAnsi="Cambria"/>
              <w:color w:val="auto"/>
            </w:rPr>
          </w:rPrChange>
        </w:rPr>
        <w:t xml:space="preserve">. </w:t>
      </w:r>
      <w:proofErr w:type="spellStart"/>
      <w:r w:rsidRPr="004845DA">
        <w:rPr>
          <w:rFonts w:ascii="Cambria" w:hAnsi="Cambria"/>
          <w:color w:val="auto"/>
          <w:lang w:val="es-ES"/>
          <w:rPrChange w:id="537" w:author="Mario Alonso Rodríguez Vigueras" w:date="2017-04-25T18:54:00Z">
            <w:rPr>
              <w:rFonts w:ascii="Cambria" w:hAnsi="Cambria"/>
              <w:color w:val="auto"/>
            </w:rPr>
          </w:rPrChange>
        </w:rPr>
        <w:t>Mexico</w:t>
      </w:r>
      <w:proofErr w:type="spellEnd"/>
      <w:r w:rsidRPr="004845DA">
        <w:rPr>
          <w:rFonts w:ascii="Cambria" w:hAnsi="Cambria"/>
          <w:color w:val="auto"/>
          <w:lang w:val="es-ES"/>
          <w:rPrChange w:id="538" w:author="Mario Alonso Rodríguez Vigueras" w:date="2017-04-25T18:54:00Z">
            <w:rPr>
              <w:rFonts w:ascii="Cambria" w:hAnsi="Cambria"/>
              <w:color w:val="auto"/>
            </w:rPr>
          </w:rPrChange>
        </w:rPr>
        <w:t xml:space="preserve"> Variable </w:t>
      </w:r>
      <w:proofErr w:type="spellStart"/>
      <w:r w:rsidRPr="004845DA">
        <w:rPr>
          <w:rFonts w:ascii="Cambria" w:hAnsi="Cambria"/>
          <w:color w:val="auto"/>
          <w:lang w:val="es-ES"/>
          <w:rPrChange w:id="539" w:author="Mario Alonso Rodríguez Vigueras" w:date="2017-04-25T18:54:00Z">
            <w:rPr>
              <w:rFonts w:ascii="Cambria" w:hAnsi="Cambria"/>
              <w:color w:val="auto"/>
            </w:rPr>
          </w:rPrChange>
        </w:rPr>
        <w:t>Change</w:t>
      </w:r>
      <w:proofErr w:type="spellEnd"/>
      <w:r w:rsidRPr="004845DA">
        <w:rPr>
          <w:rFonts w:ascii="Cambria" w:hAnsi="Cambria"/>
          <w:color w:val="auto"/>
          <w:lang w:val="es-ES"/>
          <w:rPrChange w:id="540" w:author="Mario Alonso Rodríguez Vigueras" w:date="2017-04-25T18:54:00Z">
            <w:rPr>
              <w:rFonts w:ascii="Cambria" w:hAnsi="Cambria"/>
              <w:color w:val="auto"/>
            </w:rPr>
          </w:rPrChange>
        </w:rPr>
        <w:t>, 1996-2015</w:t>
      </w:r>
    </w:p>
    <w:p w14:paraId="7C7D4470" w14:textId="20937D66" w:rsidR="00774EFF" w:rsidRPr="0033583B" w:rsidRDefault="00C923CB" w:rsidP="00C923CB">
      <w:pPr>
        <w:pStyle w:val="Ttulo3"/>
        <w:rPr>
          <w:lang w:val="en-US"/>
        </w:rPr>
      </w:pPr>
      <w:bookmarkStart w:id="541" w:name="_Toc354842899"/>
      <w:r w:rsidRPr="0033583B">
        <w:rPr>
          <w:lang w:val="en-US"/>
        </w:rPr>
        <w:t>Corruption in Mexico</w:t>
      </w:r>
      <w:bookmarkEnd w:id="541"/>
    </w:p>
    <w:p w14:paraId="79591CFF" w14:textId="77777777" w:rsidR="006A2913" w:rsidRDefault="00FC2DA3" w:rsidP="00774EFF">
      <w:pPr>
        <w:spacing w:after="120" w:line="360" w:lineRule="auto"/>
        <w:jc w:val="both"/>
        <w:rPr>
          <w:rFonts w:asciiTheme="majorHAnsi" w:hAnsiTheme="majorHAnsi"/>
          <w:sz w:val="24"/>
          <w:lang w:val="en-US"/>
        </w:rPr>
      </w:pPr>
      <w:r>
        <w:rPr>
          <w:rFonts w:asciiTheme="majorHAnsi" w:hAnsiTheme="majorHAnsi"/>
          <w:sz w:val="24"/>
          <w:lang w:val="en-US"/>
        </w:rPr>
        <w:t xml:space="preserve">As shown in Table </w:t>
      </w:r>
      <w:r w:rsidR="002533BC">
        <w:rPr>
          <w:rFonts w:asciiTheme="majorHAnsi" w:hAnsiTheme="majorHAnsi"/>
          <w:sz w:val="24"/>
          <w:lang w:val="en-US"/>
        </w:rPr>
        <w:t>V</w:t>
      </w:r>
      <w:r w:rsidR="00774EFF" w:rsidRPr="001F6B6C">
        <w:rPr>
          <w:rFonts w:asciiTheme="majorHAnsi" w:hAnsiTheme="majorHAnsi"/>
          <w:sz w:val="24"/>
          <w:lang w:val="en-US"/>
        </w:rPr>
        <w:t xml:space="preserve">, Mexico suffered the worst decrease in the region regarding the </w:t>
      </w:r>
      <w:proofErr w:type="spellStart"/>
      <w:r w:rsidR="00774EFF" w:rsidRPr="001F6B6C">
        <w:rPr>
          <w:rFonts w:asciiTheme="majorHAnsi" w:hAnsiTheme="majorHAnsi"/>
          <w:sz w:val="24"/>
          <w:lang w:val="en-US"/>
        </w:rPr>
        <w:t>CoC</w:t>
      </w:r>
      <w:proofErr w:type="spellEnd"/>
      <w:r w:rsidR="00774EFF" w:rsidRPr="001F6B6C">
        <w:rPr>
          <w:rFonts w:asciiTheme="majorHAnsi" w:hAnsiTheme="majorHAnsi"/>
          <w:sz w:val="24"/>
          <w:lang w:val="en-US"/>
        </w:rPr>
        <w:t xml:space="preserve"> Indicator from 2006 to 2015. Other evaluations from international organizations go in the same direction. According to the Heritage Foundation, widespread corruption has increased public dissatisfaction. </w:t>
      </w:r>
      <w:r w:rsidR="0042562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"http://www.heritage.org/index/country/mexico", "accessed" : { "date-parts" : [ [ "2017", "4", "20" ] ] }, "author" : [ { "dropping-particle" : "", "family" : "Heritage Foundation", "given" : "", "non-dropping-particle" : "", "parse-names" : false, "suffix" : "" } ], "container-title" : "2017 Index of Economic Freedom", "id" : "ITEM-1", "issued" : { "date-parts" : [ [ "2017" ] ] }, "title" : "Mexico", "type" : "webpage" }, "uris" : [ "http://www.mendeley.com/documents/?uuid=02698942-9e24-4850-9897-4d0439a6b8ea" ] } ], "mendeley" : { "formattedCitation" : "(Heritage Foundation, 2017)", "plainTextFormattedCitation" : "(Heritage Foundation, 2017)", "previouslyFormattedCitation" : "(Heritage Foundation, 2017)" }, "properties" : { "noteIndex" : 0 }, "schema" : "https://github.com/citation-style-language/schema/raw/master/csl-citation.json" }</w:instrText>
      </w:r>
      <w:r w:rsidR="0042562D">
        <w:rPr>
          <w:rFonts w:asciiTheme="majorHAnsi" w:hAnsiTheme="majorHAnsi"/>
          <w:sz w:val="24"/>
          <w:lang w:val="en-US"/>
        </w:rPr>
        <w:fldChar w:fldCharType="separate"/>
      </w:r>
      <w:r w:rsidR="0042562D" w:rsidRPr="0042562D">
        <w:rPr>
          <w:rFonts w:asciiTheme="majorHAnsi" w:hAnsiTheme="majorHAnsi"/>
          <w:noProof/>
          <w:sz w:val="24"/>
          <w:lang w:val="en-US"/>
        </w:rPr>
        <w:t>(Heritage Foundation, 2017)</w:t>
      </w:r>
      <w:r w:rsidR="0042562D">
        <w:rPr>
          <w:rFonts w:asciiTheme="majorHAnsi" w:hAnsiTheme="majorHAnsi"/>
          <w:sz w:val="24"/>
          <w:lang w:val="en-US"/>
        </w:rPr>
        <w:fldChar w:fldCharType="end"/>
      </w:r>
      <w:r w:rsidR="00E44726">
        <w:rPr>
          <w:rFonts w:asciiTheme="majorHAnsi" w:hAnsiTheme="majorHAnsi"/>
          <w:sz w:val="24"/>
          <w:lang w:val="en-US"/>
        </w:rPr>
        <w:t xml:space="preserve"> </w:t>
      </w:r>
      <w:r w:rsidR="00774EFF" w:rsidRPr="001F6B6C">
        <w:rPr>
          <w:rFonts w:asciiTheme="majorHAnsi" w:hAnsiTheme="majorHAnsi"/>
          <w:sz w:val="24"/>
          <w:lang w:val="en-US"/>
        </w:rPr>
        <w:t xml:space="preserve">Mexico ranks 123 of 176 in 2016’s Corruption Perceptions Index of Transparency International with a score of 30, a decrease of 5 points and 28 places compared to 2015.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"author" : [ { "dropping-particle" : "", "family" : "Transparency International", "given" : "", "non-dropping-particle" : "", "parse-names" : false, "suffix" : "" } ], "id" : "ITEM-1", "issued" : { "date-parts" : [ [ "2016" ] ] }, "number-of-pages" : "12", "publisher-place" : "Berlin", "title" : "Corruption Perceptions Index 2016", "type" : "report" }, "uris" : [ "http://www.mendeley.com/documents/?uuid=b922205d-737b-4c01-ad3b-16a180fc9a1c" ] } ], "mendeley" : { "formattedCitation" : "(Transparency International, 2016)", "plainTextFormattedCitation" : "(Transparency International, 2016)", "previouslyFormattedCitation" : "(Transparency International, 2016)"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(Transparency International, 2016)</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00774EFF" w:rsidRPr="001F6B6C">
        <w:rPr>
          <w:rFonts w:asciiTheme="majorHAnsi" w:hAnsiTheme="majorHAnsi"/>
          <w:sz w:val="24"/>
          <w:lang w:val="en-US"/>
        </w:rPr>
        <w:t xml:space="preserve">In its Integrity Review of Mexico, the OECD warned that if corruption is not tackled effectively, it will be impossible to effectively address many of the other dire challenges facing the country: slumping productivity and competitiveness, stubborn inequality and serious regional security issues.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(OECD, 2017)</w:t>
      </w:r>
      <w:r w:rsidR="00D4030D">
        <w:rPr>
          <w:rFonts w:asciiTheme="majorHAnsi" w:hAnsiTheme="majorHAnsi"/>
          <w:sz w:val="24"/>
          <w:lang w:val="en-US"/>
        </w:rPr>
        <w:fldChar w:fldCharType="end"/>
      </w:r>
      <w:r w:rsidR="00D4030D">
        <w:rPr>
          <w:rFonts w:asciiTheme="majorHAnsi" w:hAnsiTheme="majorHAnsi"/>
          <w:sz w:val="24"/>
          <w:lang w:val="en-US"/>
        </w:rPr>
        <w:t xml:space="preserve"> </w:t>
      </w:r>
    </w:p>
    <w:p w14:paraId="570DFF43" w14:textId="785F736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Figure </w:t>
      </w:r>
      <w:r w:rsidR="006A2913">
        <w:rPr>
          <w:rFonts w:asciiTheme="majorHAnsi" w:hAnsiTheme="majorHAnsi"/>
          <w:sz w:val="24"/>
          <w:lang w:val="en-US"/>
        </w:rPr>
        <w:t>XXVII</w:t>
      </w:r>
      <w:r w:rsidRPr="001F6B6C">
        <w:rPr>
          <w:rFonts w:asciiTheme="majorHAnsi" w:hAnsiTheme="majorHAnsi"/>
          <w:sz w:val="24"/>
          <w:lang w:val="en-US"/>
        </w:rPr>
        <w:t xml:space="preserve"> shows the fall of Mexico’s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from 2006 to 2015. The country decreased from 4.49 in 2006 in the recoded version of the index to 3.51 in 2015, almost a </w:t>
      </w:r>
      <w:del w:id="542" w:author="Mario Alonso Rodríguez Vigueras" w:date="2017-04-26T12:37:00Z">
        <w:r w:rsidRPr="001F6B6C" w:rsidDel="00A74A3F">
          <w:rPr>
            <w:rFonts w:asciiTheme="majorHAnsi" w:hAnsiTheme="majorHAnsi"/>
            <w:sz w:val="24"/>
            <w:lang w:val="en-US"/>
          </w:rPr>
          <w:delText>one-</w:delText>
        </w:r>
      </w:del>
      <w:ins w:id="543" w:author="Mario Alonso Rodríguez Vigueras" w:date="2017-04-26T12:37:00Z">
        <w:r w:rsidR="00A74A3F">
          <w:rPr>
            <w:rFonts w:asciiTheme="majorHAnsi" w:hAnsiTheme="majorHAnsi"/>
            <w:sz w:val="24"/>
            <w:lang w:val="en-US"/>
          </w:rPr>
          <w:t xml:space="preserve">complete </w:t>
        </w:r>
      </w:ins>
      <w:r w:rsidRPr="001F6B6C">
        <w:rPr>
          <w:rFonts w:asciiTheme="majorHAnsi" w:hAnsiTheme="majorHAnsi"/>
          <w:sz w:val="24"/>
          <w:lang w:val="en-US"/>
        </w:rPr>
        <w:t>point decrease (half a point with the W</w:t>
      </w:r>
      <w:r w:rsidR="006A2913">
        <w:rPr>
          <w:rFonts w:asciiTheme="majorHAnsi" w:hAnsiTheme="majorHAnsi"/>
          <w:sz w:val="24"/>
          <w:lang w:val="en-US"/>
        </w:rPr>
        <w:t xml:space="preserve">orld </w:t>
      </w:r>
      <w:r w:rsidRPr="001F6B6C">
        <w:rPr>
          <w:rFonts w:asciiTheme="majorHAnsi" w:hAnsiTheme="majorHAnsi"/>
          <w:sz w:val="24"/>
          <w:lang w:val="en-US"/>
        </w:rPr>
        <w:t>B</w:t>
      </w:r>
      <w:r w:rsidR="006A2913">
        <w:rPr>
          <w:rFonts w:asciiTheme="majorHAnsi" w:hAnsiTheme="majorHAnsi"/>
          <w:sz w:val="24"/>
          <w:lang w:val="en-US"/>
        </w:rPr>
        <w:t>ank’s</w:t>
      </w:r>
      <w:r w:rsidRPr="001F6B6C">
        <w:rPr>
          <w:rFonts w:asciiTheme="majorHAnsi" w:hAnsiTheme="majorHAnsi"/>
          <w:sz w:val="24"/>
          <w:lang w:val="en-US"/>
        </w:rPr>
        <w:t xml:space="preserve"> original coding). It also illustrates that this decline is higher than the one observed in</w:t>
      </w:r>
      <w:r w:rsidR="00C923CB" w:rsidRPr="001F6B6C">
        <w:rPr>
          <w:rFonts w:asciiTheme="majorHAnsi" w:hAnsiTheme="majorHAnsi"/>
          <w:sz w:val="24"/>
          <w:lang w:val="en-US"/>
        </w:rPr>
        <w:t xml:space="preserve"> the average of Latin America. </w:t>
      </w:r>
    </w:p>
    <w:p w14:paraId="068C9168" w14:textId="77777777" w:rsidR="00956EFB" w:rsidRDefault="00774EFF" w:rsidP="00956EFB">
      <w:pPr>
        <w:keepNext/>
        <w:spacing w:after="120" w:line="360" w:lineRule="auto"/>
        <w:jc w:val="center"/>
      </w:pPr>
      <w:r w:rsidRPr="00774EFF">
        <w:rPr>
          <w:rFonts w:asciiTheme="majorHAnsi" w:hAnsiTheme="majorHAnsi"/>
          <w:noProof/>
          <w:lang w:val="es-ES" w:eastAsia="es-ES"/>
        </w:rPr>
        <w:lastRenderedPageBreak/>
        <w:drawing>
          <wp:inline distT="0" distB="0" distL="0" distR="0" wp14:anchorId="11F77378" wp14:editId="67822879">
            <wp:extent cx="4847222" cy="2397160"/>
            <wp:effectExtent l="0" t="0" r="29845" b="15875"/>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2B04D7F" w14:textId="3C2271D5" w:rsidR="00774EFF" w:rsidRPr="000909CC" w:rsidRDefault="00956EFB" w:rsidP="00956EFB">
      <w:pPr>
        <w:pStyle w:val="Epgrafe"/>
        <w:jc w:val="center"/>
        <w:rPr>
          <w:rFonts w:ascii="Cambria" w:hAnsi="Cambria"/>
          <w:color w:val="auto"/>
          <w:lang w:val="en-US"/>
        </w:rPr>
      </w:pPr>
      <w:bookmarkStart w:id="544" w:name="_Toc354860456"/>
      <w:proofErr w:type="gramStart"/>
      <w:r w:rsidRPr="000909CC">
        <w:rPr>
          <w:rFonts w:ascii="Cambria" w:hAnsi="Cambria"/>
          <w:color w:val="auto"/>
        </w:rPr>
        <w:t xml:space="preserve">Figure </w:t>
      </w:r>
      <w:r w:rsidRPr="000909CC">
        <w:rPr>
          <w:rFonts w:ascii="Cambria" w:hAnsi="Cambria"/>
          <w:color w:val="auto"/>
        </w:rPr>
        <w:fldChar w:fldCharType="begin"/>
      </w:r>
      <w:r w:rsidRPr="000909CC">
        <w:rPr>
          <w:rFonts w:ascii="Cambria" w:hAnsi="Cambria"/>
          <w:color w:val="auto"/>
        </w:rPr>
        <w:instrText xml:space="preserve"> SEQ Figure \* ROMAN </w:instrText>
      </w:r>
      <w:r w:rsidRPr="000909CC">
        <w:rPr>
          <w:rFonts w:ascii="Cambria" w:hAnsi="Cambria"/>
          <w:color w:val="auto"/>
        </w:rPr>
        <w:fldChar w:fldCharType="separate"/>
      </w:r>
      <w:r w:rsidR="00CA2C86">
        <w:rPr>
          <w:rFonts w:ascii="Cambria" w:hAnsi="Cambria"/>
          <w:noProof/>
          <w:color w:val="auto"/>
        </w:rPr>
        <w:t>XXVIII</w:t>
      </w:r>
      <w:r w:rsidRPr="000909CC">
        <w:rPr>
          <w:rFonts w:ascii="Cambria" w:hAnsi="Cambria"/>
          <w:color w:val="auto"/>
        </w:rPr>
        <w:fldChar w:fldCharType="end"/>
      </w:r>
      <w:r w:rsidRPr="000909CC">
        <w:rPr>
          <w:rFonts w:ascii="Cambria" w:hAnsi="Cambria"/>
          <w:color w:val="auto"/>
        </w:rPr>
        <w:t>.</w:t>
      </w:r>
      <w:proofErr w:type="gramEnd"/>
      <w:r w:rsidRPr="000909CC">
        <w:rPr>
          <w:rFonts w:ascii="Cambria" w:hAnsi="Cambria"/>
          <w:color w:val="auto"/>
        </w:rPr>
        <w:t xml:space="preserve"> Mexico </w:t>
      </w:r>
      <w:proofErr w:type="spellStart"/>
      <w:r w:rsidRPr="000909CC">
        <w:rPr>
          <w:rFonts w:ascii="Cambria" w:hAnsi="Cambria"/>
          <w:color w:val="auto"/>
        </w:rPr>
        <w:t>CoC</w:t>
      </w:r>
      <w:proofErr w:type="spellEnd"/>
      <w:r w:rsidRPr="000909CC">
        <w:rPr>
          <w:rFonts w:ascii="Cambria" w:hAnsi="Cambria"/>
          <w:color w:val="auto"/>
        </w:rPr>
        <w:t>, 2006-2015</w:t>
      </w:r>
      <w:bookmarkEnd w:id="544"/>
    </w:p>
    <w:p w14:paraId="5E889FE8" w14:textId="069AFE0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In the same sense, public perception about corruption reflects a negative trend. On the National Survey of Quality and Governmental Impact (ENCIG) from Mexico’s National Institute of Statistics and Geography (INEGI) of 2015, corruption is cited as the second</w:t>
      </w:r>
      <w:r w:rsidR="00032A92">
        <w:rPr>
          <w:rFonts w:asciiTheme="majorHAnsi" w:hAnsiTheme="majorHAnsi"/>
          <w:sz w:val="24"/>
          <w:lang w:val="en-US"/>
        </w:rPr>
        <w:t xml:space="preserve"> most important problem with </w:t>
      </w:r>
      <w:r w:rsidR="00032A92" w:rsidRPr="00A74A3F">
        <w:rPr>
          <w:rFonts w:asciiTheme="majorHAnsi" w:hAnsiTheme="majorHAnsi"/>
          <w:sz w:val="24"/>
          <w:highlight w:val="yellow"/>
          <w:lang w:val="en-US"/>
          <w:rPrChange w:id="545" w:author="Mario Alonso Rodríguez Vigueras" w:date="2017-04-26T12:37:00Z">
            <w:rPr>
              <w:rFonts w:asciiTheme="majorHAnsi" w:hAnsiTheme="majorHAnsi"/>
              <w:sz w:val="24"/>
              <w:lang w:val="en-US"/>
            </w:rPr>
          </w:rPrChange>
        </w:rPr>
        <w:t>51%</w:t>
      </w:r>
      <w:ins w:id="546" w:author="Mario Alonso Rodríguez Vigueras" w:date="2017-04-26T12:38:00Z">
        <w:r w:rsidR="009B082D">
          <w:rPr>
            <w:rFonts w:asciiTheme="majorHAnsi" w:hAnsiTheme="majorHAnsi"/>
            <w:sz w:val="24"/>
            <w:lang w:val="en-US"/>
          </w:rPr>
          <w:t xml:space="preserve"> of Mexicans considering </w:t>
        </w:r>
      </w:ins>
      <w:ins w:id="547" w:author="Mario Alonso Rodríguez Vigueras" w:date="2017-04-26T12:40:00Z">
        <w:r w:rsidR="009B082D">
          <w:rPr>
            <w:rFonts w:asciiTheme="majorHAnsi" w:hAnsiTheme="majorHAnsi"/>
            <w:sz w:val="24"/>
            <w:lang w:val="en-US"/>
          </w:rPr>
          <w:t xml:space="preserve">it </w:t>
        </w:r>
      </w:ins>
      <w:ins w:id="548" w:author="Mario Alonso Rodríguez Vigueras" w:date="2017-04-26T12:41:00Z">
        <w:r w:rsidR="009B082D">
          <w:rPr>
            <w:rFonts w:asciiTheme="majorHAnsi" w:hAnsiTheme="majorHAnsi"/>
            <w:sz w:val="24"/>
            <w:lang w:val="en-US"/>
          </w:rPr>
          <w:t>a main burden for the country</w:t>
        </w:r>
      </w:ins>
      <w:r w:rsidR="00032A92">
        <w:rPr>
          <w:rFonts w:asciiTheme="majorHAnsi" w:hAnsiTheme="majorHAnsi"/>
          <w:sz w:val="24"/>
          <w:lang w:val="en-US"/>
        </w:rPr>
        <w:t xml:space="preserve">, </w:t>
      </w:r>
      <w:r w:rsidRPr="001F6B6C">
        <w:rPr>
          <w:rFonts w:asciiTheme="majorHAnsi" w:hAnsiTheme="majorHAnsi"/>
          <w:sz w:val="24"/>
          <w:lang w:val="en-US"/>
        </w:rPr>
        <w:t xml:space="preserve">just behind insecurity and crime. In </w:t>
      </w:r>
      <w:r w:rsidR="00032A92">
        <w:rPr>
          <w:rFonts w:asciiTheme="majorHAnsi" w:hAnsiTheme="majorHAnsi"/>
          <w:sz w:val="24"/>
          <w:lang w:val="en-US"/>
        </w:rPr>
        <w:t>the survey from 2013, 49%</w:t>
      </w:r>
      <w:r w:rsidRPr="001F6B6C">
        <w:rPr>
          <w:rFonts w:asciiTheme="majorHAnsi" w:hAnsiTheme="majorHAnsi"/>
          <w:sz w:val="24"/>
          <w:lang w:val="en-US"/>
        </w:rPr>
        <w:t xml:space="preserve"> reported that they believed corruption was a major issue in their state.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"http://www.beta.inegi.org.mx/proyectos/enchogares/regulares/encig/2015/default.html", "accessed" : { "date-parts" : [ [ "2017", "4", "20" ] ] }, "author" : [ { "dropping-particle" : "", "family" : "INEGI", "given" : "", "non-dropping-particle" : "", "parse-names" : false, "suffix" : "" } ], "id" : "ITEM-1", "issued" : { "date-parts" : [ [ "2015" ] ] }, "page" : "2017", "title" : "Encuesta Nacional de Capidad e Impacto Gubernamental", "type" : "webpage" }, "uris" : [ "http://www.mendeley.com/documents/?uuid=087f6c4b-c046-40e7-8ed3-8eb9e8c765f7" ] } ], "mendeley" : { "formattedCitation" : "(INEGI, 2015)", "plainTextFormattedCitation" : "(INEGI, 2015)", "previouslyFormattedCitation" : "(INEGI, 2015)"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(INEGI, 2015)</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Pr="001F6B6C">
        <w:rPr>
          <w:rFonts w:asciiTheme="majorHAnsi" w:hAnsiTheme="majorHAnsi"/>
          <w:sz w:val="24"/>
          <w:lang w:val="en-US"/>
        </w:rPr>
        <w:t xml:space="preserve">Similarly, in the 2015 </w:t>
      </w:r>
      <w:proofErr w:type="spellStart"/>
      <w:r w:rsidRPr="001F6B6C">
        <w:rPr>
          <w:rFonts w:asciiTheme="majorHAnsi" w:hAnsiTheme="majorHAnsi"/>
          <w:sz w:val="24"/>
          <w:lang w:val="en-US"/>
        </w:rPr>
        <w:t>L</w:t>
      </w:r>
      <w:r w:rsidR="00032A92">
        <w:rPr>
          <w:rFonts w:asciiTheme="majorHAnsi" w:hAnsiTheme="majorHAnsi"/>
          <w:sz w:val="24"/>
          <w:lang w:val="en-US"/>
        </w:rPr>
        <w:t>atinobarometro</w:t>
      </w:r>
      <w:proofErr w:type="spellEnd"/>
      <w:r w:rsidR="00032A92">
        <w:rPr>
          <w:rFonts w:asciiTheme="majorHAnsi" w:hAnsiTheme="majorHAnsi"/>
          <w:sz w:val="24"/>
          <w:lang w:val="en-US"/>
        </w:rPr>
        <w:t xml:space="preserve"> survey, only 3.9% </w:t>
      </w:r>
      <w:r w:rsidRPr="001F6B6C">
        <w:rPr>
          <w:rFonts w:asciiTheme="majorHAnsi" w:hAnsiTheme="majorHAnsi"/>
          <w:sz w:val="24"/>
          <w:lang w:val="en-US"/>
        </w:rPr>
        <w:t>of Mexican respondents declared having high</w:t>
      </w:r>
      <w:r w:rsidR="00032A92">
        <w:rPr>
          <w:rFonts w:asciiTheme="majorHAnsi" w:hAnsiTheme="majorHAnsi"/>
          <w:sz w:val="24"/>
          <w:lang w:val="en-US"/>
        </w:rPr>
        <w:t xml:space="preserve"> confidence in government, 17.1% </w:t>
      </w:r>
      <w:r w:rsidRPr="001F6B6C">
        <w:rPr>
          <w:rFonts w:asciiTheme="majorHAnsi" w:hAnsiTheme="majorHAnsi"/>
          <w:sz w:val="24"/>
          <w:lang w:val="en-US"/>
        </w:rPr>
        <w:t xml:space="preserve">some </w:t>
      </w:r>
      <w:r w:rsidR="00032A92">
        <w:rPr>
          <w:rFonts w:asciiTheme="majorHAnsi" w:hAnsiTheme="majorHAnsi"/>
          <w:sz w:val="24"/>
          <w:lang w:val="en-US"/>
        </w:rPr>
        <w:t xml:space="preserve">confidence, while 35.2 and 42.4% </w:t>
      </w:r>
      <w:r w:rsidRPr="001F6B6C">
        <w:rPr>
          <w:rFonts w:asciiTheme="majorHAnsi" w:hAnsiTheme="majorHAnsi"/>
          <w:sz w:val="24"/>
          <w:lang w:val="en-US"/>
        </w:rPr>
        <w:t>declared having low a</w:t>
      </w:r>
      <w:r w:rsidR="00C923CB" w:rsidRPr="001F6B6C">
        <w:rPr>
          <w:rFonts w:asciiTheme="majorHAnsi" w:hAnsiTheme="majorHAnsi"/>
          <w:sz w:val="24"/>
          <w:lang w:val="en-US"/>
        </w:rPr>
        <w:t xml:space="preserve">nd no confidence respectively. </w:t>
      </w:r>
      <w:r w:rsidR="00D4030D">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"http://www.latinobarometro.org/latNewsShow.jsp", "author" : [ { "dropping-particle" : "", "family" : "Latinobarometro", "given" : "", "non-dropping-particle" : "", "parse-names" : false, "suffix" : "" } ], "id" : "ITEM-1", "issued" : { "date-parts" : [ [ "2017" ] ] }, "page" : "2320345", "title" : "Latinobar\u00f3metro Database", "type" : "webpage" }, "uris" : [ "http://www.mendeley.com/documents/?uuid=0e487e50-b308-4a2b-95c9-12da5967b396" ] } ], "mendeley" : { "formattedCitation" : "(Latinobarometro, 2017)", "plainTextFormattedCitation" : "(Latinobarometro, 2017)", "previouslyFormattedCitation" : "(Latinobarometro,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(Latinobarometro, 2017)</w:t>
      </w:r>
      <w:r w:rsidR="00D4030D">
        <w:rPr>
          <w:rFonts w:asciiTheme="majorHAnsi" w:hAnsiTheme="majorHAnsi"/>
          <w:sz w:val="24"/>
          <w:lang w:val="en-US"/>
        </w:rPr>
        <w:fldChar w:fldCharType="end"/>
      </w:r>
    </w:p>
    <w:p w14:paraId="34600CC4" w14:textId="76EEA4C8" w:rsidR="006A2913"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drop in rankings and confidence is related to recent high-profile corruption scandals that have dominated news cycles. In November of 2014, journalist Carmen </w:t>
      </w:r>
      <w:proofErr w:type="spellStart"/>
      <w:r w:rsidRPr="001F6B6C">
        <w:rPr>
          <w:rFonts w:asciiTheme="majorHAnsi" w:hAnsiTheme="majorHAnsi"/>
          <w:sz w:val="24"/>
          <w:lang w:val="en-US"/>
        </w:rPr>
        <w:t>Aristegui</w:t>
      </w:r>
      <w:proofErr w:type="spellEnd"/>
      <w:r w:rsidRPr="001F6B6C">
        <w:rPr>
          <w:rFonts w:asciiTheme="majorHAnsi" w:hAnsiTheme="majorHAnsi"/>
          <w:sz w:val="24"/>
          <w:lang w:val="en-US"/>
        </w:rPr>
        <w:t xml:space="preserve"> published a report exposing </w:t>
      </w:r>
      <w:ins w:id="549" w:author="Mario Alonso Rodríguez Vigueras" w:date="2017-04-26T12:43:00Z">
        <w:r w:rsidR="00E83E27">
          <w:rPr>
            <w:rFonts w:asciiTheme="majorHAnsi" w:hAnsiTheme="majorHAnsi"/>
            <w:sz w:val="24"/>
            <w:lang w:val="en-US"/>
          </w:rPr>
          <w:t xml:space="preserve">how </w:t>
        </w:r>
      </w:ins>
      <w:r w:rsidRPr="001F6B6C">
        <w:rPr>
          <w:rFonts w:asciiTheme="majorHAnsi" w:hAnsiTheme="majorHAnsi"/>
          <w:sz w:val="24"/>
          <w:lang w:val="en-US"/>
        </w:rPr>
        <w:t xml:space="preserve">a company with </w:t>
      </w:r>
      <w:ins w:id="550" w:author="Mario Alonso Rodríguez Vigueras" w:date="2017-04-26T12:45:00Z">
        <w:r w:rsidR="00A439A8">
          <w:rPr>
            <w:rFonts w:asciiTheme="majorHAnsi" w:hAnsiTheme="majorHAnsi"/>
            <w:sz w:val="24"/>
            <w:lang w:val="en-US"/>
          </w:rPr>
          <w:t xml:space="preserve">multiple infrastructure </w:t>
        </w:r>
      </w:ins>
      <w:r w:rsidRPr="001F6B6C">
        <w:rPr>
          <w:rFonts w:asciiTheme="majorHAnsi" w:hAnsiTheme="majorHAnsi"/>
          <w:sz w:val="24"/>
          <w:lang w:val="en-US"/>
        </w:rPr>
        <w:t xml:space="preserve">government contracts </w:t>
      </w:r>
      <w:del w:id="551" w:author="Mario Alonso Rodríguez Vigueras" w:date="2017-04-26T12:43:00Z">
        <w:r w:rsidRPr="001F6B6C" w:rsidDel="00E83E27">
          <w:rPr>
            <w:rFonts w:asciiTheme="majorHAnsi" w:hAnsiTheme="majorHAnsi"/>
            <w:sz w:val="24"/>
            <w:lang w:val="en-US"/>
          </w:rPr>
          <w:delText xml:space="preserve">that </w:delText>
        </w:r>
      </w:del>
      <w:r w:rsidRPr="001F6B6C">
        <w:rPr>
          <w:rFonts w:asciiTheme="majorHAnsi" w:hAnsiTheme="majorHAnsi"/>
          <w:sz w:val="24"/>
          <w:lang w:val="en-US"/>
        </w:rPr>
        <w:t xml:space="preserve">owned </w:t>
      </w:r>
      <w:del w:id="552" w:author="Mario Alonso Rodríguez Vigueras" w:date="2017-04-26T12:46:00Z">
        <w:r w:rsidRPr="001F6B6C" w:rsidDel="00A439A8">
          <w:rPr>
            <w:rFonts w:asciiTheme="majorHAnsi" w:hAnsiTheme="majorHAnsi"/>
            <w:sz w:val="24"/>
            <w:lang w:val="en-US"/>
          </w:rPr>
          <w:delText xml:space="preserve">a </w:delText>
        </w:r>
      </w:del>
      <w:ins w:id="553" w:author="Mario Alonso Rodríguez Vigueras" w:date="2017-04-26T12:46:00Z">
        <w:r w:rsidR="00A439A8">
          <w:rPr>
            <w:rFonts w:asciiTheme="majorHAnsi" w:hAnsiTheme="majorHAnsi"/>
            <w:sz w:val="24"/>
            <w:lang w:val="en-US"/>
          </w:rPr>
          <w:t>the</w:t>
        </w:r>
        <w:r w:rsidR="00A439A8" w:rsidRPr="001F6B6C">
          <w:rPr>
            <w:rFonts w:asciiTheme="majorHAnsi" w:hAnsiTheme="majorHAnsi"/>
            <w:sz w:val="24"/>
            <w:lang w:val="en-US"/>
          </w:rPr>
          <w:t xml:space="preserve"> </w:t>
        </w:r>
      </w:ins>
      <w:r w:rsidRPr="001F6B6C">
        <w:rPr>
          <w:rFonts w:asciiTheme="majorHAnsi" w:hAnsiTheme="majorHAnsi"/>
          <w:sz w:val="24"/>
          <w:lang w:val="en-US"/>
        </w:rPr>
        <w:t xml:space="preserve">mansion </w:t>
      </w:r>
      <w:del w:id="554" w:author="Mario Alonso Rodríguez Vigueras" w:date="2017-04-26T12:43:00Z">
        <w:r w:rsidRPr="001F6B6C" w:rsidDel="00E83E27">
          <w:rPr>
            <w:rFonts w:asciiTheme="majorHAnsi" w:hAnsiTheme="majorHAnsi"/>
            <w:sz w:val="24"/>
            <w:lang w:val="en-US"/>
          </w:rPr>
          <w:delText xml:space="preserve">designed for the presidential family, </w:delText>
        </w:r>
      </w:del>
      <w:r w:rsidRPr="001F6B6C">
        <w:rPr>
          <w:rFonts w:asciiTheme="majorHAnsi" w:hAnsiTheme="majorHAnsi"/>
          <w:sz w:val="24"/>
          <w:lang w:val="en-US"/>
        </w:rPr>
        <w:t xml:space="preserve">described by the First Lady as the “real family home” in a society magazine.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"author" : [ { "dropping-particle" : "", "family" : "Tuckman", "given" : "Jo", "non-dropping-particle" : "", "parse-names" : false, "suffix" : "" } ], "container-title" : "The Guardian", "id" : "ITEM-1", "issued" : { "date-parts" : [ [ "2017" ] ] }, "publisher-place" : "London", "title" : "Mexican president Enrique Pe\u00f1a Nieto faces outcry over \u00a34.4m mansion", "type" : "article-newspaper" }, "uris" : [ "http://www.mendeley.com/documents/?uuid=f1d4fe09-249f-45a0-814f-69ec5d8d1802" ] } ], "mendeley" : { "formattedCitation" : "(Tuckman, 2017)", "plainTextFormattedCitation" : "(Tuckman, 2017)", "previouslyFormattedCitation" : "(Tuckman, 2017)"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(Tuckman, 2017)</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In August of 2015, Comptroller Virgilio Andrade, a presidential appointee, cleared the President of any wrongdoing.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"http://www.reuters.com/article/us-mexico-corruption-idUSKCN0QQ1T620150821", "accessed" : { "date-parts" : [ [ "2017", "4", "20" ] ] }, "author" : [ { "dropping-particle" : "", "family" : "Alper", "given" : "Alexandra", "non-dropping-particle" : "", "parse-names" : false, "suffix" : "" } ], "container-title" : "Reuters", "id" : "ITEM-1", "issued" : { "date-parts" : [ [ "2015" ] ] }, "title" : "Mexico president , finance minister cleared in ethics probe", "type" : "webpage" }, "uris" : [ "http://www.mendeley.com/documents/?uuid=aa1e0e24-608f-42fc-b4e0-108cdc543303" ] } ], "mendeley" : { "formattedCitation" : "(Alper, 2015)", "plainTextFormattedCitation" : "(Alper, 2015)", "previouslyFormattedCitation" : "(Alper, 2015)"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(Alper, 2015)</w:t>
      </w:r>
      <w:r w:rsidR="00BB7D48">
        <w:rPr>
          <w:rFonts w:asciiTheme="majorHAnsi" w:hAnsiTheme="majorHAnsi"/>
          <w:sz w:val="24"/>
          <w:lang w:val="en-US"/>
        </w:rPr>
        <w:fldChar w:fldCharType="end"/>
      </w:r>
      <w:r w:rsidR="00BB7D48">
        <w:rPr>
          <w:rFonts w:asciiTheme="majorHAnsi" w:hAnsiTheme="majorHAnsi"/>
          <w:sz w:val="24"/>
          <w:lang w:val="en-US"/>
        </w:rPr>
        <w:t xml:space="preserve"> </w:t>
      </w:r>
    </w:p>
    <w:p w14:paraId="465C9E35" w14:textId="444C7C5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Two years later, during the signing of </w:t>
      </w:r>
      <w:ins w:id="555" w:author="Mario Alonso Rodríguez Vigueras" w:date="2017-04-26T12:47:00Z">
        <w:r w:rsidR="00A439A8">
          <w:rPr>
            <w:rFonts w:asciiTheme="majorHAnsi" w:hAnsiTheme="majorHAnsi"/>
            <w:sz w:val="24"/>
            <w:lang w:val="en-US"/>
          </w:rPr>
          <w:t xml:space="preserve">the </w:t>
        </w:r>
      </w:ins>
      <w:r w:rsidRPr="001F6B6C">
        <w:rPr>
          <w:rFonts w:asciiTheme="majorHAnsi" w:hAnsiTheme="majorHAnsi"/>
          <w:sz w:val="24"/>
          <w:lang w:val="en-US"/>
        </w:rPr>
        <w:t xml:space="preserve">General Law of the National Anticorruption System (NACS) in 2016, the President acknowledged that the scandal had hit his government's credibility, but claimed that his family had done </w:t>
      </w:r>
      <w:r w:rsidRPr="001F6B6C">
        <w:rPr>
          <w:rFonts w:asciiTheme="majorHAnsi" w:hAnsiTheme="majorHAnsi"/>
          <w:sz w:val="24"/>
          <w:lang w:val="en-US"/>
        </w:rPr>
        <w:lastRenderedPageBreak/>
        <w:t xml:space="preserve">nothing illegal. </w:t>
      </w:r>
      <w:r w:rsidR="00BB7D48">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"Partlow", "given" : "Joshua", "non-dropping-particle" : "", "parse-names" : false, "suffix" : "" } ], "container-title" : "The Washington Post", "id" : "ITEM-1", "issued" : { "date-parts" : [ [ "2016" ] ] }, "publisher-place" : "Washington", "title" : "Mexico\u2019s president apologized for a corruption scandal. But the nightmare goes on for the reporter who uncovered it .", "type" : "article-newspaper" }, "uris" : [ "http://www.mendeley.com/documents/?uuid=2de6419a-e6da-4dc0-af7f-1cac8243df7b" ] } ], "mendeley" : { "formattedCitation" : "(Partlow, 2016)", "plainTextFormattedCitation" : "(Partlow, 2016)", "previouslyFormattedCitation" : "(Partlow, 2016)"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(Partlow, 2016)</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The biggest drop </w:t>
      </w:r>
      <w:ins w:id="556" w:author="Mario Alonso Rodríguez Vigueras" w:date="2017-04-26T12:47:00Z">
        <w:r w:rsidR="00A439A8">
          <w:rPr>
            <w:rFonts w:asciiTheme="majorHAnsi" w:hAnsiTheme="majorHAnsi"/>
            <w:sz w:val="24"/>
            <w:lang w:val="en-US"/>
          </w:rPr>
          <w:t xml:space="preserve">seen </w:t>
        </w:r>
      </w:ins>
      <w:r w:rsidRPr="001F6B6C">
        <w:rPr>
          <w:rFonts w:asciiTheme="majorHAnsi" w:hAnsiTheme="majorHAnsi"/>
          <w:sz w:val="24"/>
          <w:lang w:val="en-US"/>
        </w:rPr>
        <w:t xml:space="preserve">in Figure </w:t>
      </w:r>
      <w:r w:rsidR="006A2913">
        <w:rPr>
          <w:rFonts w:asciiTheme="majorHAnsi" w:hAnsiTheme="majorHAnsi"/>
          <w:sz w:val="24"/>
          <w:lang w:val="en-US"/>
        </w:rPr>
        <w:t>XXVII</w:t>
      </w:r>
      <w:r w:rsidRPr="001F6B6C">
        <w:rPr>
          <w:rFonts w:asciiTheme="majorHAnsi" w:hAnsiTheme="majorHAnsi"/>
          <w:sz w:val="24"/>
          <w:lang w:val="en-US"/>
        </w:rPr>
        <w:t xml:space="preserve"> is recorded in 2014, the year of the corruption allegations</w:t>
      </w:r>
      <w:r w:rsidR="00C923CB" w:rsidRPr="001F6B6C">
        <w:rPr>
          <w:rFonts w:asciiTheme="majorHAnsi" w:hAnsiTheme="majorHAnsi"/>
          <w:sz w:val="24"/>
          <w:lang w:val="en-US"/>
        </w:rPr>
        <w:t xml:space="preserve"> against President Peña Nieto. </w:t>
      </w:r>
    </w:p>
    <w:p w14:paraId="08C7FB46" w14:textId="5CC6A7F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Two of the other most well known cases of corruption are </w:t>
      </w:r>
      <w:ins w:id="557" w:author="Mario Alonso Rodríguez Vigueras" w:date="2017-04-26T12:48:00Z">
        <w:r w:rsidR="00A439A8">
          <w:rPr>
            <w:rFonts w:asciiTheme="majorHAnsi" w:hAnsiTheme="majorHAnsi"/>
            <w:sz w:val="24"/>
            <w:lang w:val="en-US"/>
          </w:rPr>
          <w:t xml:space="preserve">also </w:t>
        </w:r>
      </w:ins>
      <w:r w:rsidRPr="001F6B6C">
        <w:rPr>
          <w:rFonts w:asciiTheme="majorHAnsi" w:hAnsiTheme="majorHAnsi"/>
          <w:sz w:val="24"/>
          <w:lang w:val="en-US"/>
        </w:rPr>
        <w:t xml:space="preserve">from members of President Peña Nieto’s PRI, although it is worth mentioning that corruption is not limited to that party and there have been corruption </w:t>
      </w:r>
      <w:r w:rsidR="00BB7D48" w:rsidRPr="001F6B6C">
        <w:rPr>
          <w:rFonts w:asciiTheme="majorHAnsi" w:hAnsiTheme="majorHAnsi"/>
          <w:sz w:val="24"/>
          <w:lang w:val="en-US"/>
        </w:rPr>
        <w:t>scandals</w:t>
      </w:r>
      <w:r w:rsidRPr="001F6B6C">
        <w:rPr>
          <w:rFonts w:asciiTheme="majorHAnsi" w:hAnsiTheme="majorHAnsi"/>
          <w:sz w:val="24"/>
          <w:lang w:val="en-US"/>
        </w:rPr>
        <w:t xml:space="preserve"> </w:t>
      </w:r>
      <w:del w:id="558" w:author="Mario Alonso Rodríguez Vigueras" w:date="2017-04-26T12:48:00Z">
        <w:r w:rsidRPr="001F6B6C" w:rsidDel="00A439A8">
          <w:rPr>
            <w:rFonts w:asciiTheme="majorHAnsi" w:hAnsiTheme="majorHAnsi"/>
            <w:sz w:val="24"/>
            <w:lang w:val="en-US"/>
          </w:rPr>
          <w:delText xml:space="preserve">of </w:delText>
        </w:r>
      </w:del>
      <w:ins w:id="559" w:author="Mario Alonso Rodríguez Vigueras" w:date="2017-04-26T12:48:00Z">
        <w:r w:rsidR="00A439A8">
          <w:rPr>
            <w:rFonts w:asciiTheme="majorHAnsi" w:hAnsiTheme="majorHAnsi"/>
            <w:sz w:val="24"/>
            <w:lang w:val="en-US"/>
          </w:rPr>
          <w:t>involving</w:t>
        </w:r>
        <w:r w:rsidR="00A439A8" w:rsidRPr="001F6B6C">
          <w:rPr>
            <w:rFonts w:asciiTheme="majorHAnsi" w:hAnsiTheme="majorHAnsi"/>
            <w:sz w:val="24"/>
            <w:lang w:val="en-US"/>
          </w:rPr>
          <w:t xml:space="preserve"> </w:t>
        </w:r>
      </w:ins>
      <w:r w:rsidRPr="001F6B6C">
        <w:rPr>
          <w:rFonts w:asciiTheme="majorHAnsi" w:hAnsiTheme="majorHAnsi"/>
          <w:sz w:val="24"/>
          <w:lang w:val="en-US"/>
        </w:rPr>
        <w:t xml:space="preserve">politicians from </w:t>
      </w:r>
      <w:ins w:id="560" w:author="Mario Alonso Rodríguez Vigueras" w:date="2017-04-26T12:49:00Z">
        <w:r w:rsidR="00A439A8">
          <w:rPr>
            <w:rFonts w:asciiTheme="majorHAnsi" w:hAnsiTheme="majorHAnsi"/>
            <w:sz w:val="24"/>
            <w:lang w:val="en-US"/>
          </w:rPr>
          <w:t>the most popular</w:t>
        </w:r>
      </w:ins>
      <w:del w:id="561" w:author="Mario Alonso Rodríguez Vigueras" w:date="2017-04-26T12:49:00Z">
        <w:r w:rsidRPr="001F6B6C" w:rsidDel="00A439A8">
          <w:rPr>
            <w:rFonts w:asciiTheme="majorHAnsi" w:hAnsiTheme="majorHAnsi"/>
            <w:sz w:val="24"/>
            <w:lang w:val="en-US"/>
          </w:rPr>
          <w:delText>other</w:delText>
        </w:r>
      </w:del>
      <w:r w:rsidRPr="001F6B6C">
        <w:rPr>
          <w:rFonts w:asciiTheme="majorHAnsi" w:hAnsiTheme="majorHAnsi"/>
          <w:sz w:val="24"/>
          <w:lang w:val="en-US"/>
        </w:rPr>
        <w:t xml:space="preserve"> parties as well. The former governor of the Tamaulipas state, </w:t>
      </w:r>
      <w:proofErr w:type="spellStart"/>
      <w:r w:rsidRPr="001F6B6C">
        <w:rPr>
          <w:rFonts w:asciiTheme="majorHAnsi" w:hAnsiTheme="majorHAnsi"/>
          <w:sz w:val="24"/>
          <w:lang w:val="en-US"/>
        </w:rPr>
        <w:t>Tomás</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was indicted by a jury in the U</w:t>
      </w:r>
      <w:ins w:id="562" w:author="Mario Alonso Rodríguez Vigueras" w:date="2017-04-26T12:49:00Z">
        <w:r w:rsidR="00A439A8">
          <w:rPr>
            <w:rFonts w:asciiTheme="majorHAnsi" w:hAnsiTheme="majorHAnsi"/>
            <w:sz w:val="24"/>
            <w:lang w:val="en-US"/>
          </w:rPr>
          <w:t xml:space="preserve">nited </w:t>
        </w:r>
      </w:ins>
      <w:r w:rsidRPr="001F6B6C">
        <w:rPr>
          <w:rFonts w:asciiTheme="majorHAnsi" w:hAnsiTheme="majorHAnsi"/>
          <w:sz w:val="24"/>
          <w:lang w:val="en-US"/>
        </w:rPr>
        <w:t>S</w:t>
      </w:r>
      <w:ins w:id="563" w:author="Mario Alonso Rodríguez Vigueras" w:date="2017-04-26T12:49:00Z">
        <w:r w:rsidR="00A439A8">
          <w:rPr>
            <w:rFonts w:asciiTheme="majorHAnsi" w:hAnsiTheme="majorHAnsi"/>
            <w:sz w:val="24"/>
            <w:lang w:val="en-US"/>
          </w:rPr>
          <w:t>tates</w:t>
        </w:r>
      </w:ins>
      <w:r w:rsidRPr="001F6B6C">
        <w:rPr>
          <w:rFonts w:asciiTheme="majorHAnsi" w:hAnsiTheme="majorHAnsi"/>
          <w:sz w:val="24"/>
          <w:lang w:val="en-US"/>
        </w:rPr>
        <w:t xml:space="preserve"> on charges of drug smuggling, bank fraud, racketeering, money laundering and taking millions of dollars in bribes from the Gulf Cartel and other traffickers since 1998, when he was the mayor of Matamoros. After almost five years on the run,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arres</w:t>
      </w:r>
      <w:r w:rsidR="00C923CB" w:rsidRPr="001F6B6C">
        <w:rPr>
          <w:rFonts w:asciiTheme="majorHAnsi" w:hAnsiTheme="majorHAnsi"/>
          <w:sz w:val="24"/>
          <w:lang w:val="en-US"/>
        </w:rPr>
        <w:t xml:space="preserve">ted in Italy on April of 2017.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"Elefteriou-Smith", "given" : "Loulla-Mae", "non-dropping-particle" : "", "parse-names" : false, "suffix" : "" } ], "id" : "ITEM-1", "issue" : "April", "issued" : { "date-parts" : [ [ "2017" ] ] }, "title" : "Tom\u00e1s Yarrington: Fugitive Mexican ex- governor caught by police in Italy", "type" : "article-newspaper" }, "uris" : [ "http://www.mendeley.com/documents/?uuid=929cfed6-0a22-431e-8ed9-b4f81eb063e4" ] } ], "mendeley" : { "formattedCitation" : "(Elefteriou-Smith, 2017)", "plainTextFormattedCitation" : "(Elefteriou-Smith, 2017)", "previouslyFormattedCitation" : "(Elefteriou-Smith,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(Elefteriou-Smith, 2017)</w:t>
      </w:r>
      <w:r w:rsidR="00630C73">
        <w:rPr>
          <w:rFonts w:asciiTheme="majorHAnsi" w:hAnsiTheme="majorHAnsi"/>
          <w:sz w:val="24"/>
          <w:lang w:val="en-US"/>
        </w:rPr>
        <w:fldChar w:fldCharType="end"/>
      </w:r>
    </w:p>
    <w:p w14:paraId="33458AFD" w14:textId="7B346250"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After an investigative report on the website Animal Politico, Javier Duarte, the former governor of the Veracruz state, fled the country at the end of his term in 2016 amongst allegations of corruption, involvement in organized crime and embezzling millions of dollars. Further fueling citizen’s anger, the new governor Miguel Angel </w:t>
      </w:r>
      <w:proofErr w:type="spellStart"/>
      <w:r w:rsidRPr="001F6B6C">
        <w:rPr>
          <w:rFonts w:asciiTheme="majorHAnsi" w:hAnsiTheme="majorHAnsi"/>
          <w:sz w:val="24"/>
          <w:lang w:val="en-US"/>
        </w:rPr>
        <w:t>Yunes</w:t>
      </w:r>
      <w:proofErr w:type="spellEnd"/>
      <w:r w:rsidRPr="001F6B6C">
        <w:rPr>
          <w:rFonts w:asciiTheme="majorHAnsi" w:hAnsiTheme="majorHAnsi"/>
          <w:sz w:val="24"/>
          <w:lang w:val="en-US"/>
        </w:rPr>
        <w:t xml:space="preserve"> accused Duarte’s government of giving </w:t>
      </w:r>
      <w:ins w:id="564" w:author="Mario Alonso Rodríguez Vigueras" w:date="2017-04-26T12:50:00Z">
        <w:r w:rsidR="00A439A8">
          <w:rPr>
            <w:rFonts w:asciiTheme="majorHAnsi" w:hAnsiTheme="majorHAnsi"/>
            <w:sz w:val="24"/>
            <w:lang w:val="en-US"/>
          </w:rPr>
          <w:t>sugar-</w:t>
        </w:r>
      </w:ins>
      <w:r w:rsidRPr="001F6B6C">
        <w:rPr>
          <w:rFonts w:asciiTheme="majorHAnsi" w:hAnsiTheme="majorHAnsi"/>
          <w:sz w:val="24"/>
          <w:lang w:val="en-US"/>
        </w:rPr>
        <w:t xml:space="preserve">water instead of chemotherapy to children with cancer. A few days later after </w:t>
      </w:r>
      <w:proofErr w:type="spellStart"/>
      <w:r w:rsidRPr="001F6B6C">
        <w:rPr>
          <w:rFonts w:asciiTheme="majorHAnsi" w:hAnsiTheme="majorHAnsi"/>
          <w:sz w:val="24"/>
          <w:lang w:val="en-US"/>
        </w:rPr>
        <w:t>Yarrington’s</w:t>
      </w:r>
      <w:proofErr w:type="spellEnd"/>
      <w:r w:rsidRPr="001F6B6C">
        <w:rPr>
          <w:rFonts w:asciiTheme="majorHAnsi" w:hAnsiTheme="majorHAnsi"/>
          <w:sz w:val="24"/>
          <w:lang w:val="en-US"/>
        </w:rPr>
        <w:t xml:space="preserve"> arrest, Duarte was apprehended </w:t>
      </w:r>
      <w:ins w:id="565" w:author="Mario Alonso Rodríguez Vigueras" w:date="2017-04-26T12:50:00Z">
        <w:r w:rsidR="00A439A8">
          <w:rPr>
            <w:rFonts w:asciiTheme="majorHAnsi" w:hAnsiTheme="majorHAnsi"/>
            <w:sz w:val="24"/>
            <w:lang w:val="en-US"/>
          </w:rPr>
          <w:t>i</w:t>
        </w:r>
      </w:ins>
      <w:del w:id="566" w:author="Mario Alonso Rodríguez Vigueras" w:date="2017-04-26T12:50:00Z">
        <w:r w:rsidRPr="001F6B6C" w:rsidDel="00A439A8">
          <w:rPr>
            <w:rFonts w:asciiTheme="majorHAnsi" w:hAnsiTheme="majorHAnsi"/>
            <w:sz w:val="24"/>
            <w:lang w:val="en-US"/>
          </w:rPr>
          <w:delText>o</w:delText>
        </w:r>
      </w:del>
      <w:r w:rsidRPr="001F6B6C">
        <w:rPr>
          <w:rFonts w:asciiTheme="majorHAnsi" w:hAnsiTheme="majorHAnsi"/>
          <w:sz w:val="24"/>
          <w:lang w:val="en-US"/>
        </w:rPr>
        <w:t xml:space="preserve">n Guatemala.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"URL" : "http://www.aljazeera.com/news/2017/04/javier-duarte-accused-governor-detained-guatemala-170416050745042.html", "accessed" : { "date-parts" : [ [ "2017", "4", "20" ] ] }, "author" : [ { "dropping-particle" : "", "family" : "Jazeera", "given" : "", "non-dropping-particle" : "Al", "parse-names" : false, "suffix" : "" } ], "container-title" : "Al Jazeera", "id" : "ITEM-1", "issued" : { "date-parts" : [ [ "2017" ] ] }, "title" : "Javier Duarte: Accused governor detained in Guatemala", "type" : "webpage" }, "uris" : [ "http://www.mendeley.com/documents/?uuid=efb8fa7e-94b1-4c7e-b994-eba6871223c6" ] } ], "mendeley" : { "formattedCitation" : "(Al Jazeera, 2017)", "plainTextFormattedCitation" : "(Al Jazeera, 2017)", "previouslyFormattedCitation" : "(Al Jazeera,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(Al Jazeera, 2017)</w:t>
      </w:r>
      <w:r w:rsidR="00630C73">
        <w:rPr>
          <w:rFonts w:asciiTheme="majorHAnsi" w:hAnsiTheme="majorHAnsi"/>
          <w:sz w:val="24"/>
          <w:lang w:val="en-US"/>
        </w:rPr>
        <w:fldChar w:fldCharType="end"/>
      </w:r>
    </w:p>
    <w:p w14:paraId="1086F0C6" w14:textId="6AA828A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common theme of these cases is that the investigations did not come from the Mexican political system, </w:t>
      </w:r>
      <w:del w:id="567" w:author="Mario Alonso Rodríguez Vigueras" w:date="2017-04-26T12:51:00Z">
        <w:r w:rsidRPr="001F6B6C" w:rsidDel="00A439A8">
          <w:rPr>
            <w:rFonts w:asciiTheme="majorHAnsi" w:hAnsiTheme="majorHAnsi"/>
            <w:sz w:val="24"/>
            <w:lang w:val="en-US"/>
          </w:rPr>
          <w:delText xml:space="preserve">like </w:delText>
        </w:r>
      </w:del>
      <w:ins w:id="568" w:author="Mario Alonso Rodríguez Vigueras" w:date="2017-04-26T12:51:00Z">
        <w:r w:rsidR="00A439A8">
          <w:rPr>
            <w:rFonts w:asciiTheme="majorHAnsi" w:hAnsiTheme="majorHAnsi"/>
            <w:sz w:val="24"/>
            <w:lang w:val="en-US"/>
          </w:rPr>
          <w:t>neither from</w:t>
        </w:r>
        <w:r w:rsidR="00A439A8" w:rsidRPr="001F6B6C">
          <w:rPr>
            <w:rFonts w:asciiTheme="majorHAnsi" w:hAnsiTheme="majorHAnsi"/>
            <w:sz w:val="24"/>
            <w:lang w:val="en-US"/>
          </w:rPr>
          <w:t xml:space="preserve"> </w:t>
        </w:r>
      </w:ins>
      <w:r w:rsidRPr="001F6B6C">
        <w:rPr>
          <w:rFonts w:asciiTheme="majorHAnsi" w:hAnsiTheme="majorHAnsi"/>
          <w:sz w:val="24"/>
          <w:lang w:val="en-US"/>
        </w:rPr>
        <w:t xml:space="preserve">oversight authorities </w:t>
      </w:r>
      <w:ins w:id="569" w:author="Mario Alonso Rodríguez Vigueras" w:date="2017-04-26T12:51:00Z">
        <w:r w:rsidR="00A439A8">
          <w:rPr>
            <w:rFonts w:asciiTheme="majorHAnsi" w:hAnsiTheme="majorHAnsi"/>
            <w:sz w:val="24"/>
            <w:lang w:val="en-US"/>
          </w:rPr>
          <w:t>n</w:t>
        </w:r>
      </w:ins>
      <w:r w:rsidRPr="001F6B6C">
        <w:rPr>
          <w:rFonts w:asciiTheme="majorHAnsi" w:hAnsiTheme="majorHAnsi"/>
          <w:sz w:val="24"/>
          <w:lang w:val="en-US"/>
        </w:rPr>
        <w:t>or opposition parties, but from other sources, in two cases from the media and in another from jud</w:t>
      </w:r>
      <w:r w:rsidR="00C923CB" w:rsidRPr="001F6B6C">
        <w:rPr>
          <w:rFonts w:asciiTheme="majorHAnsi" w:hAnsiTheme="majorHAnsi"/>
          <w:sz w:val="24"/>
          <w:lang w:val="en-US"/>
        </w:rPr>
        <w:t xml:space="preserve">icial authorities from the US. </w:t>
      </w:r>
    </w:p>
    <w:p w14:paraId="6FA2F916" w14:textId="5EF7369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Aimed at restoring the credibility of the Mexican political system, the aforementioned NACS is just the latest of reforms that aims to fight corruption in the country. According to the OECD, the eight laws that create the System aim to overcome “key shortcomings of the past” by addressing fragmentation in policies, avoiding implementation gaps, improving co-ordination between levels of government, strengthening enforcement mechanisms and reinforcing oversight through greater transparency, expanded auditing powers and involvement </w:t>
      </w:r>
      <w:r w:rsidR="00C923CB" w:rsidRPr="001F6B6C">
        <w:rPr>
          <w:rFonts w:asciiTheme="majorHAnsi" w:hAnsiTheme="majorHAnsi"/>
          <w:sz w:val="24"/>
          <w:lang w:val="en-US"/>
        </w:rPr>
        <w:t xml:space="preserve">of civil society.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16E51D06" w14:textId="502D3FB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Specifically, the laws include a governance structure comprised of a NACS Co-ordination Committee, a Citizen Participation Committee and ethics committees in ministries. They also involve a revamping of codes of conduct for public officials, as well as the federal manual for internal control and risk management standards. Also, they include the development of an online platform comprised of key databases of sanctions and procurement</w:t>
      </w:r>
      <w:ins w:id="570" w:author="Mario Alonso Rodríguez Vigueras" w:date="2017-04-26T12:53:00Z">
        <w:r w:rsidR="00A439A8">
          <w:rPr>
            <w:rFonts w:asciiTheme="majorHAnsi" w:hAnsiTheme="majorHAnsi"/>
            <w:sz w:val="24"/>
            <w:lang w:val="en-US"/>
          </w:rPr>
          <w:t>s</w:t>
        </w:r>
      </w:ins>
      <w:r w:rsidRPr="001F6B6C">
        <w:rPr>
          <w:rFonts w:asciiTheme="majorHAnsi" w:hAnsiTheme="majorHAnsi"/>
          <w:sz w:val="24"/>
          <w:lang w:val="en-US"/>
        </w:rPr>
        <w:t>, to support better detecti</w:t>
      </w:r>
      <w:r w:rsidR="00C923CB" w:rsidRPr="001F6B6C">
        <w:rPr>
          <w:rFonts w:asciiTheme="majorHAnsi" w:hAnsiTheme="majorHAnsi"/>
          <w:sz w:val="24"/>
          <w:lang w:val="en-US"/>
        </w:rPr>
        <w:t xml:space="preserve">on and oversight.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37D9F00A" w14:textId="748A472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Furthermore, the law requires that states develop their Local Anti-corruption Systems (LACS) and respective committees. It will oblige more rigorous asset and interest declarations of all officials, and both government employees and firms involved in public sector activities will be subject to a new disciplinary regime for integrity violations. Finally, it demands the enlisting of Specialized Anti-corruption Prosecutors to prosecute ac</w:t>
      </w:r>
      <w:r w:rsidR="00C923CB" w:rsidRPr="001F6B6C">
        <w:rPr>
          <w:rFonts w:asciiTheme="majorHAnsi" w:hAnsiTheme="majorHAnsi"/>
          <w:sz w:val="24"/>
          <w:lang w:val="en-US"/>
        </w:rPr>
        <w:t>ts of corruption.</w:t>
      </w:r>
      <w:r w:rsidR="00630C73">
        <w:rPr>
          <w:rFonts w:asciiTheme="majorHAnsi" w:hAnsiTheme="majorHAnsi"/>
          <w:sz w:val="24"/>
          <w:lang w:val="en-US"/>
        </w:rPr>
        <w:t xml:space="preserve"> </w:t>
      </w:r>
      <w:r w:rsidR="00630C73">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5FA80656" w14:textId="61ADC9E0"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Nonetheless, it appears that NACS got off on the wrong foot. In April of 2017, the president of the Citizen Participation Committee Jaqueline </w:t>
      </w:r>
      <w:proofErr w:type="spellStart"/>
      <w:r w:rsidRPr="001F6B6C">
        <w:rPr>
          <w:rFonts w:asciiTheme="majorHAnsi" w:hAnsiTheme="majorHAnsi"/>
          <w:sz w:val="24"/>
          <w:lang w:val="en-US"/>
        </w:rPr>
        <w:t>Peschard</w:t>
      </w:r>
      <w:proofErr w:type="spellEnd"/>
      <w:r w:rsidRPr="001F6B6C">
        <w:rPr>
          <w:rFonts w:asciiTheme="majorHAnsi" w:hAnsiTheme="majorHAnsi"/>
          <w:sz w:val="24"/>
          <w:lang w:val="en-US"/>
        </w:rPr>
        <w:t xml:space="preserve"> denounced that the System was instated without the Specialized Anticorruption Prosecutor</w:t>
      </w:r>
      <w:del w:id="571" w:author="Mario Alonso Rodríguez Vigueras" w:date="2017-04-26T12:54:00Z">
        <w:r w:rsidRPr="001F6B6C" w:rsidDel="00A439A8">
          <w:rPr>
            <w:rFonts w:asciiTheme="majorHAnsi" w:hAnsiTheme="majorHAnsi"/>
            <w:sz w:val="24"/>
            <w:lang w:val="en-US"/>
          </w:rPr>
          <w:delText>,</w:delText>
        </w:r>
      </w:del>
      <w:r w:rsidRPr="001F6B6C">
        <w:rPr>
          <w:rFonts w:asciiTheme="majorHAnsi" w:hAnsiTheme="majorHAnsi"/>
          <w:sz w:val="24"/>
          <w:lang w:val="en-US"/>
        </w:rPr>
        <w:t xml:space="preserve"> </w:t>
      </w:r>
      <w:del w:id="572" w:author="Mario Alonso Rodríguez Vigueras" w:date="2017-04-26T12:54:00Z">
        <w:r w:rsidRPr="001F6B6C" w:rsidDel="00A439A8">
          <w:rPr>
            <w:rFonts w:asciiTheme="majorHAnsi" w:hAnsiTheme="majorHAnsi"/>
            <w:sz w:val="24"/>
            <w:lang w:val="en-US"/>
          </w:rPr>
          <w:delText xml:space="preserve">nor </w:delText>
        </w:r>
      </w:del>
      <w:ins w:id="573" w:author="Mario Alonso Rodríguez Vigueras" w:date="2017-04-26T12:54:00Z">
        <w:r w:rsidR="00A439A8">
          <w:rPr>
            <w:rFonts w:asciiTheme="majorHAnsi" w:hAnsiTheme="majorHAnsi"/>
            <w:sz w:val="24"/>
            <w:lang w:val="en-US"/>
          </w:rPr>
          <w:t>and</w:t>
        </w:r>
        <w:r w:rsidR="00A439A8" w:rsidRPr="001F6B6C">
          <w:rPr>
            <w:rFonts w:asciiTheme="majorHAnsi" w:hAnsiTheme="majorHAnsi"/>
            <w:sz w:val="24"/>
            <w:lang w:val="en-US"/>
          </w:rPr>
          <w:t xml:space="preserve"> </w:t>
        </w:r>
      </w:ins>
      <w:r w:rsidRPr="001F6B6C">
        <w:rPr>
          <w:rFonts w:asciiTheme="majorHAnsi" w:hAnsiTheme="majorHAnsi"/>
          <w:sz w:val="24"/>
          <w:lang w:val="en-US"/>
        </w:rPr>
        <w:t xml:space="preserve">the regional authorities in charge of imposing sanctions to public servants that commit serious offenses. Mexico’s main parties </w:t>
      </w:r>
      <w:del w:id="574" w:author="Mario Alonso Rodríguez Vigueras" w:date="2017-04-26T12:54:00Z">
        <w:r w:rsidRPr="001F6B6C" w:rsidDel="00407EBA">
          <w:rPr>
            <w:rFonts w:asciiTheme="majorHAnsi" w:hAnsiTheme="majorHAnsi"/>
            <w:sz w:val="24"/>
            <w:lang w:val="en-US"/>
          </w:rPr>
          <w:delText xml:space="preserve">did </w:delText>
        </w:r>
      </w:del>
      <w:ins w:id="575" w:author="Mario Alonso Rodríguez Vigueras" w:date="2017-04-26T12:54:00Z">
        <w:r w:rsidR="00407EBA">
          <w:rPr>
            <w:rFonts w:asciiTheme="majorHAnsi" w:hAnsiTheme="majorHAnsi"/>
            <w:sz w:val="24"/>
            <w:lang w:val="en-US"/>
          </w:rPr>
          <w:t>apparently could</w:t>
        </w:r>
        <w:r w:rsidR="00407EBA" w:rsidRPr="001F6B6C">
          <w:rPr>
            <w:rFonts w:asciiTheme="majorHAnsi" w:hAnsiTheme="majorHAnsi"/>
            <w:sz w:val="24"/>
            <w:lang w:val="en-US"/>
          </w:rPr>
          <w:t xml:space="preserve"> </w:t>
        </w:r>
      </w:ins>
      <w:r w:rsidRPr="001F6B6C">
        <w:rPr>
          <w:rFonts w:asciiTheme="majorHAnsi" w:hAnsiTheme="majorHAnsi"/>
          <w:sz w:val="24"/>
          <w:lang w:val="en-US"/>
        </w:rPr>
        <w:t xml:space="preserve">not agree on </w:t>
      </w:r>
      <w:del w:id="576" w:author="Mario Alonso Rodríguez Vigueras" w:date="2017-04-26T12:54:00Z">
        <w:r w:rsidRPr="001F6B6C" w:rsidDel="00407EBA">
          <w:rPr>
            <w:rFonts w:asciiTheme="majorHAnsi" w:hAnsiTheme="majorHAnsi"/>
            <w:sz w:val="24"/>
            <w:lang w:val="en-US"/>
          </w:rPr>
          <w:delText>subject of the</w:delText>
        </w:r>
      </w:del>
      <w:ins w:id="577" w:author="Mario Alonso Rodríguez Vigueras" w:date="2017-04-26T12:54:00Z">
        <w:r w:rsidR="00407EBA">
          <w:rPr>
            <w:rFonts w:asciiTheme="majorHAnsi" w:hAnsiTheme="majorHAnsi"/>
            <w:sz w:val="24"/>
            <w:lang w:val="en-US"/>
          </w:rPr>
          <w:t>a</w:t>
        </w:r>
      </w:ins>
      <w:r w:rsidRPr="001F6B6C">
        <w:rPr>
          <w:rFonts w:asciiTheme="majorHAnsi" w:hAnsiTheme="majorHAnsi"/>
          <w:sz w:val="24"/>
          <w:lang w:val="en-US"/>
        </w:rPr>
        <w:t xml:space="preserve"> Prosecutor, which shows </w:t>
      </w:r>
      <w:del w:id="578" w:author="Mario Alonso Rodríguez Vigueras" w:date="2017-04-26T12:54:00Z">
        <w:r w:rsidRPr="001F6B6C" w:rsidDel="00407EBA">
          <w:rPr>
            <w:rFonts w:asciiTheme="majorHAnsi" w:hAnsiTheme="majorHAnsi"/>
            <w:sz w:val="24"/>
            <w:lang w:val="en-US"/>
          </w:rPr>
          <w:delText xml:space="preserve">a </w:delText>
        </w:r>
      </w:del>
      <w:ins w:id="579" w:author="Mario Alonso Rodríguez Vigueras" w:date="2017-04-26T12:54:00Z">
        <w:r w:rsidR="00407EBA">
          <w:rPr>
            <w:rFonts w:asciiTheme="majorHAnsi" w:hAnsiTheme="majorHAnsi"/>
            <w:sz w:val="24"/>
            <w:lang w:val="en-US"/>
          </w:rPr>
          <w:t>the</w:t>
        </w:r>
        <w:r w:rsidR="00407EBA" w:rsidRPr="001F6B6C">
          <w:rPr>
            <w:rFonts w:asciiTheme="majorHAnsi" w:hAnsiTheme="majorHAnsi"/>
            <w:sz w:val="24"/>
            <w:lang w:val="en-US"/>
          </w:rPr>
          <w:t xml:space="preserve"> </w:t>
        </w:r>
      </w:ins>
      <w:r w:rsidRPr="001F6B6C">
        <w:rPr>
          <w:rFonts w:asciiTheme="majorHAnsi" w:hAnsiTheme="majorHAnsi"/>
          <w:sz w:val="24"/>
          <w:lang w:val="en-US"/>
        </w:rPr>
        <w:t xml:space="preserve">lack of political will to implement the NACS.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"Casta\u00f1eda", "given" : "Jorge G", "non-dropping-particle" : "", "parse-names" : false, "suffix" : "" } ], "container-title" : "El Financiero", "id" : "ITEM-1", "issued" : { "date-parts" : [ [ "2017" ] ] }, "publisher-place" : "Mexico City", "title" : "Naufragio del SNA", "type" : "article-newspaper" }, "uris" : [ "http://www.mendeley.com/documents/?uuid=5164843a-69c5-4696-aadc-1028ae42fa41" ] } ], "mendeley" : { "formattedCitation" : "(Casta\u00f1eda, 2017)", "plainTextFormattedCitation" : "(Casta\u00f1eda, 2017)", "previouslyFormattedCitation" : "(Casta\u00f1eda, 2017)"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(Castañeda, 2017)</w:t>
      </w:r>
      <w:r w:rsidR="001578F7">
        <w:rPr>
          <w:rFonts w:asciiTheme="majorHAnsi" w:hAnsiTheme="majorHAnsi"/>
          <w:sz w:val="24"/>
          <w:lang w:val="en-US"/>
        </w:rPr>
        <w:fldChar w:fldCharType="end"/>
      </w:r>
    </w:p>
    <w:p w14:paraId="68FA3D78" w14:textId="0B0D6B93" w:rsidR="00774EFF" w:rsidRPr="0033583B" w:rsidRDefault="00C923CB" w:rsidP="00C923CB">
      <w:pPr>
        <w:pStyle w:val="Ttulo3"/>
        <w:rPr>
          <w:lang w:val="en-US"/>
        </w:rPr>
      </w:pPr>
      <w:bookmarkStart w:id="580" w:name="_Toc354842900"/>
      <w:r w:rsidRPr="0033583B">
        <w:rPr>
          <w:lang w:val="en-US"/>
        </w:rPr>
        <w:t>Political Finance</w:t>
      </w:r>
      <w:bookmarkEnd w:id="580"/>
    </w:p>
    <w:p w14:paraId="398861F1" w14:textId="59B7957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Political finance reform was an integral part of the transition of Mexico to a multi-party system. The formulation of some form of public funding for political parties started in the 1960s, but broad political reform was accelerated in the 1990s, during a crisis of credibility of the PRI and the incorporation of the country to</w:t>
      </w:r>
      <w:ins w:id="581" w:author="Mario Alonso Rodríguez Vigueras" w:date="2017-04-26T12:55:00Z">
        <w:r w:rsidR="00407EBA">
          <w:rPr>
            <w:rFonts w:asciiTheme="majorHAnsi" w:hAnsiTheme="majorHAnsi"/>
            <w:sz w:val="24"/>
            <w:lang w:val="en-US"/>
          </w:rPr>
          <w:t xml:space="preserve"> the</w:t>
        </w:r>
      </w:ins>
      <w:r w:rsidRPr="001F6B6C">
        <w:rPr>
          <w:rFonts w:asciiTheme="majorHAnsi" w:hAnsiTheme="majorHAnsi"/>
          <w:sz w:val="24"/>
          <w:lang w:val="en-US"/>
        </w:rPr>
        <w:t xml:space="preserve"> NAFTA. The reforms </w:t>
      </w:r>
      <w:del w:id="582" w:author="Mario Alonso Rodríguez Vigueras" w:date="2017-04-26T12:55:00Z">
        <w:r w:rsidRPr="001F6B6C" w:rsidDel="00407EBA">
          <w:rPr>
            <w:rFonts w:asciiTheme="majorHAnsi" w:hAnsiTheme="majorHAnsi"/>
            <w:sz w:val="24"/>
            <w:lang w:val="en-US"/>
          </w:rPr>
          <w:delText>established prohibition</w:delText>
        </w:r>
      </w:del>
      <w:ins w:id="583" w:author="Mario Alonso Rodríguez Vigueras" w:date="2017-04-26T12:55:00Z">
        <w:r w:rsidR="00407EBA">
          <w:rPr>
            <w:rFonts w:asciiTheme="majorHAnsi" w:hAnsiTheme="majorHAnsi"/>
            <w:sz w:val="24"/>
            <w:lang w:val="en-US"/>
          </w:rPr>
          <w:t>prohibited</w:t>
        </w:r>
      </w:ins>
      <w:r w:rsidRPr="001F6B6C">
        <w:rPr>
          <w:rFonts w:asciiTheme="majorHAnsi" w:hAnsiTheme="majorHAnsi"/>
          <w:sz w:val="24"/>
          <w:lang w:val="en-US"/>
        </w:rPr>
        <w:t xml:space="preserve"> </w:t>
      </w:r>
      <w:del w:id="584" w:author="Mario Alonso Rodríguez Vigueras" w:date="2017-04-26T12:55:00Z">
        <w:r w:rsidRPr="001F6B6C" w:rsidDel="00407EBA">
          <w:rPr>
            <w:rFonts w:asciiTheme="majorHAnsi" w:hAnsiTheme="majorHAnsi"/>
            <w:sz w:val="24"/>
            <w:lang w:val="en-US"/>
          </w:rPr>
          <w:delText xml:space="preserve">to </w:delText>
        </w:r>
      </w:del>
      <w:r w:rsidRPr="001F6B6C">
        <w:rPr>
          <w:rFonts w:asciiTheme="majorHAnsi" w:hAnsiTheme="majorHAnsi"/>
          <w:sz w:val="24"/>
          <w:lang w:val="en-US"/>
        </w:rPr>
        <w:t>public entities from contributing to political parties and banned contributions by businesses</w:t>
      </w:r>
      <w:ins w:id="585" w:author="Mario Alonso Rodríguez Vigueras" w:date="2017-04-26T12:55:00Z">
        <w:r w:rsidR="00407EBA">
          <w:rPr>
            <w:rFonts w:asciiTheme="majorHAnsi" w:hAnsiTheme="majorHAnsi"/>
            <w:sz w:val="24"/>
            <w:lang w:val="en-US"/>
          </w:rPr>
          <w:t xml:space="preserve">, </w:t>
        </w:r>
      </w:ins>
      <w:del w:id="586" w:author="Mario Alonso Rodríguez Vigueras" w:date="2017-04-26T12:55:00Z">
        <w:r w:rsidRPr="001F6B6C" w:rsidDel="00407EBA">
          <w:rPr>
            <w:rFonts w:asciiTheme="majorHAnsi" w:hAnsiTheme="majorHAnsi"/>
            <w:sz w:val="24"/>
            <w:lang w:val="en-US"/>
          </w:rPr>
          <w:delText xml:space="preserve">, </w:delText>
        </w:r>
      </w:del>
      <w:del w:id="587" w:author="Mario Alonso Rodríguez Vigueras" w:date="2017-04-26T12:56:00Z">
        <w:r w:rsidRPr="001F6B6C" w:rsidDel="00407EBA">
          <w:rPr>
            <w:rFonts w:asciiTheme="majorHAnsi" w:hAnsiTheme="majorHAnsi"/>
            <w:sz w:val="24"/>
            <w:lang w:val="en-US"/>
          </w:rPr>
          <w:delText xml:space="preserve">individuals who live or work outside of Mexico, </w:delText>
        </w:r>
      </w:del>
      <w:r w:rsidRPr="001F6B6C">
        <w:rPr>
          <w:rFonts w:asciiTheme="majorHAnsi" w:hAnsiTheme="majorHAnsi"/>
          <w:sz w:val="24"/>
          <w:lang w:val="en-US"/>
        </w:rPr>
        <w:t>churches</w:t>
      </w:r>
      <w:ins w:id="588" w:author="Mario Alonso Rodríguez Vigueras" w:date="2017-04-26T12:56:00Z">
        <w:r w:rsidR="00407EBA">
          <w:rPr>
            <w:rFonts w:asciiTheme="majorHAnsi" w:hAnsiTheme="majorHAnsi"/>
            <w:sz w:val="24"/>
            <w:lang w:val="en-US"/>
          </w:rPr>
          <w:t xml:space="preserve">, </w:t>
        </w:r>
        <w:r w:rsidR="00407EBA" w:rsidRPr="001F6B6C">
          <w:rPr>
            <w:rFonts w:asciiTheme="majorHAnsi" w:hAnsiTheme="majorHAnsi"/>
            <w:sz w:val="24"/>
            <w:lang w:val="en-US"/>
          </w:rPr>
          <w:t>individuals who live or work outside of Mexico</w:t>
        </w:r>
      </w:ins>
      <w:r w:rsidRPr="001F6B6C">
        <w:rPr>
          <w:rFonts w:asciiTheme="majorHAnsi" w:hAnsiTheme="majorHAnsi"/>
          <w:sz w:val="24"/>
          <w:lang w:val="en-US"/>
        </w:rPr>
        <w:t xml:space="preserve"> and foreign entities. Moreover, the reforms mandated reports from parties to electoral authorities detailing private contributions and al</w:t>
      </w:r>
      <w:r w:rsidR="001578F7">
        <w:rPr>
          <w:rFonts w:asciiTheme="majorHAnsi" w:hAnsiTheme="majorHAnsi"/>
          <w:sz w:val="24"/>
          <w:lang w:val="en-US"/>
        </w:rPr>
        <w:t xml:space="preserve">l expenditures.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"Maldonado", "given" : "Patricio", "non-dropping-particle" : "", "parse-names" : false, "suffix" : "" }, { "dropping-particle" : "", "family" : "Balcer", "given" : "Joseph S", "non-dropping-particle" : "", "parse-names" : false, "suffix" : "" }, { "dropping-particle" : "", "family" : "Berthin", "given" : "Gerardo", "non-dropping-particle" : "", "parse-names" : false, "suffix" : "" }, { "dropping-particle" : "", "family" : "Canda", "given" : "Ian A", "non-dropping-particle" : "", "parse-names" : false, "suffix" : "" }, { "dropping-particle" : "", "family" : "Gos\u00e1lvez", "given" : "Miguel Garc\u00eda", "non-dropping-particle" : "", "parse-names" : false, "suffix" : "" } ], "container-title" : "Americas' Accountability Anti-Corruption Project", "id" : "ITEM-1", "issued" : { "date-parts" : [ [ "2004" ] ] }, "number-of-pages" : "63", "title" : "Political-Party Finance in Argentina, Chile, Costa Rica and Mexico: Lessons for Latin America", "type" : "report" }, "uris" : [ "http://www.mendeley.com/documents/?uuid=f749fab2-4299-4d37-9774-76151c553717" ] } ], "mendeley" : { "formattedCitation" : "(Maldonado, Balcer, Berthin, Canda, &amp; Gos\u00e1lvez, 2004)", "manualFormatting" : "(Maldonado et al., 2004)", "plainTextFormattedCitation" : "(Maldonado, Balcer, Berthin, Canda, &amp; Gos\u00e1lvez, 2004)", "previouslyFormattedCitation" : "(Maldonado, Balcer, Berthin, Canda, &amp; Gos\u00e1lvez, 2004)"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(Maldonado</w:t>
      </w:r>
      <w:r w:rsidR="001578F7">
        <w:rPr>
          <w:rFonts w:asciiTheme="majorHAnsi" w:hAnsiTheme="majorHAnsi"/>
          <w:noProof/>
          <w:sz w:val="24"/>
          <w:lang w:val="en-US"/>
        </w:rPr>
        <w:t xml:space="preserve"> et al., 2004)</w:t>
      </w:r>
      <w:r w:rsidR="001578F7">
        <w:rPr>
          <w:rFonts w:asciiTheme="majorHAnsi" w:hAnsiTheme="majorHAnsi"/>
          <w:sz w:val="24"/>
          <w:lang w:val="en-US"/>
        </w:rPr>
        <w:fldChar w:fldCharType="end"/>
      </w:r>
    </w:p>
    <w:p w14:paraId="7B4C317B" w14:textId="3B3D4EE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In efforts to further amend the political finance system, comprehensive reforms were passed after 2005, which is reflected in </w:t>
      </w:r>
      <w:r w:rsidR="001578F7">
        <w:rPr>
          <w:rFonts w:asciiTheme="majorHAnsi" w:hAnsiTheme="majorHAnsi"/>
          <w:sz w:val="24"/>
          <w:lang w:val="en-US"/>
        </w:rPr>
        <w:t xml:space="preserve">Figure </w:t>
      </w:r>
      <w:del w:id="589" w:author="Mario Alonso Rodríguez Vigueras" w:date="2017-04-26T12:57:00Z">
        <w:r w:rsidR="001578F7" w:rsidDel="00407EBA">
          <w:rPr>
            <w:rFonts w:asciiTheme="majorHAnsi" w:hAnsiTheme="majorHAnsi"/>
            <w:sz w:val="24"/>
            <w:lang w:val="en-US"/>
          </w:rPr>
          <w:delText>xx</w:delText>
        </w:r>
      </w:del>
      <w:ins w:id="590" w:author="Mario Alonso Rodríguez Vigueras" w:date="2017-04-26T12:57:00Z">
        <w:r w:rsidR="00407EBA">
          <w:rPr>
            <w:rFonts w:asciiTheme="majorHAnsi" w:hAnsiTheme="majorHAnsi"/>
            <w:sz w:val="24"/>
            <w:lang w:val="en-US"/>
          </w:rPr>
          <w:t>XX</w:t>
        </w:r>
      </w:ins>
      <w:r w:rsidR="001578F7">
        <w:rPr>
          <w:rFonts w:asciiTheme="majorHAnsi" w:hAnsiTheme="majorHAnsi"/>
          <w:sz w:val="24"/>
          <w:lang w:val="en-US"/>
        </w:rPr>
        <w:t xml:space="preserve">. This </w:t>
      </w:r>
      <w:r w:rsidRPr="001F6B6C">
        <w:rPr>
          <w:rFonts w:asciiTheme="majorHAnsi" w:hAnsiTheme="majorHAnsi"/>
          <w:sz w:val="24"/>
          <w:lang w:val="en-US"/>
        </w:rPr>
        <w:t xml:space="preserve">displays the sensibility of the PFR Index to the most recent amendments of existing laws. The figure also shows that Mexico has a higher level of regulation than the average of the whole region, an inverse relationship </w:t>
      </w:r>
      <w:del w:id="591" w:author="Mario Alonso Rodríguez Vigueras" w:date="2017-04-26T12:57:00Z">
        <w:r w:rsidRPr="001F6B6C" w:rsidDel="00407EBA">
          <w:rPr>
            <w:rFonts w:asciiTheme="majorHAnsi" w:hAnsiTheme="majorHAnsi"/>
            <w:sz w:val="24"/>
            <w:lang w:val="en-US"/>
          </w:rPr>
          <w:delText xml:space="preserve">that </w:delText>
        </w:r>
      </w:del>
      <w:ins w:id="592" w:author="Mario Alonso Rodríguez Vigueras" w:date="2017-04-26T12:57:00Z">
        <w:r w:rsidR="00407EBA" w:rsidRPr="001F6B6C">
          <w:rPr>
            <w:rFonts w:asciiTheme="majorHAnsi" w:hAnsiTheme="majorHAnsi"/>
            <w:sz w:val="24"/>
            <w:lang w:val="en-US"/>
          </w:rPr>
          <w:t>tha</w:t>
        </w:r>
        <w:r w:rsidR="00407EBA">
          <w:rPr>
            <w:rFonts w:asciiTheme="majorHAnsi" w:hAnsiTheme="majorHAnsi"/>
            <w:sz w:val="24"/>
            <w:lang w:val="en-US"/>
          </w:rPr>
          <w:t>n</w:t>
        </w:r>
        <w:r w:rsidR="00407EBA" w:rsidRPr="001F6B6C">
          <w:rPr>
            <w:rFonts w:asciiTheme="majorHAnsi" w:hAnsiTheme="majorHAnsi"/>
            <w:sz w:val="24"/>
            <w:lang w:val="en-US"/>
          </w:rPr>
          <w:t xml:space="preserve"> </w:t>
        </w:r>
      </w:ins>
      <w:r w:rsidRPr="001F6B6C">
        <w:rPr>
          <w:rFonts w:asciiTheme="majorHAnsi" w:hAnsiTheme="majorHAnsi"/>
          <w:sz w:val="24"/>
          <w:lang w:val="en-US"/>
        </w:rPr>
        <w:t xml:space="preserve">the one observed </w:t>
      </w:r>
      <w:ins w:id="593" w:author="Mario Alonso Rodríguez Vigueras" w:date="2017-04-26T12:57:00Z">
        <w:r w:rsidR="00407EBA">
          <w:rPr>
            <w:rFonts w:asciiTheme="majorHAnsi" w:hAnsiTheme="majorHAnsi"/>
            <w:sz w:val="24"/>
            <w:lang w:val="en-US"/>
          </w:rPr>
          <w:t>regarding</w:t>
        </w:r>
      </w:ins>
      <w:del w:id="594" w:author="Mario Alonso Rodríguez Vigueras" w:date="2017-04-26T12:57:00Z">
        <w:r w:rsidRPr="001F6B6C" w:rsidDel="00407EBA">
          <w:rPr>
            <w:rFonts w:asciiTheme="majorHAnsi" w:hAnsiTheme="majorHAnsi"/>
            <w:sz w:val="24"/>
            <w:lang w:val="en-US"/>
          </w:rPr>
          <w:delText>on</w:delText>
        </w:r>
      </w:del>
      <w:r w:rsidRPr="001F6B6C">
        <w:rPr>
          <w:rFonts w:asciiTheme="majorHAnsi" w:hAnsiTheme="majorHAnsi"/>
          <w:sz w:val="24"/>
          <w:lang w:val="en-US"/>
        </w:rPr>
        <w:t xml:space="preserve">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w:t>
      </w:r>
    </w:p>
    <w:p w14:paraId="6E7DBA96" w14:textId="77777777" w:rsidR="005653A6" w:rsidRDefault="00774EFF" w:rsidP="005653A6">
      <w:pPr>
        <w:keepNext/>
        <w:spacing w:after="120" w:line="360" w:lineRule="auto"/>
        <w:jc w:val="center"/>
      </w:pPr>
      <w:r w:rsidRPr="00774EFF">
        <w:rPr>
          <w:rFonts w:asciiTheme="majorHAnsi" w:hAnsiTheme="majorHAnsi"/>
          <w:noProof/>
          <w:lang w:val="es-ES" w:eastAsia="es-ES"/>
        </w:rPr>
        <w:drawing>
          <wp:inline distT="0" distB="0" distL="0" distR="0" wp14:anchorId="1A512E5F" wp14:editId="0ED4C689">
            <wp:extent cx="4847222" cy="2397160"/>
            <wp:effectExtent l="0" t="0" r="29845" b="15875"/>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85B8DAF" w14:textId="57681CCC" w:rsidR="00774EFF" w:rsidRPr="004845DA" w:rsidRDefault="005653A6" w:rsidP="005653A6">
      <w:pPr>
        <w:pStyle w:val="Epgrafe"/>
        <w:jc w:val="center"/>
        <w:rPr>
          <w:rFonts w:ascii="Cambria" w:hAnsi="Cambria"/>
          <w:color w:val="auto"/>
          <w:lang w:val="es-ES"/>
          <w:rPrChange w:id="595" w:author="Mario Alonso Rodríguez Vigueras" w:date="2017-04-25T18:54:00Z">
            <w:rPr>
              <w:rFonts w:ascii="Cambria" w:hAnsi="Cambria"/>
              <w:color w:val="auto"/>
              <w:lang w:val="en-US"/>
            </w:rPr>
          </w:rPrChange>
        </w:rPr>
      </w:pPr>
      <w:bookmarkStart w:id="596" w:name="_Toc354860457"/>
      <w:r w:rsidRPr="004845DA">
        <w:rPr>
          <w:rFonts w:ascii="Cambria" w:hAnsi="Cambria"/>
          <w:color w:val="auto"/>
          <w:lang w:val="es-ES"/>
          <w:rPrChange w:id="597" w:author="Mario Alonso Rodríguez Vigueras" w:date="2017-04-25T18:54:00Z">
            <w:rPr>
              <w:rFonts w:ascii="Cambria" w:hAnsi="Cambria"/>
              <w:color w:val="auto"/>
            </w:rPr>
          </w:rPrChange>
        </w:rPr>
        <w:t xml:space="preserve">Figure </w:t>
      </w:r>
      <w:r w:rsidRPr="00AB094E">
        <w:rPr>
          <w:rFonts w:ascii="Cambria" w:hAnsi="Cambria"/>
          <w:color w:val="auto"/>
        </w:rPr>
        <w:fldChar w:fldCharType="begin"/>
      </w:r>
      <w:r w:rsidRPr="004845DA">
        <w:rPr>
          <w:rFonts w:ascii="Cambria" w:hAnsi="Cambria"/>
          <w:color w:val="auto"/>
          <w:lang w:val="es-ES"/>
          <w:rPrChange w:id="598" w:author="Mario Alonso Rodríguez Vigueras" w:date="2017-04-25T18:54:00Z">
            <w:rPr>
              <w:rFonts w:ascii="Cambria" w:hAnsi="Cambria"/>
              <w:color w:val="auto"/>
            </w:rPr>
          </w:rPrChange>
        </w:rPr>
        <w:instrText xml:space="preserve"> SEQ Figure \* ROMAN </w:instrText>
      </w:r>
      <w:r w:rsidRPr="00AB094E">
        <w:rPr>
          <w:rFonts w:ascii="Cambria" w:hAnsi="Cambria"/>
          <w:color w:val="auto"/>
        </w:rPr>
        <w:fldChar w:fldCharType="separate"/>
      </w:r>
      <w:r w:rsidR="00CA2C86">
        <w:rPr>
          <w:rFonts w:ascii="Cambria" w:hAnsi="Cambria"/>
          <w:noProof/>
          <w:color w:val="auto"/>
          <w:lang w:val="es-ES"/>
        </w:rPr>
        <w:t>XXIX</w:t>
      </w:r>
      <w:r w:rsidRPr="00AB094E">
        <w:rPr>
          <w:rFonts w:ascii="Cambria" w:hAnsi="Cambria"/>
          <w:color w:val="auto"/>
        </w:rPr>
        <w:fldChar w:fldCharType="end"/>
      </w:r>
      <w:r w:rsidRPr="004845DA">
        <w:rPr>
          <w:rFonts w:ascii="Cambria" w:hAnsi="Cambria"/>
          <w:color w:val="auto"/>
          <w:lang w:val="es-ES"/>
          <w:rPrChange w:id="599" w:author="Mario Alonso Rodríguez Vigueras" w:date="2017-04-25T18:54:00Z">
            <w:rPr>
              <w:rFonts w:ascii="Cambria" w:hAnsi="Cambria"/>
              <w:color w:val="auto"/>
            </w:rPr>
          </w:rPrChange>
        </w:rPr>
        <w:t xml:space="preserve">. </w:t>
      </w:r>
      <w:proofErr w:type="spellStart"/>
      <w:r w:rsidRPr="004845DA">
        <w:rPr>
          <w:rFonts w:ascii="Cambria" w:hAnsi="Cambria"/>
          <w:color w:val="auto"/>
          <w:lang w:val="es-ES"/>
          <w:rPrChange w:id="600" w:author="Mario Alonso Rodríguez Vigueras" w:date="2017-04-25T18:54:00Z">
            <w:rPr>
              <w:rFonts w:ascii="Cambria" w:hAnsi="Cambria"/>
              <w:color w:val="auto"/>
            </w:rPr>
          </w:rPrChange>
        </w:rPr>
        <w:t>Mexico</w:t>
      </w:r>
      <w:proofErr w:type="spellEnd"/>
      <w:r w:rsidRPr="004845DA">
        <w:rPr>
          <w:rFonts w:ascii="Cambria" w:hAnsi="Cambria"/>
          <w:color w:val="auto"/>
          <w:lang w:val="es-ES"/>
          <w:rPrChange w:id="601" w:author="Mario Alonso Rodríguez Vigueras" w:date="2017-04-25T18:54:00Z">
            <w:rPr>
              <w:rFonts w:ascii="Cambria" w:hAnsi="Cambria"/>
              <w:color w:val="auto"/>
            </w:rPr>
          </w:rPrChange>
        </w:rPr>
        <w:t xml:space="preserve"> PFR </w:t>
      </w:r>
      <w:proofErr w:type="spellStart"/>
      <w:r w:rsidRPr="004845DA">
        <w:rPr>
          <w:rFonts w:ascii="Cambria" w:hAnsi="Cambria"/>
          <w:color w:val="auto"/>
          <w:lang w:val="es-ES"/>
          <w:rPrChange w:id="602" w:author="Mario Alonso Rodríguez Vigueras" w:date="2017-04-25T18:54:00Z">
            <w:rPr>
              <w:rFonts w:ascii="Cambria" w:hAnsi="Cambria"/>
              <w:color w:val="auto"/>
            </w:rPr>
          </w:rPrChange>
        </w:rPr>
        <w:t>Index</w:t>
      </w:r>
      <w:proofErr w:type="spellEnd"/>
      <w:r w:rsidRPr="004845DA">
        <w:rPr>
          <w:rFonts w:ascii="Cambria" w:hAnsi="Cambria"/>
          <w:color w:val="auto"/>
          <w:lang w:val="es-ES"/>
          <w:rPrChange w:id="603" w:author="Mario Alonso Rodríguez Vigueras" w:date="2017-04-25T18:54:00Z">
            <w:rPr>
              <w:rFonts w:ascii="Cambria" w:hAnsi="Cambria"/>
              <w:color w:val="auto"/>
            </w:rPr>
          </w:rPrChange>
        </w:rPr>
        <w:t>, 1996-2015</w:t>
      </w:r>
      <w:bookmarkEnd w:id="596"/>
    </w:p>
    <w:p w14:paraId="114EB6E9" w14:textId="506B14C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reform of 2007, implemented after the contentious 2006 presidential election in which Felipe Calder</w:t>
      </w:r>
      <w:ins w:id="604" w:author="Mario Alonso Rodríguez Vigueras" w:date="2017-04-26T13:08:00Z">
        <w:r w:rsidR="002C6E6B">
          <w:rPr>
            <w:rFonts w:asciiTheme="majorHAnsi" w:hAnsiTheme="majorHAnsi"/>
            <w:sz w:val="24"/>
            <w:lang w:val="en-US"/>
          </w:rPr>
          <w:t>o</w:t>
        </w:r>
      </w:ins>
      <w:del w:id="605" w:author="Mario Alonso Rodríguez Vigueras" w:date="2017-04-26T12:59:00Z">
        <w:r w:rsidRPr="001F6B6C" w:rsidDel="007E4DF4">
          <w:rPr>
            <w:rFonts w:asciiTheme="majorHAnsi" w:hAnsiTheme="majorHAnsi"/>
            <w:sz w:val="24"/>
            <w:lang w:val="en-US"/>
          </w:rPr>
          <w:delText>o</w:delText>
        </w:r>
      </w:del>
      <w:r w:rsidRPr="001F6B6C">
        <w:rPr>
          <w:rFonts w:asciiTheme="majorHAnsi" w:hAnsiTheme="majorHAnsi"/>
          <w:sz w:val="24"/>
          <w:lang w:val="en-US"/>
        </w:rPr>
        <w:t>n became president, altered the financing of political campaigns. It changed the formula for the allocation of public funds to political parties and increased the importance of winning seats, by linking electoral victories to future funding. It also limited priv</w:t>
      </w:r>
      <w:r w:rsidR="00FD23E2">
        <w:rPr>
          <w:rFonts w:asciiTheme="majorHAnsi" w:hAnsiTheme="majorHAnsi"/>
          <w:sz w:val="24"/>
          <w:lang w:val="en-US"/>
        </w:rPr>
        <w:t xml:space="preserve">ate contributions to 10% </w:t>
      </w:r>
      <w:r w:rsidRPr="001F6B6C">
        <w:rPr>
          <w:rFonts w:asciiTheme="majorHAnsi" w:hAnsiTheme="majorHAnsi"/>
          <w:sz w:val="24"/>
          <w:lang w:val="en-US"/>
        </w:rPr>
        <w:t>of the total money that was spent in the previo</w:t>
      </w:r>
      <w:r w:rsidR="00C923CB" w:rsidRPr="001F6B6C">
        <w:rPr>
          <w:rFonts w:asciiTheme="majorHAnsi" w:hAnsiTheme="majorHAnsi"/>
          <w:sz w:val="24"/>
          <w:lang w:val="en-US"/>
        </w:rPr>
        <w:t xml:space="preserve">us presidential campaign. </w:t>
      </w:r>
      <w:r w:rsidR="001578F7">
        <w:rPr>
          <w:rFonts w:asciiTheme="majorHAnsi" w:hAnsiTheme="majorHAnsi"/>
          <w:sz w:val="24"/>
          <w:lang w:val="en-US"/>
        </w:rPr>
        <w:fldChar w:fldCharType="begin" w:fldLock="1"/>
      </w:r>
      <w:r w:rsidR="00497741">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(O’Neil, 2013)</w:t>
      </w:r>
      <w:r w:rsidR="001578F7">
        <w:rPr>
          <w:rFonts w:asciiTheme="majorHAnsi" w:hAnsiTheme="majorHAnsi"/>
          <w:sz w:val="24"/>
          <w:lang w:val="en-US"/>
        </w:rPr>
        <w:fldChar w:fldCharType="end"/>
      </w:r>
    </w:p>
    <w:p w14:paraId="0AA93B2D" w14:textId="697F2EE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a similar way, the most recent political reform of 2014 introduced a new national electoral body to organize elections all over the country and the reelection for Senators and Deputies for up to 12 years. </w:t>
      </w:r>
      <w:del w:id="606" w:author="Mario Alonso Rodríguez Vigueras" w:date="2017-04-26T13:02:00Z">
        <w:r w:rsidRPr="001F6B6C" w:rsidDel="002C6E6B">
          <w:rPr>
            <w:rFonts w:asciiTheme="majorHAnsi" w:hAnsiTheme="majorHAnsi"/>
            <w:sz w:val="24"/>
            <w:lang w:val="en-US"/>
          </w:rPr>
          <w:delText xml:space="preserve"> </w:delText>
        </w:r>
      </w:del>
      <w:r w:rsidRPr="001F6B6C">
        <w:rPr>
          <w:rFonts w:asciiTheme="majorHAnsi" w:hAnsiTheme="majorHAnsi"/>
          <w:sz w:val="24"/>
          <w:lang w:val="en-US"/>
        </w:rPr>
        <w:t xml:space="preserve">Also, it amplified regulation by increasing the grounds for annulment of election, specifically by exceeding the permitted funding, as well as by expanding the definitions under which a public servant might break electoral rules. Furthermore, it increased the voting choices for Mexicans voting abroad, gender parity rules and increased the threshold of votes for a party to maintain registry and public funding. It introduced the figure of coalition governments and, in response to a push by civil society, independent </w:t>
      </w:r>
      <w:r w:rsidRPr="001F6B6C">
        <w:rPr>
          <w:rFonts w:asciiTheme="majorHAnsi" w:hAnsiTheme="majorHAnsi"/>
          <w:sz w:val="24"/>
          <w:lang w:val="en-US"/>
        </w:rPr>
        <w:lastRenderedPageBreak/>
        <w:t xml:space="preserve">candidates, who can now participate in elections and receive public and private funds. </w:t>
      </w:r>
      <w:r w:rsidR="00497741">
        <w:rPr>
          <w:rFonts w:asciiTheme="majorHAnsi" w:hAnsiTheme="majorHAnsi"/>
          <w:sz w:val="24"/>
          <w:lang w:val="en-US"/>
        </w:rPr>
        <w:fldChar w:fldCharType="begin" w:fldLock="1"/>
      </w:r>
      <w:r w:rsidR="00385625">
        <w:rPr>
          <w:rFonts w:asciiTheme="majorHAnsi" w:hAnsiTheme="majorHAnsi"/>
          <w:sz w:val="24"/>
          <w:lang w:val="en-US"/>
        </w:rPr>
        <w:instrText>ADDIN CSL_CITATION { "citationItems" : [ { "id" : "ITEM-1", "itemData" : { "URL" : "https://mexicoinstituteonelections2015.wordpress.com/2014-political-electoral-reform/", "accessed" : { "date-parts" : [ [ "2017", "4", "20" ] ] }, "author" : [ { "dropping-particle" : "", "family" : "Woodrow Wilson Center", "given" : "", "non-dropping-particle" : "", "parse-names" : false, "suffix" : "" } ], "container-title" : "The Mexico Institute' s 2015 Elections Guide", "id" : "ITEM-1", "issued" : { "date-parts" : [ [ "2015" ] ] }, "title" : "2014 Political-Electoral Reform", "type" : "webpage" }, "uris" : [ "http://www.mendeley.com/documents/?uuid=564da0cf-9bc0-4892-b90b-6582e8ad1cb1" ] } ], "mendeley" : { "formattedCitation" : "(Woodrow Wilson Center, 2015)", "plainTextFormattedCitation" : "(Woodrow Wilson Center, 2015)", "previouslyFormattedCitation" : "(Woodrow Wilson Center, 2015)" }, "properties" : { "noteIndex" : 0 }, "schema" : "https://github.com/citation-style-language/schema/raw/master/csl-citation.json" }</w:instrText>
      </w:r>
      <w:r w:rsidR="00497741">
        <w:rPr>
          <w:rFonts w:asciiTheme="majorHAnsi" w:hAnsiTheme="majorHAnsi"/>
          <w:sz w:val="24"/>
          <w:lang w:val="en-US"/>
        </w:rPr>
        <w:fldChar w:fldCharType="separate"/>
      </w:r>
      <w:r w:rsidR="00497741" w:rsidRPr="00497741">
        <w:rPr>
          <w:rFonts w:asciiTheme="majorHAnsi" w:hAnsiTheme="majorHAnsi"/>
          <w:noProof/>
          <w:sz w:val="24"/>
          <w:lang w:val="en-US"/>
        </w:rPr>
        <w:t>(Woodrow Wilson Center, 2015)</w:t>
      </w:r>
      <w:r w:rsidR="00497741">
        <w:rPr>
          <w:rFonts w:asciiTheme="majorHAnsi" w:hAnsiTheme="majorHAnsi"/>
          <w:sz w:val="24"/>
          <w:lang w:val="en-US"/>
        </w:rPr>
        <w:fldChar w:fldCharType="end"/>
      </w:r>
    </w:p>
    <w:p w14:paraId="2B8FEC60" w14:textId="3B65D96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However, political finance reform has been ineffective to counter corruption due to a failure of enforcing the rules and there are no signs that the latest efforts will be any different. Electoral authorities lack the necessary tools to truly monitor the campaign financing process, which could be constituted by illegal campaign contributions at more than four times the legal amounts. </w:t>
      </w:r>
      <w:r w:rsidR="00385625">
        <w:rPr>
          <w:rFonts w:asciiTheme="majorHAnsi" w:hAnsiTheme="majorHAnsi"/>
          <w:sz w:val="24"/>
          <w:lang w:val="en-US"/>
        </w:rPr>
        <w:fldChar w:fldCharType="begin" w:fldLock="1"/>
      </w:r>
      <w:r w:rsidR="007B1F10">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385625">
        <w:rPr>
          <w:rFonts w:asciiTheme="majorHAnsi" w:hAnsiTheme="majorHAnsi"/>
          <w:sz w:val="24"/>
          <w:lang w:val="en-US"/>
        </w:rPr>
        <w:fldChar w:fldCharType="separate"/>
      </w:r>
      <w:r w:rsidR="00385625" w:rsidRPr="00385625">
        <w:rPr>
          <w:rFonts w:asciiTheme="majorHAnsi" w:hAnsiTheme="majorHAnsi"/>
          <w:noProof/>
          <w:sz w:val="24"/>
          <w:lang w:val="en-US"/>
        </w:rPr>
        <w:t>(O’Neil, 2013)</w:t>
      </w:r>
      <w:r w:rsidR="00385625">
        <w:rPr>
          <w:rFonts w:asciiTheme="majorHAnsi" w:hAnsiTheme="majorHAnsi"/>
          <w:sz w:val="24"/>
          <w:lang w:val="en-US"/>
        </w:rPr>
        <w:fldChar w:fldCharType="end"/>
      </w:r>
      <w:r w:rsidR="005A3777">
        <w:rPr>
          <w:rFonts w:asciiTheme="majorHAnsi" w:hAnsiTheme="majorHAnsi"/>
          <w:sz w:val="24"/>
          <w:lang w:val="en-US"/>
        </w:rPr>
        <w:t xml:space="preserve"> </w:t>
      </w:r>
      <w:r w:rsidRPr="001F6B6C">
        <w:rPr>
          <w:rFonts w:asciiTheme="majorHAnsi" w:hAnsiTheme="majorHAnsi"/>
          <w:sz w:val="24"/>
          <w:lang w:val="en-US"/>
        </w:rPr>
        <w:t xml:space="preserve">Also, they fail to address two of the worst problems for democracy in Mexico, vote buying and the infiltration of drug money in campaigns. According to the findings on this study, political finance will only be effective if there are steps taken </w:t>
      </w:r>
      <w:del w:id="607" w:author="Mario Alonso Rodríguez Vigueras" w:date="2017-04-26T13:03:00Z">
        <w:r w:rsidRPr="001F6B6C" w:rsidDel="002C6E6B">
          <w:rPr>
            <w:rFonts w:asciiTheme="majorHAnsi" w:hAnsiTheme="majorHAnsi"/>
            <w:sz w:val="24"/>
            <w:lang w:val="en-US"/>
          </w:rPr>
          <w:delText xml:space="preserve">in </w:delText>
        </w:r>
      </w:del>
      <w:ins w:id="608" w:author="Mario Alonso Rodríguez Vigueras" w:date="2017-04-26T13:03:00Z">
        <w:r w:rsidR="002C6E6B">
          <w:rPr>
            <w:rFonts w:asciiTheme="majorHAnsi" w:hAnsiTheme="majorHAnsi"/>
            <w:sz w:val="24"/>
            <w:lang w:val="en-US"/>
          </w:rPr>
          <w:t>with</w:t>
        </w:r>
        <w:r w:rsidR="002C6E6B" w:rsidRPr="001F6B6C">
          <w:rPr>
            <w:rFonts w:asciiTheme="majorHAnsi" w:hAnsiTheme="majorHAnsi"/>
            <w:sz w:val="24"/>
            <w:lang w:val="en-US"/>
          </w:rPr>
          <w:t xml:space="preserve"> </w:t>
        </w:r>
      </w:ins>
      <w:r w:rsidRPr="001F6B6C">
        <w:rPr>
          <w:rFonts w:asciiTheme="majorHAnsi" w:hAnsiTheme="majorHAnsi"/>
          <w:sz w:val="24"/>
          <w:lang w:val="en-US"/>
        </w:rPr>
        <w:t xml:space="preserve">regards </w:t>
      </w:r>
      <w:del w:id="609" w:author="Mario Alonso Rodríguez Vigueras" w:date="2017-04-26T13:03:00Z">
        <w:r w:rsidRPr="001F6B6C" w:rsidDel="002C6E6B">
          <w:rPr>
            <w:rFonts w:asciiTheme="majorHAnsi" w:hAnsiTheme="majorHAnsi"/>
            <w:sz w:val="24"/>
            <w:lang w:val="en-US"/>
          </w:rPr>
          <w:delText xml:space="preserve">of </w:delText>
        </w:r>
      </w:del>
      <w:ins w:id="610" w:author="Mario Alonso Rodríguez Vigueras" w:date="2017-04-26T13:03:00Z">
        <w:r w:rsidR="002C6E6B">
          <w:rPr>
            <w:rFonts w:asciiTheme="majorHAnsi" w:hAnsiTheme="majorHAnsi"/>
            <w:sz w:val="24"/>
            <w:lang w:val="en-US"/>
          </w:rPr>
          <w:t>to</w:t>
        </w:r>
        <w:r w:rsidR="002C6E6B" w:rsidRPr="001F6B6C">
          <w:rPr>
            <w:rFonts w:asciiTheme="majorHAnsi" w:hAnsiTheme="majorHAnsi"/>
            <w:sz w:val="24"/>
            <w:lang w:val="en-US"/>
          </w:rPr>
          <w:t xml:space="preserve"> </w:t>
        </w:r>
      </w:ins>
      <w:r w:rsidRPr="001F6B6C">
        <w:rPr>
          <w:rFonts w:asciiTheme="majorHAnsi" w:hAnsiTheme="majorHAnsi"/>
          <w:sz w:val="24"/>
          <w:lang w:val="en-US"/>
        </w:rPr>
        <w:t>the</w:t>
      </w:r>
      <w:r w:rsidR="00C923CB" w:rsidRPr="001F6B6C">
        <w:rPr>
          <w:rFonts w:asciiTheme="majorHAnsi" w:hAnsiTheme="majorHAnsi"/>
          <w:sz w:val="24"/>
          <w:lang w:val="en-US"/>
        </w:rPr>
        <w:t xml:space="preserve"> independence of the judiciary.</w:t>
      </w:r>
    </w:p>
    <w:p w14:paraId="03299018" w14:textId="58C290FC" w:rsidR="00774EFF" w:rsidRPr="0033583B" w:rsidRDefault="00C923CB" w:rsidP="00C923CB">
      <w:pPr>
        <w:pStyle w:val="Ttulo3"/>
        <w:rPr>
          <w:lang w:val="en-US"/>
        </w:rPr>
      </w:pPr>
      <w:bookmarkStart w:id="611" w:name="_Toc354842901"/>
      <w:r w:rsidRPr="0033583B">
        <w:rPr>
          <w:lang w:val="en-US"/>
        </w:rPr>
        <w:t>Judicial Independence</w:t>
      </w:r>
      <w:bookmarkEnd w:id="611"/>
    </w:p>
    <w:p w14:paraId="76E0B456" w14:textId="7E077D1E" w:rsidR="00774EFF" w:rsidRPr="00BB260B"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Parallel to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there is a downward tendency on the WEF Judicial Independence Indicator from 2006 to 2015. This tendency is reflected in </w:t>
      </w:r>
      <w:r w:rsidR="005A3777">
        <w:rPr>
          <w:rFonts w:asciiTheme="majorHAnsi" w:hAnsiTheme="majorHAnsi"/>
          <w:sz w:val="24"/>
          <w:lang w:val="en-US"/>
        </w:rPr>
        <w:t>Figure</w:t>
      </w:r>
      <w:r w:rsidRPr="001F6B6C">
        <w:rPr>
          <w:rFonts w:asciiTheme="majorHAnsi" w:hAnsiTheme="majorHAnsi"/>
          <w:sz w:val="24"/>
          <w:lang w:val="en-US"/>
        </w:rPr>
        <w:t xml:space="preserve"> </w:t>
      </w:r>
      <w:r w:rsidR="008E1EAF">
        <w:rPr>
          <w:rFonts w:asciiTheme="majorHAnsi" w:hAnsiTheme="majorHAnsi"/>
          <w:sz w:val="24"/>
          <w:lang w:val="en-US"/>
        </w:rPr>
        <w:t>XXIX</w:t>
      </w:r>
      <w:r w:rsidRPr="001F6B6C">
        <w:rPr>
          <w:rFonts w:asciiTheme="majorHAnsi" w:hAnsiTheme="majorHAnsi"/>
          <w:sz w:val="24"/>
          <w:lang w:val="en-US"/>
        </w:rPr>
        <w:t xml:space="preserve"> and might be related </w:t>
      </w:r>
      <w:del w:id="612" w:author="Mario Alonso Rodríguez Vigueras" w:date="2017-04-26T13:04:00Z">
        <w:r w:rsidRPr="001F6B6C" w:rsidDel="002C6E6B">
          <w:rPr>
            <w:rFonts w:asciiTheme="majorHAnsi" w:hAnsiTheme="majorHAnsi"/>
            <w:sz w:val="24"/>
            <w:lang w:val="en-US"/>
          </w:rPr>
          <w:delText>do with</w:delText>
        </w:r>
      </w:del>
      <w:ins w:id="613" w:author="Mario Alonso Rodríguez Vigueras" w:date="2017-04-26T13:04:00Z">
        <w:r w:rsidR="002C6E6B">
          <w:rPr>
            <w:rFonts w:asciiTheme="majorHAnsi" w:hAnsiTheme="majorHAnsi"/>
            <w:sz w:val="24"/>
            <w:lang w:val="en-US"/>
          </w:rPr>
          <w:t>to</w:t>
        </w:r>
      </w:ins>
      <w:r w:rsidRPr="001F6B6C">
        <w:rPr>
          <w:rFonts w:asciiTheme="majorHAnsi" w:hAnsiTheme="majorHAnsi"/>
          <w:sz w:val="24"/>
          <w:lang w:val="en-US"/>
        </w:rPr>
        <w:t xml:space="preserve"> the controversy that has surrounded the three nominations that President Peña Nieto’s made to the Supreme Court. The figure also shows that Mexico is almost in the same level as the region average. </w:t>
      </w:r>
    </w:p>
    <w:p w14:paraId="2108D0C4" w14:textId="77777777" w:rsidR="00285D83" w:rsidRDefault="00774EFF" w:rsidP="00285D83">
      <w:pPr>
        <w:keepNext/>
        <w:spacing w:after="120" w:line="360" w:lineRule="auto"/>
        <w:jc w:val="center"/>
      </w:pPr>
      <w:r w:rsidRPr="00774EFF">
        <w:rPr>
          <w:rFonts w:asciiTheme="majorHAnsi" w:hAnsiTheme="majorHAnsi"/>
          <w:noProof/>
          <w:lang w:val="es-ES" w:eastAsia="es-ES"/>
        </w:rPr>
        <w:drawing>
          <wp:inline distT="0" distB="0" distL="0" distR="0" wp14:anchorId="5EA726E4" wp14:editId="29DC97FE">
            <wp:extent cx="4866473" cy="2406822"/>
            <wp:effectExtent l="0" t="0" r="36195" b="317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5732EDF" w14:textId="6F481A38" w:rsidR="00774EFF" w:rsidRPr="004845DA" w:rsidRDefault="00285D83" w:rsidP="00285D83">
      <w:pPr>
        <w:pStyle w:val="Epgrafe"/>
        <w:jc w:val="center"/>
        <w:rPr>
          <w:rFonts w:ascii="Cambria" w:hAnsi="Cambria"/>
          <w:color w:val="auto"/>
          <w:lang w:val="es-ES"/>
          <w:rPrChange w:id="614" w:author="Mario Alonso Rodríguez Vigueras" w:date="2017-04-25T18:54:00Z">
            <w:rPr>
              <w:rFonts w:ascii="Cambria" w:hAnsi="Cambria"/>
              <w:color w:val="auto"/>
              <w:lang w:val="en-US"/>
            </w:rPr>
          </w:rPrChange>
        </w:rPr>
      </w:pPr>
      <w:bookmarkStart w:id="615" w:name="_Toc354860458"/>
      <w:r w:rsidRPr="004845DA">
        <w:rPr>
          <w:rFonts w:ascii="Cambria" w:hAnsi="Cambria"/>
          <w:color w:val="auto"/>
          <w:lang w:val="es-ES"/>
          <w:rPrChange w:id="616" w:author="Mario Alonso Rodríguez Vigueras" w:date="2017-04-25T18:54:00Z">
            <w:rPr>
              <w:rFonts w:ascii="Cambria" w:hAnsi="Cambria"/>
              <w:color w:val="auto"/>
            </w:rPr>
          </w:rPrChange>
        </w:rPr>
        <w:t xml:space="preserve">Figure </w:t>
      </w:r>
      <w:r w:rsidRPr="00123360">
        <w:rPr>
          <w:rFonts w:ascii="Cambria" w:hAnsi="Cambria"/>
          <w:color w:val="auto"/>
        </w:rPr>
        <w:fldChar w:fldCharType="begin"/>
      </w:r>
      <w:r w:rsidRPr="004845DA">
        <w:rPr>
          <w:rFonts w:ascii="Cambria" w:hAnsi="Cambria"/>
          <w:color w:val="auto"/>
          <w:lang w:val="es-ES"/>
          <w:rPrChange w:id="617" w:author="Mario Alonso Rodríguez Vigueras" w:date="2017-04-25T18:54:00Z">
            <w:rPr>
              <w:rFonts w:ascii="Cambria" w:hAnsi="Cambria"/>
              <w:color w:val="auto"/>
            </w:rPr>
          </w:rPrChange>
        </w:rPr>
        <w:instrText xml:space="preserve"> SEQ Figure \* ROMAN </w:instrText>
      </w:r>
      <w:r w:rsidRPr="00123360">
        <w:rPr>
          <w:rFonts w:ascii="Cambria" w:hAnsi="Cambria"/>
          <w:color w:val="auto"/>
        </w:rPr>
        <w:fldChar w:fldCharType="separate"/>
      </w:r>
      <w:r w:rsidR="00CA2C86">
        <w:rPr>
          <w:rFonts w:ascii="Cambria" w:hAnsi="Cambria"/>
          <w:noProof/>
          <w:color w:val="auto"/>
          <w:lang w:val="es-ES"/>
        </w:rPr>
        <w:t>XXX</w:t>
      </w:r>
      <w:r w:rsidRPr="00123360">
        <w:rPr>
          <w:rFonts w:ascii="Cambria" w:hAnsi="Cambria"/>
          <w:color w:val="auto"/>
        </w:rPr>
        <w:fldChar w:fldCharType="end"/>
      </w:r>
      <w:r w:rsidRPr="004845DA">
        <w:rPr>
          <w:rFonts w:ascii="Cambria" w:hAnsi="Cambria"/>
          <w:color w:val="auto"/>
          <w:lang w:val="es-ES"/>
          <w:rPrChange w:id="618" w:author="Mario Alonso Rodríguez Vigueras" w:date="2017-04-25T18:54:00Z">
            <w:rPr>
              <w:rFonts w:ascii="Cambria" w:hAnsi="Cambria"/>
              <w:color w:val="auto"/>
            </w:rPr>
          </w:rPrChange>
        </w:rPr>
        <w:t xml:space="preserve">. </w:t>
      </w:r>
      <w:proofErr w:type="spellStart"/>
      <w:r w:rsidRPr="004845DA">
        <w:rPr>
          <w:rFonts w:ascii="Cambria" w:hAnsi="Cambria"/>
          <w:color w:val="auto"/>
          <w:lang w:val="es-ES"/>
          <w:rPrChange w:id="619" w:author="Mario Alonso Rodríguez Vigueras" w:date="2017-04-25T18:54:00Z">
            <w:rPr>
              <w:rFonts w:ascii="Cambria" w:hAnsi="Cambria"/>
              <w:color w:val="auto"/>
            </w:rPr>
          </w:rPrChange>
        </w:rPr>
        <w:t>Mexico</w:t>
      </w:r>
      <w:proofErr w:type="spellEnd"/>
      <w:r w:rsidRPr="004845DA">
        <w:rPr>
          <w:rFonts w:ascii="Cambria" w:hAnsi="Cambria"/>
          <w:color w:val="auto"/>
          <w:lang w:val="es-ES"/>
          <w:rPrChange w:id="620" w:author="Mario Alonso Rodríguez Vigueras" w:date="2017-04-25T18:54:00Z">
            <w:rPr>
              <w:rFonts w:ascii="Cambria" w:hAnsi="Cambria"/>
              <w:color w:val="auto"/>
            </w:rPr>
          </w:rPrChange>
        </w:rPr>
        <w:t xml:space="preserve"> Judicial Independence, 2006-2015</w:t>
      </w:r>
      <w:bookmarkEnd w:id="615"/>
    </w:p>
    <w:p w14:paraId="71A8DFF0" w14:textId="144F171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However, the downward trend starts before Peña Nieto’s rise to power. This might have to do with</w:t>
      </w:r>
      <w:ins w:id="621" w:author="Mario Alonso Rodríguez Vigueras" w:date="2017-04-26T13:06:00Z">
        <w:r w:rsidR="002C6E6B">
          <w:rPr>
            <w:rFonts w:asciiTheme="majorHAnsi" w:hAnsiTheme="majorHAnsi"/>
            <w:sz w:val="24"/>
            <w:lang w:val="en-US"/>
          </w:rPr>
          <w:t xml:space="preserve"> the beginning of</w:t>
        </w:r>
      </w:ins>
      <w:r w:rsidRPr="001F6B6C">
        <w:rPr>
          <w:rFonts w:asciiTheme="majorHAnsi" w:hAnsiTheme="majorHAnsi"/>
          <w:sz w:val="24"/>
          <w:lang w:val="en-US"/>
        </w:rPr>
        <w:t xml:space="preserve"> </w:t>
      </w:r>
      <w:ins w:id="622" w:author="Mario Alonso Rodríguez Vigueras" w:date="2017-04-26T13:07:00Z">
        <w:r w:rsidR="002C6E6B">
          <w:rPr>
            <w:rFonts w:asciiTheme="majorHAnsi" w:hAnsiTheme="majorHAnsi"/>
            <w:sz w:val="24"/>
            <w:lang w:val="en-US"/>
          </w:rPr>
          <w:t>former</w:t>
        </w:r>
      </w:ins>
      <w:ins w:id="623" w:author="Mario Alonso Rodríguez Vigueras" w:date="2017-04-26T13:06:00Z">
        <w:r w:rsidR="002C6E6B">
          <w:rPr>
            <w:rFonts w:asciiTheme="majorHAnsi" w:hAnsiTheme="majorHAnsi"/>
            <w:sz w:val="24"/>
            <w:lang w:val="en-US"/>
          </w:rPr>
          <w:t xml:space="preserve"> </w:t>
        </w:r>
        <w:r w:rsidR="002C6E6B" w:rsidRPr="001F6B6C">
          <w:rPr>
            <w:rFonts w:asciiTheme="majorHAnsi" w:hAnsiTheme="majorHAnsi"/>
            <w:sz w:val="24"/>
            <w:lang w:val="en-US"/>
          </w:rPr>
          <w:t>President Felipe Calderon</w:t>
        </w:r>
        <w:r w:rsidR="002C6E6B">
          <w:rPr>
            <w:rFonts w:asciiTheme="majorHAnsi" w:hAnsiTheme="majorHAnsi"/>
            <w:sz w:val="24"/>
            <w:lang w:val="en-US"/>
          </w:rPr>
          <w:t>’s</w:t>
        </w:r>
        <w:r w:rsidR="002C6E6B" w:rsidRPr="001F6B6C">
          <w:rPr>
            <w:rFonts w:asciiTheme="majorHAnsi" w:hAnsiTheme="majorHAnsi"/>
            <w:sz w:val="24"/>
            <w:lang w:val="en-US"/>
          </w:rPr>
          <w:t xml:space="preserve"> </w:t>
        </w:r>
      </w:ins>
      <w:del w:id="624" w:author="Mario Alonso Rodríguez Vigueras" w:date="2017-04-26T13:06:00Z">
        <w:r w:rsidRPr="001F6B6C" w:rsidDel="002C6E6B">
          <w:rPr>
            <w:rFonts w:asciiTheme="majorHAnsi" w:hAnsiTheme="majorHAnsi"/>
            <w:sz w:val="24"/>
            <w:lang w:val="en-US"/>
          </w:rPr>
          <w:delText xml:space="preserve">the start of the </w:delText>
        </w:r>
      </w:del>
      <w:ins w:id="625" w:author="Mario Alonso Rodríguez Vigueras" w:date="2017-04-26T13:05:00Z">
        <w:r w:rsidR="002C6E6B">
          <w:rPr>
            <w:rFonts w:asciiTheme="majorHAnsi" w:hAnsiTheme="majorHAnsi"/>
            <w:sz w:val="24"/>
            <w:lang w:val="en-US"/>
          </w:rPr>
          <w:t>‘</w:t>
        </w:r>
      </w:ins>
      <w:r w:rsidRPr="001F6B6C">
        <w:rPr>
          <w:rFonts w:asciiTheme="majorHAnsi" w:hAnsiTheme="majorHAnsi"/>
          <w:sz w:val="24"/>
          <w:lang w:val="en-US"/>
        </w:rPr>
        <w:t>drug war</w:t>
      </w:r>
      <w:ins w:id="626" w:author="Mario Alonso Rodríguez Vigueras" w:date="2017-04-26T13:05:00Z">
        <w:r w:rsidR="002C6E6B">
          <w:rPr>
            <w:rFonts w:asciiTheme="majorHAnsi" w:hAnsiTheme="majorHAnsi"/>
            <w:sz w:val="24"/>
            <w:lang w:val="en-US"/>
          </w:rPr>
          <w:t>’</w:t>
        </w:r>
      </w:ins>
      <w:r w:rsidRPr="001F6B6C">
        <w:rPr>
          <w:rFonts w:asciiTheme="majorHAnsi" w:hAnsiTheme="majorHAnsi"/>
          <w:sz w:val="24"/>
          <w:lang w:val="en-US"/>
        </w:rPr>
        <w:t xml:space="preserve"> </w:t>
      </w:r>
      <w:del w:id="627" w:author="Mario Alonso Rodríguez Vigueras" w:date="2017-04-26T13:06:00Z">
        <w:r w:rsidRPr="001F6B6C" w:rsidDel="002C6E6B">
          <w:rPr>
            <w:rFonts w:asciiTheme="majorHAnsi" w:hAnsiTheme="majorHAnsi"/>
            <w:sz w:val="24"/>
            <w:lang w:val="en-US"/>
          </w:rPr>
          <w:delText>by former President Felipe Calderon</w:delText>
        </w:r>
      </w:del>
      <w:r w:rsidRPr="001F6B6C">
        <w:rPr>
          <w:rFonts w:asciiTheme="majorHAnsi" w:hAnsiTheme="majorHAnsi"/>
          <w:sz w:val="24"/>
          <w:lang w:val="en-US"/>
        </w:rPr>
        <w:t xml:space="preserve">. The inability of the judiciary and </w:t>
      </w:r>
      <w:ins w:id="628" w:author="Mario Alonso Rodríguez Vigueras" w:date="2017-04-26T13:08:00Z">
        <w:r w:rsidR="002C6E6B">
          <w:rPr>
            <w:rFonts w:asciiTheme="majorHAnsi" w:hAnsiTheme="majorHAnsi"/>
            <w:sz w:val="24"/>
            <w:lang w:val="en-US"/>
          </w:rPr>
          <w:t xml:space="preserve">the </w:t>
        </w:r>
      </w:ins>
      <w:r w:rsidRPr="001F6B6C">
        <w:rPr>
          <w:rFonts w:asciiTheme="majorHAnsi" w:hAnsiTheme="majorHAnsi"/>
          <w:sz w:val="24"/>
          <w:lang w:val="en-US"/>
        </w:rPr>
        <w:t xml:space="preserve">police to assume responsibility over security </w:t>
      </w:r>
      <w:r w:rsidRPr="001F6B6C">
        <w:rPr>
          <w:rFonts w:asciiTheme="majorHAnsi" w:hAnsiTheme="majorHAnsi"/>
          <w:sz w:val="24"/>
          <w:lang w:val="en-US"/>
        </w:rPr>
        <w:lastRenderedPageBreak/>
        <w:t xml:space="preserve">was one of the reasons Calderon decided to </w:t>
      </w:r>
      <w:del w:id="629" w:author="Mario Alonso Rodríguez Vigueras" w:date="2017-04-26T13:08:00Z">
        <w:r w:rsidRPr="001F6B6C" w:rsidDel="002C6E6B">
          <w:rPr>
            <w:rFonts w:asciiTheme="majorHAnsi" w:hAnsiTheme="majorHAnsi"/>
            <w:sz w:val="24"/>
            <w:lang w:val="en-US"/>
          </w:rPr>
          <w:delText xml:space="preserve">use </w:delText>
        </w:r>
      </w:del>
      <w:ins w:id="630" w:author="Mario Alonso Rodríguez Vigueras" w:date="2017-04-26T13:08:00Z">
        <w:r w:rsidR="002C6E6B">
          <w:rPr>
            <w:rFonts w:asciiTheme="majorHAnsi" w:hAnsiTheme="majorHAnsi"/>
            <w:sz w:val="24"/>
            <w:lang w:val="en-US"/>
          </w:rPr>
          <w:t>introduce</w:t>
        </w:r>
        <w:r w:rsidR="002C6E6B" w:rsidRPr="001F6B6C">
          <w:rPr>
            <w:rFonts w:asciiTheme="majorHAnsi" w:hAnsiTheme="majorHAnsi"/>
            <w:sz w:val="24"/>
            <w:lang w:val="en-US"/>
          </w:rPr>
          <w:t xml:space="preserve"> </w:t>
        </w:r>
      </w:ins>
      <w:r w:rsidRPr="001F6B6C">
        <w:rPr>
          <w:rFonts w:asciiTheme="majorHAnsi" w:hAnsiTheme="majorHAnsi"/>
          <w:sz w:val="24"/>
          <w:lang w:val="en-US"/>
        </w:rPr>
        <w:t xml:space="preserve">the Army </w:t>
      </w:r>
      <w:ins w:id="631" w:author="Mario Alonso Rodríguez Vigueras" w:date="2017-04-26T13:08:00Z">
        <w:r w:rsidR="002C6E6B">
          <w:rPr>
            <w:rFonts w:asciiTheme="majorHAnsi" w:hAnsiTheme="majorHAnsi"/>
            <w:sz w:val="24"/>
            <w:lang w:val="en-US"/>
          </w:rPr>
          <w:t xml:space="preserve">to fight </w:t>
        </w:r>
      </w:ins>
      <w:r w:rsidRPr="001F6B6C">
        <w:rPr>
          <w:rFonts w:asciiTheme="majorHAnsi" w:hAnsiTheme="majorHAnsi"/>
          <w:sz w:val="24"/>
          <w:lang w:val="en-US"/>
        </w:rPr>
        <w:t xml:space="preserve">against drug cartels in the country. Calderon often bypassed national courts and extradited drug traffickers to the </w:t>
      </w:r>
      <w:del w:id="632" w:author="Mario Alonso Rodríguez Vigueras" w:date="2017-04-26T13:08:00Z">
        <w:r w:rsidRPr="001F6B6C" w:rsidDel="002C6E6B">
          <w:rPr>
            <w:rFonts w:asciiTheme="majorHAnsi" w:hAnsiTheme="majorHAnsi"/>
            <w:sz w:val="24"/>
            <w:lang w:val="en-US"/>
          </w:rPr>
          <w:delText xml:space="preserve">US </w:delText>
        </w:r>
      </w:del>
      <w:ins w:id="633" w:author="Mario Alonso Rodríguez Vigueras" w:date="2017-04-26T13:08:00Z">
        <w:r w:rsidR="002C6E6B">
          <w:rPr>
            <w:rFonts w:asciiTheme="majorHAnsi" w:hAnsiTheme="majorHAnsi"/>
            <w:sz w:val="24"/>
            <w:lang w:val="en-US"/>
          </w:rPr>
          <w:t>United States</w:t>
        </w:r>
        <w:r w:rsidR="002C6E6B" w:rsidRPr="001F6B6C">
          <w:rPr>
            <w:rFonts w:asciiTheme="majorHAnsi" w:hAnsiTheme="majorHAnsi"/>
            <w:sz w:val="24"/>
            <w:lang w:val="en-US"/>
          </w:rPr>
          <w:t xml:space="preserve"> </w:t>
        </w:r>
      </w:ins>
      <w:r w:rsidRPr="001F6B6C">
        <w:rPr>
          <w:rFonts w:asciiTheme="majorHAnsi" w:hAnsiTheme="majorHAnsi"/>
          <w:sz w:val="24"/>
          <w:lang w:val="en-US"/>
        </w:rPr>
        <w:t>almost immediately after being captured.</w:t>
      </w:r>
      <w:r w:rsidR="005A3777">
        <w:rPr>
          <w:rFonts w:asciiTheme="majorHAnsi" w:hAnsiTheme="majorHAnsi"/>
          <w:sz w:val="24"/>
          <w:lang w:val="en-US"/>
        </w:rPr>
        <w:t xml:space="preserve"> </w:t>
      </w:r>
      <w:r w:rsidR="007B1F10">
        <w:rPr>
          <w:rFonts w:asciiTheme="majorHAnsi" w:hAnsiTheme="majorHAnsi"/>
          <w:sz w:val="24"/>
          <w:lang w:val="en-US"/>
        </w:rPr>
        <w:fldChar w:fldCharType="begin" w:fldLock="1"/>
      </w:r>
      <w:r w:rsidR="0042602E">
        <w:rPr>
          <w:rFonts w:asciiTheme="majorHAnsi" w:hAnsiTheme="majorHAnsi"/>
          <w:sz w:val="24"/>
          <w:lang w:val="en-US"/>
        </w:rPr>
        <w:instrText>ADDIN CSL_CITATION { "citationItems" : [ { "id" : "ITEM-1", "itemData" : { "URL" : "http://www.insightcrime.org/news-briefs/extraditions-from-mexico-increase-dramatically-under-calderon", "accessed" : { "date-parts" : [ [ "2017", "4", "20" ] ] }, "author" : [ { "dropping-particle" : "", "family" : "Insight Crime", "given" : "", "non-dropping-particle" : "", "parse-names" : false, "suffix" : "" } ], "container-title" : "Insight Crime", "id" : "ITEM-1", "issued" : { "date-parts" : [ [ "2011" ] ] }, "title" : "Extraditions from Mexico Increase Dramatically Under Calderon", "type" : "webpage" }, "uris" : [ "http://www.mendeley.com/documents/?uuid=05b86a4a-053f-4ca3-b1a8-e3b5a693c811" ] } ], "mendeley" : { "formattedCitation" : "(Insight Crime, 2011)", "plainTextFormattedCitation" : "(Insight Crime, 2011)", "previouslyFormattedCitation" : "(Insight Crime, 2011)" }, "properties" : { "noteIndex" : 0 }, "schema" : "https://github.com/citation-style-language/schema/raw/master/csl-citation.json" }</w:instrText>
      </w:r>
      <w:r w:rsidR="007B1F10">
        <w:rPr>
          <w:rFonts w:asciiTheme="majorHAnsi" w:hAnsiTheme="majorHAnsi"/>
          <w:sz w:val="24"/>
          <w:lang w:val="en-US"/>
        </w:rPr>
        <w:fldChar w:fldCharType="separate"/>
      </w:r>
      <w:r w:rsidR="007B1F10" w:rsidRPr="007B1F10">
        <w:rPr>
          <w:rFonts w:asciiTheme="majorHAnsi" w:hAnsiTheme="majorHAnsi"/>
          <w:noProof/>
          <w:sz w:val="24"/>
          <w:lang w:val="en-US"/>
        </w:rPr>
        <w:t>(Insight Crime, 2011)</w:t>
      </w:r>
      <w:r w:rsidR="007B1F10">
        <w:rPr>
          <w:rFonts w:asciiTheme="majorHAnsi" w:hAnsiTheme="majorHAnsi"/>
          <w:sz w:val="24"/>
          <w:lang w:val="en-US"/>
        </w:rPr>
        <w:fldChar w:fldCharType="end"/>
      </w:r>
      <w:r w:rsidRPr="001F6B6C">
        <w:rPr>
          <w:rFonts w:asciiTheme="majorHAnsi" w:hAnsiTheme="majorHAnsi"/>
          <w:sz w:val="24"/>
          <w:lang w:val="en-US"/>
        </w:rPr>
        <w:t xml:space="preserve"> It is worth </w:t>
      </w:r>
      <w:del w:id="634" w:author="Mario Alonso Rodríguez Vigueras" w:date="2017-04-26T13:09:00Z">
        <w:r w:rsidRPr="001F6B6C" w:rsidDel="002C6E6B">
          <w:rPr>
            <w:rFonts w:asciiTheme="majorHAnsi" w:hAnsiTheme="majorHAnsi"/>
            <w:sz w:val="24"/>
            <w:lang w:val="en-US"/>
          </w:rPr>
          <w:delText xml:space="preserve">noticing </w:delText>
        </w:r>
      </w:del>
      <w:ins w:id="635" w:author="Mario Alonso Rodríguez Vigueras" w:date="2017-04-26T13:09:00Z">
        <w:r w:rsidR="002C6E6B">
          <w:rPr>
            <w:rFonts w:asciiTheme="majorHAnsi" w:hAnsiTheme="majorHAnsi"/>
            <w:sz w:val="24"/>
            <w:lang w:val="en-US"/>
          </w:rPr>
          <w:t>mentioning</w:t>
        </w:r>
        <w:r w:rsidR="002C6E6B" w:rsidRPr="001F6B6C">
          <w:rPr>
            <w:rFonts w:asciiTheme="majorHAnsi" w:hAnsiTheme="majorHAnsi"/>
            <w:sz w:val="24"/>
            <w:lang w:val="en-US"/>
          </w:rPr>
          <w:t xml:space="preserve"> </w:t>
        </w:r>
      </w:ins>
      <w:r w:rsidRPr="001F6B6C">
        <w:rPr>
          <w:rFonts w:asciiTheme="majorHAnsi" w:hAnsiTheme="majorHAnsi"/>
          <w:sz w:val="24"/>
          <w:lang w:val="en-US"/>
        </w:rPr>
        <w:t>that the security situation did not impr</w:t>
      </w:r>
      <w:r w:rsidR="00C923CB" w:rsidRPr="001F6B6C">
        <w:rPr>
          <w:rFonts w:asciiTheme="majorHAnsi" w:hAnsiTheme="majorHAnsi"/>
          <w:sz w:val="24"/>
          <w:lang w:val="en-US"/>
        </w:rPr>
        <w:t xml:space="preserve">ove with President Peña Nieto. </w:t>
      </w:r>
    </w:p>
    <w:p w14:paraId="0A2BB2B4" w14:textId="2374890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Aware of the </w:t>
      </w:r>
      <w:ins w:id="636" w:author="Mario Alonso Rodríguez Vigueras" w:date="2017-04-26T13:09:00Z">
        <w:r w:rsidR="002C6E6B">
          <w:rPr>
            <w:rFonts w:asciiTheme="majorHAnsi" w:hAnsiTheme="majorHAnsi"/>
            <w:sz w:val="24"/>
            <w:lang w:val="en-US"/>
          </w:rPr>
          <w:t xml:space="preserve">judiciary’s </w:t>
        </w:r>
      </w:ins>
      <w:ins w:id="637" w:author="Mario Alonso Rodríguez Vigueras" w:date="2017-04-26T13:10:00Z">
        <w:r w:rsidR="002C6E6B">
          <w:rPr>
            <w:rFonts w:asciiTheme="majorHAnsi" w:hAnsiTheme="majorHAnsi"/>
            <w:sz w:val="24"/>
            <w:lang w:val="en-US"/>
          </w:rPr>
          <w:t xml:space="preserve">operative </w:t>
        </w:r>
      </w:ins>
      <w:r w:rsidRPr="001F6B6C">
        <w:rPr>
          <w:rFonts w:asciiTheme="majorHAnsi" w:hAnsiTheme="majorHAnsi"/>
          <w:sz w:val="24"/>
          <w:lang w:val="en-US"/>
        </w:rPr>
        <w:t>problem</w:t>
      </w:r>
      <w:del w:id="638" w:author="Mario Alonso Rodríguez Vigueras" w:date="2017-04-26T13:09:00Z">
        <w:r w:rsidRPr="001F6B6C" w:rsidDel="002C6E6B">
          <w:rPr>
            <w:rFonts w:asciiTheme="majorHAnsi" w:hAnsiTheme="majorHAnsi"/>
            <w:sz w:val="24"/>
            <w:lang w:val="en-US"/>
          </w:rPr>
          <w:delText xml:space="preserve"> of the judiciary</w:delText>
        </w:r>
      </w:del>
      <w:r w:rsidRPr="001F6B6C">
        <w:rPr>
          <w:rFonts w:asciiTheme="majorHAnsi" w:hAnsiTheme="majorHAnsi"/>
          <w:sz w:val="24"/>
          <w:lang w:val="en-US"/>
        </w:rPr>
        <w:t xml:space="preserve">, Mexican authorities pushed for the most significant change to the system, a 2008 amendment requiring that all state and federal judicial systems transition from a written-based inquisitorial system to an oral-based accusatorial. States that have complied with the reform say that it has helped them </w:t>
      </w:r>
      <w:del w:id="639" w:author="Mario Alonso Rodríguez Vigueras" w:date="2017-04-26T13:09:00Z">
        <w:r w:rsidRPr="001F6B6C" w:rsidDel="002C6E6B">
          <w:rPr>
            <w:rFonts w:asciiTheme="majorHAnsi" w:hAnsiTheme="majorHAnsi"/>
            <w:sz w:val="24"/>
            <w:lang w:val="en-US"/>
          </w:rPr>
          <w:delText>with a</w:delText>
        </w:r>
      </w:del>
      <w:ins w:id="640" w:author="Mario Alonso Rodríguez Vigueras" w:date="2017-04-26T13:09:00Z">
        <w:r w:rsidR="002C6E6B">
          <w:rPr>
            <w:rFonts w:asciiTheme="majorHAnsi" w:hAnsiTheme="majorHAnsi"/>
            <w:sz w:val="24"/>
            <w:lang w:val="en-US"/>
          </w:rPr>
          <w:t>to</w:t>
        </w:r>
      </w:ins>
      <w:r w:rsidRPr="001F6B6C">
        <w:rPr>
          <w:rFonts w:asciiTheme="majorHAnsi" w:hAnsiTheme="majorHAnsi"/>
          <w:sz w:val="24"/>
          <w:lang w:val="en-US"/>
        </w:rPr>
        <w:t xml:space="preserve"> better </w:t>
      </w:r>
      <w:del w:id="641" w:author="Mario Alonso Rodríguez Vigueras" w:date="2017-04-26T13:09:00Z">
        <w:r w:rsidRPr="001F6B6C" w:rsidDel="002C6E6B">
          <w:rPr>
            <w:rFonts w:asciiTheme="majorHAnsi" w:hAnsiTheme="majorHAnsi"/>
            <w:sz w:val="24"/>
            <w:lang w:val="en-US"/>
          </w:rPr>
          <w:delText xml:space="preserve">allocation </w:delText>
        </w:r>
      </w:del>
      <w:ins w:id="642" w:author="Mario Alonso Rodríguez Vigueras" w:date="2017-04-26T13:09:00Z">
        <w:r w:rsidR="002C6E6B" w:rsidRPr="001F6B6C">
          <w:rPr>
            <w:rFonts w:asciiTheme="majorHAnsi" w:hAnsiTheme="majorHAnsi"/>
            <w:sz w:val="24"/>
            <w:lang w:val="en-US"/>
          </w:rPr>
          <w:t>allocat</w:t>
        </w:r>
        <w:r w:rsidR="002C6E6B">
          <w:rPr>
            <w:rFonts w:asciiTheme="majorHAnsi" w:hAnsiTheme="majorHAnsi"/>
            <w:sz w:val="24"/>
            <w:lang w:val="en-US"/>
          </w:rPr>
          <w:t>e</w:t>
        </w:r>
        <w:r w:rsidR="002C6E6B" w:rsidRPr="001F6B6C">
          <w:rPr>
            <w:rFonts w:asciiTheme="majorHAnsi" w:hAnsiTheme="majorHAnsi"/>
            <w:sz w:val="24"/>
            <w:lang w:val="en-US"/>
          </w:rPr>
          <w:t xml:space="preserve"> </w:t>
        </w:r>
      </w:ins>
      <w:r w:rsidRPr="001F6B6C">
        <w:rPr>
          <w:rFonts w:asciiTheme="majorHAnsi" w:hAnsiTheme="majorHAnsi"/>
          <w:sz w:val="24"/>
          <w:lang w:val="en-US"/>
        </w:rPr>
        <w:t xml:space="preserve">of criminal justice resources. However, the reform has been criticized because it does not go far enough in punishing </w:t>
      </w:r>
      <w:r w:rsidR="00C923CB" w:rsidRPr="001F6B6C">
        <w:rPr>
          <w:rFonts w:asciiTheme="majorHAnsi" w:hAnsiTheme="majorHAnsi"/>
          <w:sz w:val="24"/>
          <w:lang w:val="en-US"/>
        </w:rPr>
        <w:t xml:space="preserve">corrupt judges. </w:t>
      </w:r>
      <w:r w:rsidR="0042602E">
        <w:rPr>
          <w:rFonts w:asciiTheme="majorHAnsi" w:hAnsiTheme="majorHAnsi"/>
          <w:sz w:val="24"/>
          <w:lang w:val="en-US"/>
        </w:rPr>
        <w:fldChar w:fldCharType="begin" w:fldLock="1"/>
      </w:r>
      <w:r w:rsidR="00184643">
        <w:rPr>
          <w:rFonts w:asciiTheme="majorHAnsi" w:hAnsiTheme="majorHAnsi"/>
          <w:sz w:val="24"/>
          <w:lang w:val="en-US"/>
        </w:rPr>
        <w:instrText>ADDIN CSL_CITATION { "citationItems" : [ { "id" : "ITEM-1", "itemData" : { "URL" : "http://www.insightcrime.org/news-analysis/mexico-judicial-reforms-go-easy-on-corrupt-judges", "accessed" : { "date-parts" : [ [ "2017", "4", "20" ] ] }, "author" : [ { "dropping-particle" : "", "family" : "Corcoran", "given" : "Patrick", "non-dropping-particle" : "", "parse-names" : false, "suffix" : "" } ], "container-title" : "Insight Crime", "id" : "ITEM-1", "issued" : { "date-parts" : [ [ "2012" ] ] }, "title" : "Mexico Judicial Reforms Go Easy on Corrupt Judges", "type" : "webpage" }, "uris" : [ "http://www.mendeley.com/documents/?uuid=9c8ff7e3-6fd3-4b7d-b2ad-ed6969f835a5" ] } ], "mendeley" : { "formattedCitation" : "(Corcoran, 2012)", "plainTextFormattedCitation" : "(Corcoran, 2012)", "previouslyFormattedCitation" : "(Corcoran, 2012)" }, "properties" : { "noteIndex" : 0 }, "schema" : "https://github.com/citation-style-language/schema/raw/master/csl-citation.json" }</w:instrText>
      </w:r>
      <w:r w:rsidR="0042602E">
        <w:rPr>
          <w:rFonts w:asciiTheme="majorHAnsi" w:hAnsiTheme="majorHAnsi"/>
          <w:sz w:val="24"/>
          <w:lang w:val="en-US"/>
        </w:rPr>
        <w:fldChar w:fldCharType="separate"/>
      </w:r>
      <w:r w:rsidR="0042602E" w:rsidRPr="0042602E">
        <w:rPr>
          <w:rFonts w:asciiTheme="majorHAnsi" w:hAnsiTheme="majorHAnsi"/>
          <w:noProof/>
          <w:sz w:val="24"/>
          <w:lang w:val="en-US"/>
        </w:rPr>
        <w:t>(Corcoran, 2012)</w:t>
      </w:r>
      <w:r w:rsidR="0042602E">
        <w:rPr>
          <w:rFonts w:asciiTheme="majorHAnsi" w:hAnsiTheme="majorHAnsi"/>
          <w:sz w:val="24"/>
          <w:lang w:val="en-US"/>
        </w:rPr>
        <w:fldChar w:fldCharType="end"/>
      </w:r>
    </w:p>
    <w:p w14:paraId="66C76C1D" w14:textId="76EF96BE" w:rsidR="00774EFF" w:rsidRPr="0033583B" w:rsidRDefault="00C923CB" w:rsidP="00C923CB">
      <w:pPr>
        <w:pStyle w:val="Ttulo3"/>
        <w:rPr>
          <w:lang w:val="en-US"/>
        </w:rPr>
      </w:pPr>
      <w:bookmarkStart w:id="643" w:name="_Toc354842902"/>
      <w:r w:rsidRPr="0033583B">
        <w:rPr>
          <w:lang w:val="en-US"/>
        </w:rPr>
        <w:t>Public Investment</w:t>
      </w:r>
      <w:bookmarkEnd w:id="643"/>
    </w:p>
    <w:p w14:paraId="036BB8A2" w14:textId="6A2C7EE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indicator of public investment, which is based on data </w:t>
      </w:r>
      <w:del w:id="644" w:author="Mario Alonso Rodríguez Vigueras" w:date="2017-04-26T13:10:00Z">
        <w:r w:rsidRPr="001F6B6C" w:rsidDel="002C6E6B">
          <w:rPr>
            <w:rFonts w:asciiTheme="majorHAnsi" w:hAnsiTheme="majorHAnsi"/>
            <w:sz w:val="24"/>
            <w:lang w:val="en-US"/>
          </w:rPr>
          <w:delText xml:space="preserve">on </w:delText>
        </w:r>
      </w:del>
      <w:ins w:id="645" w:author="Mario Alonso Rodríguez Vigueras" w:date="2017-04-26T13:10:00Z">
        <w:r w:rsidR="002C6E6B">
          <w:rPr>
            <w:rFonts w:asciiTheme="majorHAnsi" w:hAnsiTheme="majorHAnsi"/>
            <w:sz w:val="24"/>
            <w:lang w:val="en-US"/>
          </w:rPr>
          <w:t>of</w:t>
        </w:r>
        <w:r w:rsidR="002C6E6B" w:rsidRPr="001F6B6C">
          <w:rPr>
            <w:rFonts w:asciiTheme="majorHAnsi" w:hAnsiTheme="majorHAnsi"/>
            <w:sz w:val="24"/>
            <w:lang w:val="en-US"/>
          </w:rPr>
          <w:t xml:space="preserve"> </w:t>
        </w:r>
      </w:ins>
      <w:r w:rsidRPr="001F6B6C">
        <w:rPr>
          <w:rFonts w:asciiTheme="majorHAnsi" w:hAnsiTheme="majorHAnsi"/>
          <w:sz w:val="24"/>
          <w:lang w:val="en-US"/>
        </w:rPr>
        <w:t xml:space="preserve">capital expenditures </w:t>
      </w:r>
      <w:del w:id="646" w:author="Mario Alonso Rodríguez Vigueras" w:date="2017-04-26T13:10:00Z">
        <w:r w:rsidRPr="001F6B6C" w:rsidDel="00AD1815">
          <w:rPr>
            <w:rFonts w:asciiTheme="majorHAnsi" w:hAnsiTheme="majorHAnsi"/>
            <w:sz w:val="24"/>
            <w:lang w:val="en-US"/>
          </w:rPr>
          <w:delText>of the</w:delText>
        </w:r>
      </w:del>
      <w:ins w:id="647" w:author="Mario Alonso Rodríguez Vigueras" w:date="2017-04-26T13:10:00Z">
        <w:r w:rsidR="00AD1815">
          <w:rPr>
            <w:rFonts w:asciiTheme="majorHAnsi" w:hAnsiTheme="majorHAnsi"/>
            <w:sz w:val="24"/>
            <w:lang w:val="en-US"/>
          </w:rPr>
          <w:t>by the</w:t>
        </w:r>
      </w:ins>
      <w:r w:rsidRPr="001F6B6C">
        <w:rPr>
          <w:rFonts w:asciiTheme="majorHAnsi" w:hAnsiTheme="majorHAnsi"/>
          <w:sz w:val="24"/>
          <w:lang w:val="en-US"/>
        </w:rPr>
        <w:t xml:space="preserve"> ECLAC, shows an overall increase of spending </w:t>
      </w:r>
      <w:del w:id="648" w:author="Mario Alonso Rodríguez Vigueras" w:date="2017-04-26T13:10:00Z">
        <w:r w:rsidRPr="001F6B6C" w:rsidDel="00AD1815">
          <w:rPr>
            <w:rFonts w:asciiTheme="majorHAnsi" w:hAnsiTheme="majorHAnsi"/>
            <w:sz w:val="24"/>
            <w:lang w:val="en-US"/>
          </w:rPr>
          <w:delText xml:space="preserve">in the matter </w:delText>
        </w:r>
      </w:del>
      <w:r w:rsidRPr="001F6B6C">
        <w:rPr>
          <w:rFonts w:asciiTheme="majorHAnsi" w:hAnsiTheme="majorHAnsi"/>
          <w:sz w:val="24"/>
          <w:lang w:val="en-US"/>
        </w:rPr>
        <w:t xml:space="preserve">in absolute terms since 2006, as shown on </w:t>
      </w:r>
      <w:r w:rsidR="00DF7D12">
        <w:rPr>
          <w:rFonts w:asciiTheme="majorHAnsi" w:hAnsiTheme="majorHAnsi"/>
          <w:sz w:val="24"/>
          <w:lang w:val="en-US"/>
        </w:rPr>
        <w:t>Figure</w:t>
      </w:r>
      <w:r w:rsidRPr="001F6B6C">
        <w:rPr>
          <w:rFonts w:asciiTheme="majorHAnsi" w:hAnsiTheme="majorHAnsi"/>
          <w:sz w:val="24"/>
          <w:lang w:val="en-US"/>
        </w:rPr>
        <w:t xml:space="preserve"> </w:t>
      </w:r>
      <w:del w:id="649" w:author="Mario Alonso Rodríguez Vigueras" w:date="2017-04-26T13:10:00Z">
        <w:r w:rsidRPr="001F6B6C" w:rsidDel="00AD1815">
          <w:rPr>
            <w:rFonts w:asciiTheme="majorHAnsi" w:hAnsiTheme="majorHAnsi"/>
            <w:sz w:val="24"/>
            <w:lang w:val="en-US"/>
          </w:rPr>
          <w:delText>xx</w:delText>
        </w:r>
      </w:del>
      <w:ins w:id="650" w:author="Mario Alonso Rodríguez Vigueras" w:date="2017-04-26T13:10:00Z">
        <w:r w:rsidR="00AD1815">
          <w:rPr>
            <w:rFonts w:asciiTheme="majorHAnsi" w:hAnsiTheme="majorHAnsi"/>
            <w:sz w:val="24"/>
            <w:lang w:val="en-US"/>
          </w:rPr>
          <w:t>XX</w:t>
        </w:r>
      </w:ins>
      <w:r w:rsidRPr="001F6B6C">
        <w:rPr>
          <w:rFonts w:asciiTheme="majorHAnsi" w:hAnsiTheme="majorHAnsi"/>
          <w:sz w:val="24"/>
          <w:lang w:val="en-US"/>
        </w:rPr>
        <w:t>. Compared with the rest of Latin America, public investment as a percentage of GDP is below the mean, which would be explained by the sheer size of the Mexican economy. In absolute terms, there was a decrease in spending following the 2008 international financial crisis,</w:t>
      </w:r>
      <w:r w:rsidR="00FD23E2">
        <w:rPr>
          <w:rFonts w:asciiTheme="majorHAnsi" w:hAnsiTheme="majorHAnsi"/>
          <w:sz w:val="24"/>
          <w:lang w:val="en-US"/>
        </w:rPr>
        <w:t xml:space="preserve"> but it did not fall below 2.48% </w:t>
      </w:r>
      <w:r w:rsidRPr="001F6B6C">
        <w:rPr>
          <w:rFonts w:asciiTheme="majorHAnsi" w:hAnsiTheme="majorHAnsi"/>
          <w:sz w:val="24"/>
          <w:lang w:val="en-US"/>
        </w:rPr>
        <w:t xml:space="preserve">of the GDP. After this bump, public investment further increased when President Peña Nieto took power. </w:t>
      </w:r>
    </w:p>
    <w:p w14:paraId="3F65C37A" w14:textId="77777777" w:rsidR="000D547A" w:rsidRDefault="00774EFF" w:rsidP="000D547A">
      <w:pPr>
        <w:keepNext/>
        <w:spacing w:after="120" w:line="360" w:lineRule="auto"/>
        <w:jc w:val="center"/>
      </w:pPr>
      <w:r w:rsidRPr="00774EFF">
        <w:rPr>
          <w:rFonts w:asciiTheme="majorHAnsi" w:hAnsiTheme="majorHAnsi"/>
          <w:noProof/>
          <w:lang w:val="es-ES" w:eastAsia="es-ES"/>
        </w:rPr>
        <w:lastRenderedPageBreak/>
        <w:drawing>
          <wp:inline distT="0" distB="0" distL="0" distR="0" wp14:anchorId="099EEA78" wp14:editId="76783CEA">
            <wp:extent cx="4809924" cy="2680543"/>
            <wp:effectExtent l="0" t="0" r="16510" b="3746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696C00B" w14:textId="3A6AFCD6" w:rsidR="00774EFF" w:rsidRPr="000D547A" w:rsidRDefault="000D547A" w:rsidP="000D547A">
      <w:pPr>
        <w:pStyle w:val="Epgrafe"/>
        <w:jc w:val="center"/>
        <w:rPr>
          <w:rFonts w:ascii="Cambria" w:hAnsi="Cambria"/>
          <w:color w:val="auto"/>
          <w:lang w:val="en-US"/>
        </w:rPr>
      </w:pPr>
      <w:bookmarkStart w:id="651" w:name="_Toc354860459"/>
      <w:proofErr w:type="gramStart"/>
      <w:r w:rsidRPr="000D547A">
        <w:rPr>
          <w:rFonts w:ascii="Cambria" w:hAnsi="Cambria"/>
          <w:color w:val="auto"/>
        </w:rPr>
        <w:t xml:space="preserve">Figure </w:t>
      </w:r>
      <w:r w:rsidRPr="000D547A">
        <w:rPr>
          <w:rFonts w:ascii="Cambria" w:hAnsi="Cambria"/>
          <w:color w:val="auto"/>
        </w:rPr>
        <w:fldChar w:fldCharType="begin"/>
      </w:r>
      <w:r w:rsidRPr="000D547A">
        <w:rPr>
          <w:rFonts w:ascii="Cambria" w:hAnsi="Cambria"/>
          <w:color w:val="auto"/>
        </w:rPr>
        <w:instrText xml:space="preserve"> SEQ Figure \* ROMAN </w:instrText>
      </w:r>
      <w:r w:rsidRPr="000D547A">
        <w:rPr>
          <w:rFonts w:ascii="Cambria" w:hAnsi="Cambria"/>
          <w:color w:val="auto"/>
        </w:rPr>
        <w:fldChar w:fldCharType="separate"/>
      </w:r>
      <w:r w:rsidR="00CA2C86">
        <w:rPr>
          <w:rFonts w:ascii="Cambria" w:hAnsi="Cambria"/>
          <w:noProof/>
          <w:color w:val="auto"/>
        </w:rPr>
        <w:t>XXXI</w:t>
      </w:r>
      <w:r w:rsidRPr="000D547A">
        <w:rPr>
          <w:rFonts w:ascii="Cambria" w:hAnsi="Cambria"/>
          <w:color w:val="auto"/>
        </w:rPr>
        <w:fldChar w:fldCharType="end"/>
      </w:r>
      <w:r w:rsidRPr="000D547A">
        <w:rPr>
          <w:rFonts w:ascii="Cambria" w:hAnsi="Cambria"/>
          <w:color w:val="auto"/>
        </w:rPr>
        <w:t>.</w:t>
      </w:r>
      <w:proofErr w:type="gramEnd"/>
      <w:r w:rsidRPr="000D547A">
        <w:rPr>
          <w:rFonts w:ascii="Cambria" w:hAnsi="Cambria"/>
          <w:color w:val="auto"/>
        </w:rPr>
        <w:t xml:space="preserve"> Mexico Public Investment, 2006-2015</w:t>
      </w:r>
      <w:bookmarkEnd w:id="651"/>
    </w:p>
    <w:p w14:paraId="034B6B1E" w14:textId="3828F2B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An example of this kind of investment under President Peña Nieto is the new airport </w:t>
      </w:r>
      <w:del w:id="652" w:author="Mario Alonso Rodríguez Vigueras" w:date="2017-04-26T13:11:00Z">
        <w:r w:rsidRPr="001F6B6C" w:rsidDel="00AD1815">
          <w:rPr>
            <w:rFonts w:asciiTheme="majorHAnsi" w:hAnsiTheme="majorHAnsi"/>
            <w:sz w:val="24"/>
            <w:lang w:val="en-US"/>
          </w:rPr>
          <w:delText xml:space="preserve">of </w:delText>
        </w:r>
      </w:del>
      <w:ins w:id="653" w:author="Mario Alonso Rodríguez Vigueras" w:date="2017-04-26T13:11:00Z">
        <w:r w:rsidR="00AD1815">
          <w:rPr>
            <w:rFonts w:asciiTheme="majorHAnsi" w:hAnsiTheme="majorHAnsi"/>
            <w:sz w:val="24"/>
            <w:lang w:val="en-US"/>
          </w:rPr>
          <w:t>in</w:t>
        </w:r>
        <w:r w:rsidR="00AD1815" w:rsidRPr="001F6B6C">
          <w:rPr>
            <w:rFonts w:asciiTheme="majorHAnsi" w:hAnsiTheme="majorHAnsi"/>
            <w:sz w:val="24"/>
            <w:lang w:val="en-US"/>
          </w:rPr>
          <w:t xml:space="preserve"> </w:t>
        </w:r>
      </w:ins>
      <w:r w:rsidRPr="001F6B6C">
        <w:rPr>
          <w:rFonts w:asciiTheme="majorHAnsi" w:hAnsiTheme="majorHAnsi"/>
          <w:sz w:val="24"/>
          <w:lang w:val="en-US"/>
        </w:rPr>
        <w:t xml:space="preserve">Mexico City, which will cost </w:t>
      </w:r>
      <w:del w:id="654" w:author="Mario Alonso Rodríguez Vigueras" w:date="2017-04-26T13:11:00Z">
        <w:r w:rsidRPr="001F6B6C" w:rsidDel="00AD1815">
          <w:rPr>
            <w:rFonts w:asciiTheme="majorHAnsi" w:hAnsiTheme="majorHAnsi"/>
            <w:sz w:val="24"/>
            <w:lang w:val="en-US"/>
          </w:rPr>
          <w:delText xml:space="preserve">of </w:delText>
        </w:r>
      </w:del>
      <w:proofErr w:type="spellStart"/>
      <w:ins w:id="655" w:author="Mario Alonso Rodríguez Vigueras" w:date="2017-04-26T13:11:00Z">
        <w:r w:rsidR="00AD1815">
          <w:rPr>
            <w:rFonts w:asciiTheme="majorHAnsi" w:hAnsiTheme="majorHAnsi"/>
            <w:sz w:val="24"/>
            <w:lang w:val="en-US"/>
          </w:rPr>
          <w:t>arpund</w:t>
        </w:r>
        <w:proofErr w:type="spellEnd"/>
        <w:r w:rsidR="00AD1815" w:rsidRPr="001F6B6C">
          <w:rPr>
            <w:rFonts w:asciiTheme="majorHAnsi" w:hAnsiTheme="majorHAnsi"/>
            <w:sz w:val="24"/>
            <w:lang w:val="en-US"/>
          </w:rPr>
          <w:t xml:space="preserve"> </w:t>
        </w:r>
      </w:ins>
      <w:r w:rsidRPr="001F6B6C">
        <w:rPr>
          <w:rFonts w:asciiTheme="majorHAnsi" w:hAnsiTheme="majorHAnsi"/>
          <w:sz w:val="24"/>
          <w:lang w:val="en-US"/>
        </w:rPr>
        <w:t>9.4 billion USD and is expected to open in 2020.</w:t>
      </w:r>
      <w:r w:rsidR="00184643">
        <w:rPr>
          <w:rFonts w:asciiTheme="majorHAnsi" w:hAnsiTheme="majorHAnsi"/>
          <w:sz w:val="24"/>
          <w:lang w:val="en-US"/>
        </w:rPr>
        <w:t xml:space="preserve"> </w:t>
      </w:r>
      <w:r w:rsidR="00184643">
        <w:rPr>
          <w:rFonts w:asciiTheme="majorHAnsi" w:hAnsiTheme="majorHAnsi"/>
          <w:sz w:val="24"/>
          <w:lang w:val="en-US"/>
        </w:rPr>
        <w:fldChar w:fldCharType="begin" w:fldLock="1"/>
      </w:r>
      <w:r w:rsidR="00A909D6">
        <w:rPr>
          <w:rFonts w:asciiTheme="majorHAnsi" w:hAnsiTheme="majorHAnsi"/>
          <w:sz w:val="24"/>
          <w:lang w:val="en-US"/>
        </w:rPr>
        <w:instrText>ADDIN CSL_CITATION { "citationItems" : [ { "id" : "ITEM-1", "itemData" : { "author" : [ { "dropping-particle" : "", "family" : "Luhnow", "given" : "David", "non-dropping-particle" : "", "parse-names" : false, "suffix" : "" } ], "container-title" : "The Wall Street Journal", "id" : "ITEM-1", "issued" : { "date-parts" : [ [ "2014" ] ] }, "page" : "2017", "publisher-place" : "New York City", "title" : "Mexico Plans New $9.2 Billion Airport", "type" : "article-newspaper" }, "uris" : [ "http://www.mendeley.com/documents/?uuid=903c7a83-b67f-45fc-9bfe-b8465f5a377d" ] } ], "mendeley" : { "formattedCitation" : "(Luhnow, 2014)", "plainTextFormattedCitation" : "(Luhnow, 2014)", "previouslyFormattedCitation" : "(Luhnow, 2014)" }, "properties" : { "noteIndex" : 0 }, "schema" : "https://github.com/citation-style-language/schema/raw/master/csl-citation.json" }</w:instrText>
      </w:r>
      <w:r w:rsidR="00184643">
        <w:rPr>
          <w:rFonts w:asciiTheme="majorHAnsi" w:hAnsiTheme="majorHAnsi"/>
          <w:sz w:val="24"/>
          <w:lang w:val="en-US"/>
        </w:rPr>
        <w:fldChar w:fldCharType="separate"/>
      </w:r>
      <w:r w:rsidR="00184643" w:rsidRPr="00184643">
        <w:rPr>
          <w:rFonts w:asciiTheme="majorHAnsi" w:hAnsiTheme="majorHAnsi"/>
          <w:noProof/>
          <w:sz w:val="24"/>
          <w:lang w:val="en-US"/>
        </w:rPr>
        <w:t>(Luhnow, 2014)</w:t>
      </w:r>
      <w:r w:rsidR="00184643">
        <w:rPr>
          <w:rFonts w:asciiTheme="majorHAnsi" w:hAnsiTheme="majorHAnsi"/>
          <w:sz w:val="24"/>
          <w:lang w:val="en-US"/>
        </w:rPr>
        <w:fldChar w:fldCharType="end"/>
      </w:r>
      <w:r w:rsidRPr="001F6B6C">
        <w:rPr>
          <w:rFonts w:asciiTheme="majorHAnsi" w:hAnsiTheme="majorHAnsi"/>
          <w:sz w:val="24"/>
          <w:lang w:val="en-US"/>
        </w:rPr>
        <w:t xml:space="preserve"> To </w:t>
      </w:r>
      <w:del w:id="656" w:author="Mario Alonso Rodríguez Vigueras" w:date="2017-04-26T13:12:00Z">
        <w:r w:rsidRPr="001F6B6C" w:rsidDel="00AD1815">
          <w:rPr>
            <w:rFonts w:asciiTheme="majorHAnsi" w:hAnsiTheme="majorHAnsi"/>
            <w:sz w:val="24"/>
            <w:lang w:val="en-US"/>
          </w:rPr>
          <w:delText>keep an increasing</w:delText>
        </w:r>
      </w:del>
      <w:ins w:id="657" w:author="Mario Alonso Rodríguez Vigueras" w:date="2017-04-26T13:12:00Z">
        <w:r w:rsidR="00AD1815">
          <w:rPr>
            <w:rFonts w:asciiTheme="majorHAnsi" w:hAnsiTheme="majorHAnsi"/>
            <w:sz w:val="24"/>
            <w:lang w:val="en-US"/>
          </w:rPr>
          <w:t>maintain a growing</w:t>
        </w:r>
      </w:ins>
      <w:r w:rsidRPr="001F6B6C">
        <w:rPr>
          <w:rFonts w:asciiTheme="majorHAnsi" w:hAnsiTheme="majorHAnsi"/>
          <w:sz w:val="24"/>
          <w:lang w:val="en-US"/>
        </w:rPr>
        <w:t xml:space="preserve"> public investment in a context of low income from oil exports, the government has increased the national </w:t>
      </w:r>
      <w:commentRangeStart w:id="658"/>
      <w:r w:rsidRPr="001F6B6C">
        <w:rPr>
          <w:rFonts w:asciiTheme="majorHAnsi" w:hAnsiTheme="majorHAnsi"/>
          <w:sz w:val="24"/>
          <w:lang w:val="en-US"/>
        </w:rPr>
        <w:t>debt</w:t>
      </w:r>
      <w:commentRangeEnd w:id="658"/>
      <w:r w:rsidR="00AD1815">
        <w:rPr>
          <w:rStyle w:val="Refdecomentario"/>
        </w:rPr>
        <w:commentReference w:id="658"/>
      </w:r>
      <w:r w:rsidRPr="001F6B6C">
        <w:rPr>
          <w:rFonts w:asciiTheme="majorHAnsi" w:hAnsiTheme="majorHAnsi"/>
          <w:sz w:val="24"/>
          <w:lang w:val="en-US"/>
        </w:rPr>
        <w:t xml:space="preserve">. In March of 2017, </w:t>
      </w:r>
      <w:ins w:id="659" w:author="Mario Alonso Rodríguez Vigueras" w:date="2017-04-26T13:12:00Z">
        <w:r w:rsidR="00AD1815">
          <w:rPr>
            <w:rFonts w:asciiTheme="majorHAnsi" w:hAnsiTheme="majorHAnsi"/>
            <w:sz w:val="24"/>
            <w:lang w:val="en-US"/>
          </w:rPr>
          <w:t xml:space="preserve">the </w:t>
        </w:r>
      </w:ins>
      <w:r w:rsidRPr="001F6B6C">
        <w:rPr>
          <w:rFonts w:asciiTheme="majorHAnsi" w:hAnsiTheme="majorHAnsi"/>
          <w:sz w:val="24"/>
          <w:lang w:val="en-US"/>
        </w:rPr>
        <w:t>debt stood at 9.68 trillion MXN (522 bill</w:t>
      </w:r>
      <w:r w:rsidR="00C923CB" w:rsidRPr="001F6B6C">
        <w:rPr>
          <w:rFonts w:asciiTheme="majorHAnsi" w:hAnsiTheme="majorHAnsi"/>
          <w:sz w:val="24"/>
          <w:lang w:val="en-US"/>
        </w:rPr>
        <w:t xml:space="preserve">ion USD). </w:t>
      </w:r>
      <w:r w:rsidR="00A909D6">
        <w:rPr>
          <w:rFonts w:asciiTheme="majorHAnsi" w:hAnsiTheme="majorHAnsi"/>
          <w:sz w:val="24"/>
          <w:lang w:val="en-US"/>
        </w:rPr>
        <w:fldChar w:fldCharType="begin" w:fldLock="1"/>
      </w:r>
      <w:r w:rsidR="001E7623">
        <w:rPr>
          <w:rFonts w:asciiTheme="majorHAnsi" w:hAnsiTheme="majorHAnsi"/>
          <w:sz w:val="24"/>
          <w:lang w:val="en-US"/>
        </w:rPr>
        <w:instrText>ADDIN CSL_CITATION { "citationItems" : [ { "id" : "ITEM-1", "itemData" : { "author" : [ { "dropping-particle" : "", "family" : "Rodr\u00edguez", "given" : "Israel", "non-dropping-particle" : "", "parse-names" : false, "suffix" : "" } ], "container-title" : "La Jornada", "id" : "ITEM-1", "issued" : { "date-parts" : [ [ "2017" ] ] }, "publisher-place" : "Mexico City", "title" : "Deuda p\u00fablica registra m\u00e1ximo hist\u00f3rico : SHCP", "type" : "article-newspaper" }, "uris" : [ "http://www.mendeley.com/documents/?uuid=2e432bee-0bcd-4f10-b7e6-8c91bc2be4a1" ] } ], "mendeley" : { "formattedCitation" : "(Rodr\u00edguez, 2017)", "plainTextFormattedCitation" : "(Rodr\u00edguez, 2017)", "previouslyFormattedCitation" : "(Rodr\u00edguez, 2017)" }, "properties" : { "noteIndex" : 0 }, "schema" : "https://github.com/citation-style-language/schema/raw/master/csl-citation.json" }</w:instrText>
      </w:r>
      <w:r w:rsidR="00A909D6">
        <w:rPr>
          <w:rFonts w:asciiTheme="majorHAnsi" w:hAnsiTheme="majorHAnsi"/>
          <w:sz w:val="24"/>
          <w:lang w:val="en-US"/>
        </w:rPr>
        <w:fldChar w:fldCharType="separate"/>
      </w:r>
      <w:r w:rsidR="00A909D6" w:rsidRPr="00A909D6">
        <w:rPr>
          <w:rFonts w:asciiTheme="majorHAnsi" w:hAnsiTheme="majorHAnsi"/>
          <w:noProof/>
          <w:sz w:val="24"/>
          <w:lang w:val="en-US"/>
        </w:rPr>
        <w:t>(Rodríguez, 2017)</w:t>
      </w:r>
      <w:r w:rsidR="00A909D6">
        <w:rPr>
          <w:rFonts w:asciiTheme="majorHAnsi" w:hAnsiTheme="majorHAnsi"/>
          <w:sz w:val="24"/>
          <w:lang w:val="en-US"/>
        </w:rPr>
        <w:fldChar w:fldCharType="end"/>
      </w:r>
    </w:p>
    <w:p w14:paraId="149B13F7" w14:textId="3ECDE7AD" w:rsidR="00774EFF" w:rsidRPr="00774EFF" w:rsidRDefault="00774EFF" w:rsidP="00774EFF">
      <w:pPr>
        <w:spacing w:after="120" w:line="360" w:lineRule="auto"/>
        <w:jc w:val="both"/>
        <w:rPr>
          <w:rFonts w:asciiTheme="majorHAnsi" w:hAnsiTheme="majorHAnsi"/>
          <w:lang w:val="en-US"/>
        </w:rPr>
      </w:pPr>
      <w:r w:rsidRPr="001F6B6C">
        <w:rPr>
          <w:rFonts w:asciiTheme="majorHAnsi" w:hAnsiTheme="majorHAnsi"/>
          <w:sz w:val="24"/>
          <w:lang w:val="en-US"/>
        </w:rPr>
        <w:t xml:space="preserve">As specified above, public investment acts as an opportunity of corruption if the procurement process allows corrupt public officials to favor specific companies in which they have a stake. </w:t>
      </w:r>
      <w:del w:id="660" w:author="Mario Alonso Rodríguez Vigueras" w:date="2017-04-26T13:13:00Z">
        <w:r w:rsidRPr="001F6B6C" w:rsidDel="00AD1815">
          <w:rPr>
            <w:rFonts w:asciiTheme="majorHAnsi" w:hAnsiTheme="majorHAnsi"/>
            <w:sz w:val="24"/>
            <w:lang w:val="en-US"/>
          </w:rPr>
          <w:delText>Also</w:delText>
        </w:r>
      </w:del>
      <w:ins w:id="661" w:author="Mario Alonso Rodríguez Vigueras" w:date="2017-04-26T13:13:00Z">
        <w:r w:rsidR="00AD1815">
          <w:rPr>
            <w:rFonts w:asciiTheme="majorHAnsi" w:hAnsiTheme="majorHAnsi"/>
            <w:sz w:val="24"/>
            <w:lang w:val="en-US"/>
          </w:rPr>
          <w:t>In this context</w:t>
        </w:r>
      </w:ins>
      <w:r w:rsidRPr="001F6B6C">
        <w:rPr>
          <w:rFonts w:asciiTheme="majorHAnsi" w:hAnsiTheme="majorHAnsi"/>
          <w:sz w:val="24"/>
          <w:lang w:val="en-US"/>
        </w:rPr>
        <w:t>, it is important to highlight that the scandal</w:t>
      </w:r>
      <w:ins w:id="662" w:author="Mario Alonso Rodríguez Vigueras" w:date="2017-04-26T13:13:00Z">
        <w:r w:rsidR="00AD1815">
          <w:rPr>
            <w:rFonts w:asciiTheme="majorHAnsi" w:hAnsiTheme="majorHAnsi"/>
            <w:sz w:val="24"/>
            <w:lang w:val="en-US"/>
          </w:rPr>
          <w:t>s involving</w:t>
        </w:r>
      </w:ins>
      <w:r w:rsidRPr="001F6B6C">
        <w:rPr>
          <w:rFonts w:asciiTheme="majorHAnsi" w:hAnsiTheme="majorHAnsi"/>
          <w:sz w:val="24"/>
          <w:lang w:val="en-US"/>
        </w:rPr>
        <w:t xml:space="preserve"> </w:t>
      </w:r>
      <w:del w:id="663" w:author="Mario Alonso Rodríguez Vigueras" w:date="2017-04-26T13:13:00Z">
        <w:r w:rsidRPr="001F6B6C" w:rsidDel="00AD1815">
          <w:rPr>
            <w:rFonts w:asciiTheme="majorHAnsi" w:hAnsiTheme="majorHAnsi"/>
            <w:sz w:val="24"/>
            <w:lang w:val="en-US"/>
          </w:rPr>
          <w:delText xml:space="preserve">of </w:delText>
        </w:r>
      </w:del>
      <w:r w:rsidRPr="001F6B6C">
        <w:rPr>
          <w:rFonts w:asciiTheme="majorHAnsi" w:hAnsiTheme="majorHAnsi"/>
          <w:sz w:val="24"/>
          <w:lang w:val="en-US"/>
        </w:rPr>
        <w:t xml:space="preserve">President Peña Nieto </w:t>
      </w:r>
      <w:del w:id="664" w:author="Mario Alonso Rodríguez Vigueras" w:date="2017-04-26T13:13:00Z">
        <w:r w:rsidRPr="001F6B6C" w:rsidDel="00AD1815">
          <w:rPr>
            <w:rFonts w:asciiTheme="majorHAnsi" w:hAnsiTheme="majorHAnsi"/>
            <w:sz w:val="24"/>
            <w:lang w:val="en-US"/>
          </w:rPr>
          <w:delText xml:space="preserve">is </w:delText>
        </w:r>
      </w:del>
      <w:ins w:id="665" w:author="Mario Alonso Rodríguez Vigueras" w:date="2017-04-26T13:13:00Z">
        <w:r w:rsidR="00AD1815">
          <w:rPr>
            <w:rFonts w:asciiTheme="majorHAnsi" w:hAnsiTheme="majorHAnsi"/>
            <w:sz w:val="24"/>
            <w:lang w:val="en-US"/>
          </w:rPr>
          <w:t>are</w:t>
        </w:r>
        <w:r w:rsidR="00AD1815" w:rsidRPr="001F6B6C">
          <w:rPr>
            <w:rFonts w:asciiTheme="majorHAnsi" w:hAnsiTheme="majorHAnsi"/>
            <w:sz w:val="24"/>
            <w:lang w:val="en-US"/>
          </w:rPr>
          <w:t xml:space="preserve"> </w:t>
        </w:r>
      </w:ins>
      <w:r w:rsidRPr="001F6B6C">
        <w:rPr>
          <w:rFonts w:asciiTheme="majorHAnsi" w:hAnsiTheme="majorHAnsi"/>
          <w:sz w:val="24"/>
          <w:lang w:val="en-US"/>
        </w:rPr>
        <w:t xml:space="preserve">related </w:t>
      </w:r>
      <w:del w:id="666" w:author="Mario Alonso Rodríguez Vigueras" w:date="2017-04-26T13:13:00Z">
        <w:r w:rsidRPr="001F6B6C" w:rsidDel="00AD1815">
          <w:rPr>
            <w:rFonts w:asciiTheme="majorHAnsi" w:hAnsiTheme="majorHAnsi"/>
            <w:sz w:val="24"/>
            <w:lang w:val="en-US"/>
          </w:rPr>
          <w:delText xml:space="preserve">with </w:delText>
        </w:r>
      </w:del>
      <w:ins w:id="667" w:author="Mario Alonso Rodríguez Vigueras" w:date="2017-04-26T13:13:00Z">
        <w:r w:rsidR="00AD1815">
          <w:rPr>
            <w:rFonts w:asciiTheme="majorHAnsi" w:hAnsiTheme="majorHAnsi"/>
            <w:sz w:val="24"/>
            <w:lang w:val="en-US"/>
          </w:rPr>
          <w:t>to</w:t>
        </w:r>
        <w:r w:rsidR="00AD1815" w:rsidRPr="001F6B6C">
          <w:rPr>
            <w:rFonts w:asciiTheme="majorHAnsi" w:hAnsiTheme="majorHAnsi"/>
            <w:sz w:val="24"/>
            <w:lang w:val="en-US"/>
          </w:rPr>
          <w:t xml:space="preserve"> </w:t>
        </w:r>
      </w:ins>
      <w:r w:rsidRPr="001F6B6C">
        <w:rPr>
          <w:rFonts w:asciiTheme="majorHAnsi" w:hAnsiTheme="majorHAnsi"/>
          <w:sz w:val="24"/>
          <w:lang w:val="en-US"/>
        </w:rPr>
        <w:t xml:space="preserve">this type of corruption. </w:t>
      </w:r>
    </w:p>
    <w:p w14:paraId="36FA1333" w14:textId="39806478" w:rsidR="00774EFF" w:rsidRPr="0033583B" w:rsidRDefault="00774EFF" w:rsidP="00C923CB">
      <w:pPr>
        <w:pStyle w:val="Ttulo3"/>
        <w:rPr>
          <w:lang w:val="en-US"/>
        </w:rPr>
      </w:pPr>
      <w:bookmarkStart w:id="668" w:name="_Toc354842903"/>
      <w:r w:rsidRPr="0033583B">
        <w:rPr>
          <w:lang w:val="en-US"/>
        </w:rPr>
        <w:t>Improving control of corruption</w:t>
      </w:r>
      <w:bookmarkEnd w:id="668"/>
    </w:p>
    <w:p w14:paraId="734A5CB2" w14:textId="6546C51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As in the case of Argentina, </w:t>
      </w:r>
      <w:ins w:id="669" w:author="Mario Alonso Rodríguez Vigueras" w:date="2017-04-26T13:13:00Z">
        <w:r w:rsidR="00AD1815">
          <w:rPr>
            <w:rFonts w:asciiTheme="majorHAnsi" w:hAnsiTheme="majorHAnsi"/>
            <w:sz w:val="24"/>
            <w:lang w:val="en-US"/>
          </w:rPr>
          <w:t>j</w:t>
        </w:r>
      </w:ins>
      <w:del w:id="670" w:author="Mario Alonso Rodríguez Vigueras" w:date="2017-04-26T13:13:00Z">
        <w:r w:rsidRPr="001F6B6C" w:rsidDel="00AD1815">
          <w:rPr>
            <w:rFonts w:asciiTheme="majorHAnsi" w:hAnsiTheme="majorHAnsi"/>
            <w:sz w:val="24"/>
            <w:lang w:val="en-US"/>
          </w:rPr>
          <w:delText>J</w:delText>
        </w:r>
      </w:del>
      <w:r w:rsidRPr="001F6B6C">
        <w:rPr>
          <w:rFonts w:asciiTheme="majorHAnsi" w:hAnsiTheme="majorHAnsi"/>
          <w:sz w:val="24"/>
          <w:lang w:val="en-US"/>
        </w:rPr>
        <w:t xml:space="preserve">udicial </w:t>
      </w:r>
      <w:ins w:id="671" w:author="Mario Alonso Rodríguez Vigueras" w:date="2017-04-26T13:13:00Z">
        <w:r w:rsidR="00AD1815">
          <w:rPr>
            <w:rFonts w:asciiTheme="majorHAnsi" w:hAnsiTheme="majorHAnsi"/>
            <w:sz w:val="24"/>
            <w:lang w:val="en-US"/>
          </w:rPr>
          <w:t>i</w:t>
        </w:r>
      </w:ins>
      <w:del w:id="672" w:author="Mario Alonso Rodríguez Vigueras" w:date="2017-04-26T13:13:00Z">
        <w:r w:rsidRPr="001F6B6C" w:rsidDel="00AD1815">
          <w:rPr>
            <w:rFonts w:asciiTheme="majorHAnsi" w:hAnsiTheme="majorHAnsi"/>
            <w:sz w:val="24"/>
            <w:lang w:val="en-US"/>
          </w:rPr>
          <w:delText>I</w:delText>
        </w:r>
      </w:del>
      <w:r w:rsidRPr="001F6B6C">
        <w:rPr>
          <w:rFonts w:asciiTheme="majorHAnsi" w:hAnsiTheme="majorHAnsi"/>
          <w:sz w:val="24"/>
          <w:lang w:val="en-US"/>
        </w:rPr>
        <w:t xml:space="preserve">ndependence seems to be the key variable for controlling corruption. The previous analysis show that despite enacting reforms and increasing its PFR Index,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has decreased, further hit by the increase of public investment in real terms. It also shows that the level of </w:t>
      </w:r>
      <w:r w:rsidR="00DD7CF1">
        <w:rPr>
          <w:rFonts w:asciiTheme="majorHAnsi" w:hAnsiTheme="majorHAnsi"/>
          <w:sz w:val="24"/>
          <w:lang w:val="en-US"/>
        </w:rPr>
        <w:t>judicial</w:t>
      </w:r>
      <w:r w:rsidRPr="001F6B6C">
        <w:rPr>
          <w:rFonts w:asciiTheme="majorHAnsi" w:hAnsiTheme="majorHAnsi"/>
          <w:sz w:val="24"/>
          <w:lang w:val="en-US"/>
        </w:rPr>
        <w:t xml:space="preserve"> </w:t>
      </w:r>
      <w:r w:rsidR="00DD7CF1">
        <w:rPr>
          <w:rFonts w:asciiTheme="majorHAnsi" w:hAnsiTheme="majorHAnsi"/>
          <w:sz w:val="24"/>
          <w:lang w:val="en-US"/>
        </w:rPr>
        <w:t>independence</w:t>
      </w:r>
      <w:r w:rsidRPr="001F6B6C">
        <w:rPr>
          <w:rFonts w:asciiTheme="majorHAnsi" w:hAnsiTheme="majorHAnsi"/>
          <w:sz w:val="24"/>
          <w:lang w:val="en-US"/>
        </w:rPr>
        <w:t xml:space="preserve"> is above the average of the region. Nevertheless, this indicator needs to increase to the levels of the high achievers of the region to have an effect on the other variables of the model. </w:t>
      </w:r>
    </w:p>
    <w:p w14:paraId="470650F5" w14:textId="77777777" w:rsidR="000D547A" w:rsidRDefault="00404839" w:rsidP="000D547A">
      <w:pPr>
        <w:keepNext/>
        <w:spacing w:after="120" w:line="360" w:lineRule="auto"/>
        <w:jc w:val="center"/>
      </w:pPr>
      <w:r w:rsidRPr="00404839">
        <w:rPr>
          <w:noProof/>
          <w:lang w:val="es-ES" w:eastAsia="es-ES"/>
        </w:rPr>
        <w:lastRenderedPageBreak/>
        <w:drawing>
          <wp:inline distT="0" distB="0" distL="0" distR="0" wp14:anchorId="4C324060" wp14:editId="77A38ED3">
            <wp:extent cx="5396230" cy="3692080"/>
            <wp:effectExtent l="0" t="0" r="0" b="0"/>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5396230" cy="3692080"/>
                    </a:xfrm>
                    <a:prstGeom prst="rect">
                      <a:avLst/>
                    </a:prstGeom>
                    <a:noFill/>
                    <a:ln>
                      <a:noFill/>
                    </a:ln>
                  </pic:spPr>
                </pic:pic>
              </a:graphicData>
            </a:graphic>
          </wp:inline>
        </w:drawing>
      </w:r>
    </w:p>
    <w:p w14:paraId="6CA4406D" w14:textId="6B2BF0E8" w:rsidR="00774EFF" w:rsidRPr="00867E3A" w:rsidRDefault="000D547A" w:rsidP="000D547A">
      <w:pPr>
        <w:pStyle w:val="Epgrafe"/>
        <w:jc w:val="center"/>
        <w:rPr>
          <w:rFonts w:ascii="Cambria" w:hAnsi="Cambria"/>
          <w:color w:val="auto"/>
          <w:lang w:val="en-US"/>
        </w:rPr>
      </w:pPr>
      <w:bookmarkStart w:id="673" w:name="_Toc354860460"/>
      <w:proofErr w:type="gramStart"/>
      <w:r w:rsidRPr="00867E3A">
        <w:rPr>
          <w:rFonts w:ascii="Cambria" w:hAnsi="Cambria"/>
          <w:color w:val="auto"/>
        </w:rPr>
        <w:t xml:space="preserve">Figure </w:t>
      </w:r>
      <w:r w:rsidRPr="00867E3A">
        <w:rPr>
          <w:rFonts w:ascii="Cambria" w:hAnsi="Cambria"/>
          <w:color w:val="auto"/>
        </w:rPr>
        <w:fldChar w:fldCharType="begin"/>
      </w:r>
      <w:r w:rsidRPr="00867E3A">
        <w:rPr>
          <w:rFonts w:ascii="Cambria" w:hAnsi="Cambria"/>
          <w:color w:val="auto"/>
        </w:rPr>
        <w:instrText xml:space="preserve"> SEQ Figure \* ROMAN </w:instrText>
      </w:r>
      <w:r w:rsidRPr="00867E3A">
        <w:rPr>
          <w:rFonts w:ascii="Cambria" w:hAnsi="Cambria"/>
          <w:color w:val="auto"/>
        </w:rPr>
        <w:fldChar w:fldCharType="separate"/>
      </w:r>
      <w:r w:rsidR="00CA2C86">
        <w:rPr>
          <w:rFonts w:ascii="Cambria" w:hAnsi="Cambria"/>
          <w:noProof/>
          <w:color w:val="auto"/>
        </w:rPr>
        <w:t>XXXII</w:t>
      </w:r>
      <w:r w:rsidRPr="00867E3A">
        <w:rPr>
          <w:rFonts w:ascii="Cambria" w:hAnsi="Cambria"/>
          <w:color w:val="auto"/>
        </w:rPr>
        <w:fldChar w:fldCharType="end"/>
      </w:r>
      <w:r w:rsidRPr="00867E3A">
        <w:rPr>
          <w:rFonts w:ascii="Cambria" w:hAnsi="Cambria"/>
          <w:color w:val="auto"/>
        </w:rPr>
        <w:t>.</w:t>
      </w:r>
      <w:proofErr w:type="gramEnd"/>
      <w:r w:rsidRPr="00867E3A">
        <w:rPr>
          <w:rFonts w:ascii="Cambria" w:hAnsi="Cambria"/>
          <w:color w:val="auto"/>
        </w:rPr>
        <w:t xml:space="preserve"> Mexico Equilibrium Model</w:t>
      </w:r>
      <w:bookmarkEnd w:id="673"/>
    </w:p>
    <w:p w14:paraId="1D2C67E1" w14:textId="2891F737" w:rsidR="00774EFF" w:rsidRPr="001F6B6C" w:rsidRDefault="00AD1815" w:rsidP="00774EFF">
      <w:pPr>
        <w:spacing w:after="120" w:line="360" w:lineRule="auto"/>
        <w:jc w:val="both"/>
        <w:rPr>
          <w:rFonts w:asciiTheme="majorHAnsi" w:hAnsiTheme="majorHAnsi"/>
          <w:sz w:val="24"/>
          <w:lang w:val="en-US"/>
        </w:rPr>
      </w:pPr>
      <w:ins w:id="674" w:author="Mario Alonso Rodríguez Vigueras" w:date="2017-04-26T13:15:00Z">
        <w:r>
          <w:rPr>
            <w:rFonts w:asciiTheme="majorHAnsi" w:hAnsiTheme="majorHAnsi"/>
            <w:sz w:val="24"/>
            <w:lang w:val="en-US"/>
          </w:rPr>
          <w:t>While F</w:t>
        </w:r>
      </w:ins>
      <w:del w:id="675" w:author="Mario Alonso Rodríguez Vigueras" w:date="2017-04-26T13:15:00Z">
        <w:r w:rsidR="00867E3A" w:rsidDel="00AD1815">
          <w:rPr>
            <w:rFonts w:asciiTheme="majorHAnsi" w:hAnsiTheme="majorHAnsi"/>
            <w:sz w:val="24"/>
            <w:lang w:val="en-US"/>
          </w:rPr>
          <w:delText>F</w:delText>
        </w:r>
      </w:del>
      <w:r w:rsidR="00867E3A">
        <w:rPr>
          <w:rFonts w:asciiTheme="majorHAnsi" w:hAnsiTheme="majorHAnsi"/>
          <w:sz w:val="24"/>
          <w:lang w:val="en-US"/>
        </w:rPr>
        <w:t xml:space="preserve">igure XXXI shows that </w:t>
      </w:r>
      <w:r w:rsidR="00774EFF" w:rsidRPr="001F6B6C">
        <w:rPr>
          <w:rFonts w:asciiTheme="majorHAnsi" w:hAnsiTheme="majorHAnsi"/>
          <w:sz w:val="24"/>
          <w:lang w:val="en-US"/>
        </w:rPr>
        <w:t xml:space="preserve">Mexico is above the high achievers </w:t>
      </w:r>
      <w:del w:id="676" w:author="Mario Alonso Rodríguez Vigueras" w:date="2017-04-26T13:14:00Z">
        <w:r w:rsidR="00774EFF" w:rsidRPr="001F6B6C" w:rsidDel="00AD1815">
          <w:rPr>
            <w:rFonts w:asciiTheme="majorHAnsi" w:hAnsiTheme="majorHAnsi"/>
            <w:sz w:val="24"/>
            <w:lang w:val="en-US"/>
          </w:rPr>
          <w:delText xml:space="preserve">in </w:delText>
        </w:r>
      </w:del>
      <w:ins w:id="677" w:author="Mario Alonso Rodríguez Vigueras" w:date="2017-04-26T13:14:00Z">
        <w:r>
          <w:rPr>
            <w:rFonts w:asciiTheme="majorHAnsi" w:hAnsiTheme="majorHAnsi"/>
            <w:sz w:val="24"/>
            <w:lang w:val="en-US"/>
          </w:rPr>
          <w:t>in terms of</w:t>
        </w:r>
      </w:ins>
      <w:del w:id="678" w:author="Mario Alonso Rodríguez Vigueras" w:date="2017-04-26T13:14:00Z">
        <w:r w:rsidR="00774EFF" w:rsidRPr="001F6B6C" w:rsidDel="00AD1815">
          <w:rPr>
            <w:rFonts w:asciiTheme="majorHAnsi" w:hAnsiTheme="majorHAnsi"/>
            <w:sz w:val="24"/>
            <w:lang w:val="en-US"/>
          </w:rPr>
          <w:delText>respect</w:delText>
        </w:r>
      </w:del>
      <w:r w:rsidR="00774EFF" w:rsidRPr="001F6B6C">
        <w:rPr>
          <w:rFonts w:asciiTheme="majorHAnsi" w:hAnsiTheme="majorHAnsi"/>
          <w:sz w:val="24"/>
          <w:lang w:val="en-US"/>
        </w:rPr>
        <w:t xml:space="preserve"> </w:t>
      </w:r>
      <w:del w:id="679" w:author="Mario Alonso Rodríguez Vigueras" w:date="2017-04-26T13:14:00Z">
        <w:r w:rsidR="00774EFF" w:rsidRPr="001F6B6C" w:rsidDel="00AD1815">
          <w:rPr>
            <w:rFonts w:asciiTheme="majorHAnsi" w:hAnsiTheme="majorHAnsi"/>
            <w:sz w:val="24"/>
            <w:lang w:val="en-US"/>
          </w:rPr>
          <w:delText xml:space="preserve">to </w:delText>
        </w:r>
      </w:del>
      <w:r w:rsidR="00774EFF" w:rsidRPr="001F6B6C">
        <w:rPr>
          <w:rFonts w:asciiTheme="majorHAnsi" w:hAnsiTheme="majorHAnsi"/>
          <w:sz w:val="24"/>
          <w:lang w:val="en-US"/>
        </w:rPr>
        <w:t>party finance regulation</w:t>
      </w:r>
      <w:ins w:id="680" w:author="Mario Alonso Rodríguez Vigueras" w:date="2017-04-26T13:15:00Z">
        <w:r>
          <w:rPr>
            <w:rFonts w:asciiTheme="majorHAnsi" w:hAnsiTheme="majorHAnsi"/>
            <w:sz w:val="24"/>
            <w:lang w:val="en-US"/>
          </w:rPr>
          <w:t xml:space="preserve">, </w:t>
        </w:r>
      </w:ins>
      <w:del w:id="681" w:author="Mario Alonso Rodríguez Vigueras" w:date="2017-04-26T13:15:00Z">
        <w:r w:rsidR="00774EFF" w:rsidRPr="001F6B6C" w:rsidDel="00AD1815">
          <w:rPr>
            <w:rFonts w:asciiTheme="majorHAnsi" w:hAnsiTheme="majorHAnsi"/>
            <w:sz w:val="24"/>
            <w:lang w:val="en-US"/>
          </w:rPr>
          <w:delText xml:space="preserve"> but </w:delText>
        </w:r>
      </w:del>
      <w:r w:rsidR="00774EFF" w:rsidRPr="001F6B6C">
        <w:rPr>
          <w:rFonts w:asciiTheme="majorHAnsi" w:hAnsiTheme="majorHAnsi"/>
          <w:sz w:val="24"/>
          <w:lang w:val="en-US"/>
        </w:rPr>
        <w:t xml:space="preserve">this </w:t>
      </w:r>
      <w:del w:id="682" w:author="Mario Alonso Rodríguez Vigueras" w:date="2017-04-26T13:15:00Z">
        <w:r w:rsidR="00774EFF" w:rsidRPr="001F6B6C" w:rsidDel="00AD1815">
          <w:rPr>
            <w:rFonts w:asciiTheme="majorHAnsi" w:hAnsiTheme="majorHAnsi"/>
            <w:sz w:val="24"/>
            <w:lang w:val="en-US"/>
          </w:rPr>
          <w:delText xml:space="preserve">is </w:delText>
        </w:r>
      </w:del>
      <w:ins w:id="683" w:author="Mario Alonso Rodríguez Vigueras" w:date="2017-04-26T13:15:00Z">
        <w:r>
          <w:rPr>
            <w:rFonts w:asciiTheme="majorHAnsi" w:hAnsiTheme="majorHAnsi"/>
            <w:sz w:val="24"/>
            <w:lang w:val="en-US"/>
          </w:rPr>
          <w:t>does</w:t>
        </w:r>
        <w:r w:rsidRPr="001F6B6C">
          <w:rPr>
            <w:rFonts w:asciiTheme="majorHAnsi" w:hAnsiTheme="majorHAnsi"/>
            <w:sz w:val="24"/>
            <w:lang w:val="en-US"/>
          </w:rPr>
          <w:t xml:space="preserve"> </w:t>
        </w:r>
      </w:ins>
      <w:r w:rsidR="00774EFF" w:rsidRPr="001F6B6C">
        <w:rPr>
          <w:rFonts w:asciiTheme="majorHAnsi" w:hAnsiTheme="majorHAnsi"/>
          <w:sz w:val="24"/>
          <w:lang w:val="en-US"/>
        </w:rPr>
        <w:t>not translate</w:t>
      </w:r>
      <w:del w:id="684" w:author="Mario Alonso Rodríguez Vigueras" w:date="2017-04-26T13:15:00Z">
        <w:r w:rsidR="00774EFF" w:rsidRPr="001F6B6C" w:rsidDel="00AD1815">
          <w:rPr>
            <w:rFonts w:asciiTheme="majorHAnsi" w:hAnsiTheme="majorHAnsi"/>
            <w:sz w:val="24"/>
            <w:lang w:val="en-US"/>
          </w:rPr>
          <w:delText>d</w:delText>
        </w:r>
      </w:del>
      <w:r w:rsidR="00774EFF" w:rsidRPr="001F6B6C">
        <w:rPr>
          <w:rFonts w:asciiTheme="majorHAnsi" w:hAnsiTheme="majorHAnsi"/>
          <w:sz w:val="24"/>
          <w:lang w:val="en-US"/>
        </w:rPr>
        <w:t xml:space="preserve"> </w:t>
      </w:r>
      <w:del w:id="685" w:author="Mario Alonso Rodríguez Vigueras" w:date="2017-04-26T13:15:00Z">
        <w:r w:rsidR="00774EFF" w:rsidRPr="001F6B6C" w:rsidDel="00AD1815">
          <w:rPr>
            <w:rFonts w:asciiTheme="majorHAnsi" w:hAnsiTheme="majorHAnsi"/>
            <w:sz w:val="24"/>
            <w:lang w:val="en-US"/>
          </w:rPr>
          <w:delText xml:space="preserve">in </w:delText>
        </w:r>
      </w:del>
      <w:ins w:id="686" w:author="Mario Alonso Rodríguez Vigueras" w:date="2017-04-26T13:15:00Z">
        <w:r>
          <w:rPr>
            <w:rFonts w:asciiTheme="majorHAnsi" w:hAnsiTheme="majorHAnsi"/>
            <w:sz w:val="24"/>
            <w:lang w:val="en-US"/>
          </w:rPr>
          <w:t>to</w:t>
        </w:r>
        <w:r w:rsidRPr="001F6B6C">
          <w:rPr>
            <w:rFonts w:asciiTheme="majorHAnsi" w:hAnsiTheme="majorHAnsi"/>
            <w:sz w:val="24"/>
            <w:lang w:val="en-US"/>
          </w:rPr>
          <w:t xml:space="preserve"> </w:t>
        </w:r>
      </w:ins>
      <w:r w:rsidR="00774EFF" w:rsidRPr="001F6B6C">
        <w:rPr>
          <w:rFonts w:asciiTheme="majorHAnsi" w:hAnsiTheme="majorHAnsi"/>
          <w:sz w:val="24"/>
          <w:lang w:val="en-US"/>
        </w:rPr>
        <w:t>lower levels of corruption.</w:t>
      </w:r>
      <w:r w:rsidR="00867E3A">
        <w:rPr>
          <w:rFonts w:asciiTheme="majorHAnsi" w:hAnsiTheme="majorHAnsi"/>
          <w:sz w:val="24"/>
          <w:lang w:val="en-US"/>
        </w:rPr>
        <w:t xml:space="preserve"> It also displays that</w:t>
      </w:r>
      <w:r w:rsidR="00774EFF" w:rsidRPr="001F6B6C">
        <w:rPr>
          <w:rFonts w:asciiTheme="majorHAnsi" w:hAnsiTheme="majorHAnsi"/>
          <w:sz w:val="24"/>
          <w:lang w:val="en-US"/>
        </w:rPr>
        <w:t xml:space="preserve"> Mexico is below the region mean in public investment as percentage of the GDP but above the high achievers, which is consistent with the findings that this kind of investment is an opportunity for corruption, specifically with lower levels of judicial independence. In this respect, Mexico is above the region’s average but below the high achievers. With this in mind, actions should be aimed at strengthening judicial independence and the rule of law. </w:t>
      </w:r>
    </w:p>
    <w:p w14:paraId="6845C771" w14:textId="40D48BF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most important changes concerning judicial independence in Mexico </w:t>
      </w:r>
      <w:del w:id="687" w:author="Mario Alonso Rodríguez Vigueras" w:date="2017-04-26T13:16:00Z">
        <w:r w:rsidRPr="001F6B6C" w:rsidDel="00AD1815">
          <w:rPr>
            <w:rFonts w:asciiTheme="majorHAnsi" w:hAnsiTheme="majorHAnsi"/>
            <w:sz w:val="24"/>
            <w:lang w:val="en-US"/>
          </w:rPr>
          <w:delText xml:space="preserve">could </w:delText>
        </w:r>
      </w:del>
      <w:ins w:id="688" w:author="Mario Alonso Rodríguez Vigueras" w:date="2017-04-26T13:16:00Z">
        <w:r w:rsidR="00AD1815">
          <w:rPr>
            <w:rFonts w:asciiTheme="majorHAnsi" w:hAnsiTheme="majorHAnsi"/>
            <w:sz w:val="24"/>
            <w:lang w:val="en-US"/>
          </w:rPr>
          <w:t>can</w:t>
        </w:r>
        <w:r w:rsidR="00AD1815" w:rsidRPr="001F6B6C">
          <w:rPr>
            <w:rFonts w:asciiTheme="majorHAnsi" w:hAnsiTheme="majorHAnsi"/>
            <w:sz w:val="24"/>
            <w:lang w:val="en-US"/>
          </w:rPr>
          <w:t xml:space="preserve"> </w:t>
        </w:r>
      </w:ins>
      <w:r w:rsidRPr="001F6B6C">
        <w:rPr>
          <w:rFonts w:asciiTheme="majorHAnsi" w:hAnsiTheme="majorHAnsi"/>
          <w:sz w:val="24"/>
          <w:lang w:val="en-US"/>
        </w:rPr>
        <w:t xml:space="preserve">be traced to the 1990s. Foreseeing that his party was going to become the opposition for the first time in its existence, former President Ernesto Zedillo pushed for a reform in 1994 aimed at the independence of the Supreme Court. Aspects of that reform were to remove the direct designation of </w:t>
      </w:r>
      <w:ins w:id="689" w:author="Mario Alonso Rodríguez Vigueras" w:date="2017-04-26T13:17:00Z">
        <w:r w:rsidR="00AD1815">
          <w:rPr>
            <w:rFonts w:asciiTheme="majorHAnsi" w:hAnsiTheme="majorHAnsi"/>
            <w:sz w:val="24"/>
            <w:lang w:val="en-US"/>
          </w:rPr>
          <w:t>j</w:t>
        </w:r>
      </w:ins>
      <w:del w:id="690" w:author="Mario Alonso Rodríguez Vigueras" w:date="2017-04-26T13:17:00Z">
        <w:r w:rsidRPr="001F6B6C" w:rsidDel="00AD1815">
          <w:rPr>
            <w:rFonts w:asciiTheme="majorHAnsi" w:hAnsiTheme="majorHAnsi"/>
            <w:sz w:val="24"/>
            <w:lang w:val="en-US"/>
          </w:rPr>
          <w:delText>J</w:delText>
        </w:r>
      </w:del>
      <w:r w:rsidRPr="001F6B6C">
        <w:rPr>
          <w:rFonts w:asciiTheme="majorHAnsi" w:hAnsiTheme="majorHAnsi"/>
          <w:sz w:val="24"/>
          <w:lang w:val="en-US"/>
        </w:rPr>
        <w:t xml:space="preserve">udges by the </w:t>
      </w:r>
      <w:ins w:id="691" w:author="Mario Alonso Rodríguez Vigueras" w:date="2017-04-26T13:17:00Z">
        <w:r w:rsidR="00AD1815">
          <w:rPr>
            <w:rFonts w:asciiTheme="majorHAnsi" w:hAnsiTheme="majorHAnsi"/>
            <w:sz w:val="24"/>
            <w:lang w:val="en-US"/>
          </w:rPr>
          <w:t>p</w:t>
        </w:r>
      </w:ins>
      <w:del w:id="692" w:author="Mario Alonso Rodríguez Vigueras" w:date="2017-04-26T13:17:00Z">
        <w:r w:rsidRPr="001F6B6C" w:rsidDel="00AD1815">
          <w:rPr>
            <w:rFonts w:asciiTheme="majorHAnsi" w:hAnsiTheme="majorHAnsi"/>
            <w:sz w:val="24"/>
            <w:lang w:val="en-US"/>
          </w:rPr>
          <w:delText>P</w:delText>
        </w:r>
      </w:del>
      <w:r w:rsidRPr="001F6B6C">
        <w:rPr>
          <w:rFonts w:asciiTheme="majorHAnsi" w:hAnsiTheme="majorHAnsi"/>
          <w:sz w:val="24"/>
          <w:lang w:val="en-US"/>
        </w:rPr>
        <w:t xml:space="preserve">residency and an institutional design to ensure its permanence and stability. With the PRI back in power, President Peña Nieto has been able to nominate three spots to the eleven-judge body. </w:t>
      </w:r>
      <w:ins w:id="693" w:author="Mario Alonso Rodríguez Vigueras" w:date="2017-04-26T13:18:00Z">
        <w:r w:rsidR="00AD1815">
          <w:rPr>
            <w:rFonts w:asciiTheme="majorHAnsi" w:hAnsiTheme="majorHAnsi"/>
            <w:sz w:val="24"/>
            <w:lang w:val="en-US"/>
          </w:rPr>
          <w:t>However, a</w:t>
        </w:r>
      </w:ins>
      <w:del w:id="694" w:author="Mario Alonso Rodríguez Vigueras" w:date="2017-04-26T13:18:00Z">
        <w:r w:rsidRPr="001F6B6C" w:rsidDel="00AD1815">
          <w:rPr>
            <w:rFonts w:asciiTheme="majorHAnsi" w:hAnsiTheme="majorHAnsi"/>
            <w:sz w:val="24"/>
            <w:lang w:val="en-US"/>
          </w:rPr>
          <w:delText>A</w:delText>
        </w:r>
      </w:del>
      <w:r w:rsidRPr="001F6B6C">
        <w:rPr>
          <w:rFonts w:asciiTheme="majorHAnsi" w:hAnsiTheme="majorHAnsi"/>
          <w:sz w:val="24"/>
          <w:lang w:val="en-US"/>
        </w:rPr>
        <w:t xml:space="preserve">ll of these nominations have been criticized by civil society </w:t>
      </w:r>
      <w:r w:rsidRPr="001F6B6C">
        <w:rPr>
          <w:rFonts w:asciiTheme="majorHAnsi" w:hAnsiTheme="majorHAnsi"/>
          <w:sz w:val="24"/>
          <w:lang w:val="en-US"/>
        </w:rPr>
        <w:lastRenderedPageBreak/>
        <w:t xml:space="preserve">organizations for responding to partisan quotas and the lack of transparency of the confirmation process </w:t>
      </w:r>
      <w:ins w:id="695" w:author="Mario Alonso Rodríguez Vigueras" w:date="2017-04-26T13:17:00Z">
        <w:r w:rsidR="00AD1815">
          <w:rPr>
            <w:rFonts w:asciiTheme="majorHAnsi" w:hAnsiTheme="majorHAnsi"/>
            <w:sz w:val="24"/>
            <w:lang w:val="en-US"/>
          </w:rPr>
          <w:t>i</w:t>
        </w:r>
      </w:ins>
      <w:del w:id="696" w:author="Mario Alonso Rodríguez Vigueras" w:date="2017-04-26T13:17:00Z">
        <w:r w:rsidRPr="001F6B6C" w:rsidDel="00AD1815">
          <w:rPr>
            <w:rFonts w:asciiTheme="majorHAnsi" w:hAnsiTheme="majorHAnsi"/>
            <w:sz w:val="24"/>
            <w:lang w:val="en-US"/>
          </w:rPr>
          <w:delText>o</w:delText>
        </w:r>
      </w:del>
      <w:r w:rsidRPr="001F6B6C">
        <w:rPr>
          <w:rFonts w:asciiTheme="majorHAnsi" w:hAnsiTheme="majorHAnsi"/>
          <w:sz w:val="24"/>
          <w:lang w:val="en-US"/>
        </w:rPr>
        <w:t xml:space="preserve">n the Senate. </w:t>
      </w:r>
      <w:r w:rsidR="001E762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1E7623">
        <w:rPr>
          <w:rFonts w:asciiTheme="majorHAnsi" w:hAnsiTheme="majorHAnsi"/>
          <w:sz w:val="24"/>
          <w:lang w:val="en-US"/>
        </w:rPr>
        <w:fldChar w:fldCharType="separate"/>
      </w:r>
      <w:r w:rsidR="001E7623" w:rsidRPr="001E7623">
        <w:rPr>
          <w:rFonts w:asciiTheme="majorHAnsi" w:hAnsiTheme="majorHAnsi"/>
          <w:noProof/>
          <w:sz w:val="24"/>
          <w:lang w:val="en-US"/>
        </w:rPr>
        <w:t>(Cárdenas, 2015)</w:t>
      </w:r>
      <w:r w:rsidR="001E7623">
        <w:rPr>
          <w:rFonts w:asciiTheme="majorHAnsi" w:hAnsiTheme="majorHAnsi"/>
          <w:sz w:val="24"/>
          <w:lang w:val="en-US"/>
        </w:rPr>
        <w:fldChar w:fldCharType="end"/>
      </w:r>
    </w:p>
    <w:p w14:paraId="412D6C68" w14:textId="5ACCBB5D"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President Peña Nieto’s nomination of former Attorney General Eduardo Medina Mora was the most criticized of all three. This was due to Medina Mora’s previous role as Mexico’s top prosecutor, as well as his work </w:t>
      </w:r>
      <w:del w:id="697" w:author="Mario Alonso Rodríguez Vigueras" w:date="2017-04-26T13:19:00Z">
        <w:r w:rsidRPr="001F6B6C" w:rsidDel="00AD1815">
          <w:rPr>
            <w:rFonts w:asciiTheme="majorHAnsi" w:hAnsiTheme="majorHAnsi"/>
            <w:sz w:val="24"/>
            <w:lang w:val="en-US"/>
          </w:rPr>
          <w:delText>in front</w:delText>
        </w:r>
      </w:del>
      <w:ins w:id="698" w:author="Mario Alonso Rodríguez Vigueras" w:date="2017-04-26T13:19:00Z">
        <w:r w:rsidR="00AD1815">
          <w:rPr>
            <w:rFonts w:asciiTheme="majorHAnsi" w:hAnsiTheme="majorHAnsi"/>
            <w:sz w:val="24"/>
            <w:lang w:val="en-US"/>
          </w:rPr>
          <w:t>as head</w:t>
        </w:r>
      </w:ins>
      <w:r w:rsidRPr="001F6B6C">
        <w:rPr>
          <w:rFonts w:asciiTheme="majorHAnsi" w:hAnsiTheme="majorHAnsi"/>
          <w:sz w:val="24"/>
          <w:lang w:val="en-US"/>
        </w:rPr>
        <w:t xml:space="preserve"> of the defunct Secretariat of Public Safety and the organized crime division of the Office of the Attorney General. Civil society organizations denounced that Medina Mora </w:t>
      </w:r>
      <w:ins w:id="699" w:author="Mario Alonso Rodríguez Vigueras" w:date="2017-04-26T13:20:00Z">
        <w:r w:rsidR="004411CC">
          <w:rPr>
            <w:rFonts w:asciiTheme="majorHAnsi" w:hAnsiTheme="majorHAnsi"/>
            <w:sz w:val="24"/>
            <w:lang w:val="en-US"/>
          </w:rPr>
          <w:t xml:space="preserve">had </w:t>
        </w:r>
      </w:ins>
      <w:del w:id="700" w:author="Mario Alonso Rodríguez Vigueras" w:date="2017-04-26T13:19:00Z">
        <w:r w:rsidRPr="001F6B6C" w:rsidDel="00AD1815">
          <w:rPr>
            <w:rFonts w:asciiTheme="majorHAnsi" w:hAnsiTheme="majorHAnsi"/>
            <w:sz w:val="24"/>
            <w:lang w:val="en-US"/>
          </w:rPr>
          <w:delText xml:space="preserve">sought </w:delText>
        </w:r>
      </w:del>
      <w:del w:id="701" w:author="Mario Alonso Rodríguez Vigueras" w:date="2017-04-26T13:20:00Z">
        <w:r w:rsidRPr="001F6B6C" w:rsidDel="004411CC">
          <w:rPr>
            <w:rFonts w:asciiTheme="majorHAnsi" w:hAnsiTheme="majorHAnsi"/>
            <w:sz w:val="24"/>
            <w:lang w:val="en-US"/>
          </w:rPr>
          <w:delText xml:space="preserve">to </w:delText>
        </w:r>
      </w:del>
      <w:r w:rsidRPr="001F6B6C">
        <w:rPr>
          <w:rFonts w:asciiTheme="majorHAnsi" w:hAnsiTheme="majorHAnsi"/>
          <w:sz w:val="24"/>
          <w:lang w:val="en-US"/>
        </w:rPr>
        <w:t>exercise</w:t>
      </w:r>
      <w:ins w:id="702" w:author="Mario Alonso Rodríguez Vigueras" w:date="2017-04-26T13:20:00Z">
        <w:r w:rsidR="004411CC">
          <w:rPr>
            <w:rFonts w:asciiTheme="majorHAnsi" w:hAnsiTheme="majorHAnsi"/>
            <w:sz w:val="24"/>
            <w:lang w:val="en-US"/>
          </w:rPr>
          <w:t>d</w:t>
        </w:r>
      </w:ins>
      <w:r w:rsidRPr="001F6B6C">
        <w:rPr>
          <w:rFonts w:asciiTheme="majorHAnsi" w:hAnsiTheme="majorHAnsi"/>
          <w:sz w:val="24"/>
          <w:lang w:val="en-US"/>
        </w:rPr>
        <w:t xml:space="preserve"> discretionary power in these agencies and use</w:t>
      </w:r>
      <w:ins w:id="703" w:author="Mario Alonso Rodríguez Vigueras" w:date="2017-04-26T13:20:00Z">
        <w:r w:rsidR="004411CC">
          <w:rPr>
            <w:rFonts w:asciiTheme="majorHAnsi" w:hAnsiTheme="majorHAnsi"/>
            <w:sz w:val="24"/>
            <w:lang w:val="en-US"/>
          </w:rPr>
          <w:t>d</w:t>
        </w:r>
      </w:ins>
      <w:del w:id="704" w:author="Mario Alonso Rodríguez Vigueras" w:date="2017-04-26T13:19:00Z">
        <w:r w:rsidRPr="001F6B6C" w:rsidDel="00AD1815">
          <w:rPr>
            <w:rFonts w:asciiTheme="majorHAnsi" w:hAnsiTheme="majorHAnsi"/>
            <w:sz w:val="24"/>
            <w:lang w:val="en-US"/>
          </w:rPr>
          <w:delText>d</w:delText>
        </w:r>
      </w:del>
      <w:r w:rsidRPr="001F6B6C">
        <w:rPr>
          <w:rFonts w:asciiTheme="majorHAnsi" w:hAnsiTheme="majorHAnsi"/>
          <w:sz w:val="24"/>
          <w:lang w:val="en-US"/>
        </w:rPr>
        <w:t xml:space="preserve"> them </w:t>
      </w:r>
      <w:del w:id="705" w:author="Mario Alonso Rodríguez Vigueras" w:date="2017-04-26T13:21:00Z">
        <w:r w:rsidRPr="001F6B6C" w:rsidDel="004411CC">
          <w:rPr>
            <w:rFonts w:asciiTheme="majorHAnsi" w:hAnsiTheme="majorHAnsi"/>
            <w:sz w:val="24"/>
            <w:lang w:val="en-US"/>
          </w:rPr>
          <w:delText xml:space="preserve">with </w:delText>
        </w:r>
      </w:del>
      <w:ins w:id="706" w:author="Mario Alonso Rodríguez Vigueras" w:date="2017-04-26T13:21:00Z">
        <w:r w:rsidR="004411CC">
          <w:rPr>
            <w:rFonts w:asciiTheme="majorHAnsi" w:hAnsiTheme="majorHAnsi"/>
            <w:sz w:val="24"/>
            <w:lang w:val="en-US"/>
          </w:rPr>
          <w:t>for his</w:t>
        </w:r>
        <w:r w:rsidR="004411CC" w:rsidRPr="001F6B6C">
          <w:rPr>
            <w:rFonts w:asciiTheme="majorHAnsi" w:hAnsiTheme="majorHAnsi"/>
            <w:sz w:val="24"/>
            <w:lang w:val="en-US"/>
          </w:rPr>
          <w:t xml:space="preserve"> </w:t>
        </w:r>
      </w:ins>
      <w:r w:rsidRPr="001F6B6C">
        <w:rPr>
          <w:rFonts w:asciiTheme="majorHAnsi" w:hAnsiTheme="majorHAnsi"/>
          <w:sz w:val="24"/>
          <w:lang w:val="en-US"/>
        </w:rPr>
        <w:t xml:space="preserve">political aims. </w:t>
      </w:r>
      <w:r w:rsidR="001E7623">
        <w:rPr>
          <w:rFonts w:asciiTheme="majorHAnsi" w:hAnsiTheme="majorHAnsi"/>
          <w:sz w:val="24"/>
          <w:lang w:val="en-US"/>
        </w:rPr>
        <w:t xml:space="preserve"> </w:t>
      </w:r>
      <w:r w:rsidR="00EA734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(Cárdenas, 2015)</w:t>
      </w:r>
      <w:r w:rsidR="00EA7343">
        <w:rPr>
          <w:rFonts w:asciiTheme="majorHAnsi" w:hAnsiTheme="majorHAnsi"/>
          <w:sz w:val="24"/>
          <w:lang w:val="en-US"/>
        </w:rPr>
        <w:fldChar w:fldCharType="end"/>
      </w:r>
    </w:p>
    <w:p w14:paraId="77A6356E" w14:textId="04115A50"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Furthermore, judicial independence in Mexico is limited by </w:t>
      </w:r>
      <w:r w:rsidR="00EA7343">
        <w:rPr>
          <w:rFonts w:asciiTheme="majorHAnsi" w:hAnsiTheme="majorHAnsi"/>
          <w:sz w:val="24"/>
          <w:lang w:val="en-US"/>
        </w:rPr>
        <w:t xml:space="preserve">the </w:t>
      </w:r>
      <w:r w:rsidRPr="001F6B6C">
        <w:rPr>
          <w:rFonts w:asciiTheme="majorHAnsi" w:hAnsiTheme="majorHAnsi"/>
          <w:sz w:val="24"/>
          <w:lang w:val="en-US"/>
        </w:rPr>
        <w:t xml:space="preserve">way the judicial branch receives its funds. The executive and legislative branches control the judiciary’s budget, so each year </w:t>
      </w:r>
      <w:del w:id="707" w:author="Mario Alonso Rodríguez Vigueras" w:date="2017-04-26T13:21:00Z">
        <w:r w:rsidRPr="001F6B6C" w:rsidDel="004411CC">
          <w:rPr>
            <w:rFonts w:asciiTheme="majorHAnsi" w:hAnsiTheme="majorHAnsi"/>
            <w:sz w:val="24"/>
            <w:lang w:val="en-US"/>
          </w:rPr>
          <w:delText xml:space="preserve">it </w:delText>
        </w:r>
      </w:del>
      <w:ins w:id="708" w:author="Mario Alonso Rodríguez Vigueras" w:date="2017-04-26T13:21:00Z">
        <w:r w:rsidR="004411CC">
          <w:rPr>
            <w:rFonts w:asciiTheme="majorHAnsi" w:hAnsiTheme="majorHAnsi"/>
            <w:sz w:val="24"/>
            <w:lang w:val="en-US"/>
          </w:rPr>
          <w:t>the judiciary</w:t>
        </w:r>
        <w:r w:rsidR="004411CC" w:rsidRPr="001F6B6C">
          <w:rPr>
            <w:rFonts w:asciiTheme="majorHAnsi" w:hAnsiTheme="majorHAnsi"/>
            <w:sz w:val="24"/>
            <w:lang w:val="en-US"/>
          </w:rPr>
          <w:t xml:space="preserve"> </w:t>
        </w:r>
      </w:ins>
      <w:r w:rsidRPr="001F6B6C">
        <w:rPr>
          <w:rFonts w:asciiTheme="majorHAnsi" w:hAnsiTheme="majorHAnsi"/>
          <w:sz w:val="24"/>
          <w:lang w:val="en-US"/>
        </w:rPr>
        <w:t xml:space="preserve">has to bargain for it. Distinct from other countries, the Mexican Constitution does not specify a percentage of GDP for the judiciary. </w:t>
      </w:r>
      <w:r w:rsidR="00EA7343">
        <w:rPr>
          <w:rFonts w:asciiTheme="majorHAnsi" w:hAnsiTheme="majorHAnsi"/>
          <w:sz w:val="24"/>
          <w:lang w:val="en-US"/>
        </w:rPr>
        <w:fldChar w:fldCharType="begin" w:fldLock="1"/>
      </w:r>
      <w:r w:rsidR="00714972">
        <w:rPr>
          <w:rFonts w:asciiTheme="majorHAnsi" w:hAnsiTheme="majorHAnsi"/>
          <w:sz w:val="24"/>
          <w:lang w:val="en-US"/>
        </w:rPr>
        <w:instrText>ADDIN CSL_CITATION { "citationItems" : [ { "id" : "ITEM-1", "itemData" : { "author" : [ { "dropping-particle" : "", "family" : "Pozas Loyo", "given" : "Andrea", "non-dropping-particle" : "", "parse-names" : false, "suffix" : "" }, { "dropping-particle" : "", "family" : "R\u00edos Figueroa", "given" : "Julio", "non-dropping-particle" : "", "parse-names" : false, "suffix" : "" } ], "id" : "ITEM-1", "issued" : { "date-parts" : [ [ "2006" ] ] }, "number-of-pages" : "36", "title" : "When and Why \u201cLaw\u201d and \u201cReality\u201d Coincide? De Jure and De Facto Judicial Independence in Mexico, Argentina, and Chile", "type" : "report" }, "uris" : [ "http://www.mendeley.com/documents/?uuid=cf68bbc8-829c-4849-af0a-5540aa303c9d" ] } ], "mendeley" : { "formattedCitation" : "(Pozas Loyo &amp; R\u00edos Figueroa, 2006)", "plainTextFormattedCitation" : "(Pozas Loyo &amp; R\u00edos Figueroa, 2006)", "previouslyFormattedCitation" : "(Pozas Loyo &amp; R\u00edos Figueroa, 2006)"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(Pozas Loyo &amp; Ríos Figueroa, 2006)</w:t>
      </w:r>
      <w:r w:rsidR="00EA7343">
        <w:rPr>
          <w:rFonts w:asciiTheme="majorHAnsi" w:hAnsiTheme="majorHAnsi"/>
          <w:sz w:val="24"/>
          <w:lang w:val="en-US"/>
        </w:rPr>
        <w:fldChar w:fldCharType="end"/>
      </w:r>
      <w:r w:rsidR="00EA7343">
        <w:rPr>
          <w:rFonts w:asciiTheme="majorHAnsi" w:hAnsiTheme="majorHAnsi"/>
          <w:sz w:val="24"/>
          <w:lang w:val="en-US"/>
        </w:rPr>
        <w:t xml:space="preserve"> </w:t>
      </w:r>
      <w:r w:rsidRPr="001F6B6C">
        <w:rPr>
          <w:rFonts w:asciiTheme="majorHAnsi" w:hAnsiTheme="majorHAnsi"/>
          <w:sz w:val="24"/>
          <w:lang w:val="en-US"/>
        </w:rPr>
        <w:t xml:space="preserve">This makes the judiciary dependent of the political system despite all </w:t>
      </w:r>
      <w:del w:id="709" w:author="Mario Alonso Rodríguez Vigueras" w:date="2017-04-26T13:22:00Z">
        <w:r w:rsidRPr="001F6B6C" w:rsidDel="004411CC">
          <w:rPr>
            <w:rFonts w:asciiTheme="majorHAnsi" w:hAnsiTheme="majorHAnsi"/>
            <w:sz w:val="24"/>
            <w:lang w:val="en-US"/>
          </w:rPr>
          <w:delText xml:space="preserve">the </w:delText>
        </w:r>
      </w:del>
      <w:r w:rsidRPr="001F6B6C">
        <w:rPr>
          <w:rFonts w:asciiTheme="majorHAnsi" w:hAnsiTheme="majorHAnsi"/>
          <w:sz w:val="24"/>
          <w:lang w:val="en-US"/>
        </w:rPr>
        <w:t xml:space="preserve">written rules to make it autonomous. </w:t>
      </w:r>
    </w:p>
    <w:p w14:paraId="041A254E" w14:textId="0C832FA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Another challenge for Mexico’s control of corruption is related </w:t>
      </w:r>
      <w:del w:id="710" w:author="Mario Alonso Rodríguez Vigueras" w:date="2017-04-26T13:24:00Z">
        <w:r w:rsidRPr="001F6B6C" w:rsidDel="00C244F1">
          <w:rPr>
            <w:rFonts w:asciiTheme="majorHAnsi" w:hAnsiTheme="majorHAnsi"/>
            <w:sz w:val="24"/>
            <w:lang w:val="en-US"/>
          </w:rPr>
          <w:delText xml:space="preserve">with </w:delText>
        </w:r>
      </w:del>
      <w:ins w:id="711" w:author="Mario Alonso Rodríguez Vigueras" w:date="2017-04-26T13:24:00Z">
        <w:r w:rsidR="00C244F1">
          <w:rPr>
            <w:rFonts w:asciiTheme="majorHAnsi" w:hAnsiTheme="majorHAnsi"/>
            <w:sz w:val="24"/>
            <w:lang w:val="en-US"/>
          </w:rPr>
          <w:t>to</w:t>
        </w:r>
        <w:r w:rsidR="00C244F1" w:rsidRPr="001F6B6C">
          <w:rPr>
            <w:rFonts w:asciiTheme="majorHAnsi" w:hAnsiTheme="majorHAnsi"/>
            <w:sz w:val="24"/>
            <w:lang w:val="en-US"/>
          </w:rPr>
          <w:t xml:space="preserve"> </w:t>
        </w:r>
      </w:ins>
      <w:r w:rsidRPr="001F6B6C">
        <w:rPr>
          <w:rFonts w:asciiTheme="majorHAnsi" w:hAnsiTheme="majorHAnsi"/>
          <w:sz w:val="24"/>
          <w:lang w:val="en-US"/>
        </w:rPr>
        <w:t xml:space="preserve">the judiciary’s capabilities to resist organized crime. Mexico's judicial system is also highly susceptible to corruption because of what the CFR has called “autocratic judges and lack of transparency”. </w:t>
      </w:r>
      <w:r w:rsidR="00714972">
        <w:rPr>
          <w:rFonts w:asciiTheme="majorHAnsi" w:hAnsiTheme="majorHAnsi"/>
          <w:sz w:val="24"/>
          <w:lang w:val="en-US"/>
        </w:rPr>
        <w:fldChar w:fldCharType="begin" w:fldLock="1"/>
      </w:r>
      <w:r w:rsidR="008130D8">
        <w:rPr>
          <w:rFonts w:asciiTheme="majorHAnsi" w:hAnsiTheme="majorHAnsi"/>
          <w:sz w:val="24"/>
          <w:lang w:val="en-US"/>
        </w:rPr>
        <w:instrText>ADDIN CSL_CITATION { "citationItems" : [ { "id" : "ITEM-1", "itemData" : { "URL" : "http://www.cfr.org/mexico/mexicos-drug-war/p13689", "accessed" : { "date-parts" : [ [ "2017", "4", "20" ] ] }, "author" : [ { "dropping-particle" : "", "family" : "Lee", "given" : "Brianna", "non-dropping-particle" : "", "parse-names" : false, "suffix" : "" } ], "container-title" : "Council on Foreign Relations", "id" : "ITEM-1", "issued" : { "date-parts" : [ [ "2015" ] ] }, "page" : "1-6", "title" : "Backgrounders Mexico's Drug War", "type" : "webpage" }, "uris" : [ "http://www.mendeley.com/documents/?uuid=2f210764-c21e-489a-aaf6-b7ceb6c45d5d" ] } ], "mendeley" : { "formattedCitation" : "(Lee, 2015)", "plainTextFormattedCitation" : "(Lee, 2015)", "previouslyFormattedCitation" : "(Lee, 2015)" }, "properties" : { "noteIndex" : 0 }, "schema" : "https://github.com/citation-style-language/schema/raw/master/csl-citation.json" }</w:instrText>
      </w:r>
      <w:r w:rsidR="00714972">
        <w:rPr>
          <w:rFonts w:asciiTheme="majorHAnsi" w:hAnsiTheme="majorHAnsi"/>
          <w:sz w:val="24"/>
          <w:lang w:val="en-US"/>
        </w:rPr>
        <w:fldChar w:fldCharType="separate"/>
      </w:r>
      <w:r w:rsidR="00714972" w:rsidRPr="00714972">
        <w:rPr>
          <w:rFonts w:asciiTheme="majorHAnsi" w:hAnsiTheme="majorHAnsi"/>
          <w:noProof/>
          <w:sz w:val="24"/>
          <w:lang w:val="en-US"/>
        </w:rPr>
        <w:t>(Lee, 2015)</w:t>
      </w:r>
      <w:r w:rsidR="00714972">
        <w:rPr>
          <w:rFonts w:asciiTheme="majorHAnsi" w:hAnsiTheme="majorHAnsi"/>
          <w:sz w:val="24"/>
          <w:lang w:val="en-US"/>
        </w:rPr>
        <w:fldChar w:fldCharType="end"/>
      </w:r>
      <w:r w:rsidR="00714972">
        <w:rPr>
          <w:rFonts w:asciiTheme="majorHAnsi" w:hAnsiTheme="majorHAnsi"/>
          <w:sz w:val="24"/>
          <w:lang w:val="en-US"/>
        </w:rPr>
        <w:t xml:space="preserve"> </w:t>
      </w:r>
      <w:r w:rsidRPr="001F6B6C">
        <w:rPr>
          <w:rFonts w:asciiTheme="majorHAnsi" w:hAnsiTheme="majorHAnsi"/>
          <w:sz w:val="24"/>
          <w:lang w:val="en-US"/>
        </w:rPr>
        <w:t>There is also</w:t>
      </w:r>
      <w:ins w:id="712" w:author="Mario Alonso Rodríguez Vigueras" w:date="2017-04-26T13:24:00Z">
        <w:r w:rsidR="00C244F1">
          <w:rPr>
            <w:rFonts w:asciiTheme="majorHAnsi" w:hAnsiTheme="majorHAnsi"/>
            <w:sz w:val="24"/>
            <w:lang w:val="en-US"/>
          </w:rPr>
          <w:t xml:space="preserve"> a</w:t>
        </w:r>
      </w:ins>
      <w:r w:rsidRPr="001F6B6C">
        <w:rPr>
          <w:rFonts w:asciiTheme="majorHAnsi" w:hAnsiTheme="majorHAnsi"/>
          <w:sz w:val="24"/>
          <w:lang w:val="en-US"/>
        </w:rPr>
        <w:t xml:space="preserve"> lack of confidence in the justice sector, so crimes are underreported, whic</w:t>
      </w:r>
      <w:r w:rsidR="008130D8">
        <w:rPr>
          <w:rFonts w:asciiTheme="majorHAnsi" w:hAnsiTheme="majorHAnsi"/>
          <w:sz w:val="24"/>
          <w:lang w:val="en-US"/>
        </w:rPr>
        <w:t xml:space="preserve">h creates widespread impunity. </w:t>
      </w:r>
      <w:r w:rsidR="008130D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"Shirk", "given" : "David", "non-dropping-particle" : "", "parse-names" : false, "suffix" : "" } ], "container-title" : "Wilson Center", "id" : "ITEM-1", "issue" : "2", "issued" : { "date-parts" : [ [ "2011" ] ] }, "page" : "205-246", "title" : "Justice Reform in Mexico : Change &amp; Challenges in the judicial sector", "type" : "article-journal" }, "uris" : [ "http://www.mendeley.com/documents/?uuid=1cad9b89-8cc6-45e5-a22d-a5ccfd03fb89" ] } ], "mendeley" : { "formattedCitation" : "(Shirk, 2011)", "plainTextFormattedCitation" : "(Shirk, 2011)", "previouslyFormattedCitation" : "(Shirk, 2011)" }, "properties" : { "noteIndex" : 0 }, "schema" : "https://github.com/citation-style-language/schema/raw/master/csl-citation.json" }</w:instrText>
      </w:r>
      <w:r w:rsidR="008130D8">
        <w:rPr>
          <w:rFonts w:asciiTheme="majorHAnsi" w:hAnsiTheme="majorHAnsi"/>
          <w:sz w:val="24"/>
          <w:lang w:val="en-US"/>
        </w:rPr>
        <w:fldChar w:fldCharType="separate"/>
      </w:r>
      <w:r w:rsidR="008130D8" w:rsidRPr="008130D8">
        <w:rPr>
          <w:rFonts w:asciiTheme="majorHAnsi" w:hAnsiTheme="majorHAnsi"/>
          <w:noProof/>
          <w:sz w:val="24"/>
          <w:lang w:val="en-US"/>
        </w:rPr>
        <w:t>(Shirk, 2011)</w:t>
      </w:r>
      <w:r w:rsidR="008130D8">
        <w:rPr>
          <w:rFonts w:asciiTheme="majorHAnsi" w:hAnsiTheme="majorHAnsi"/>
          <w:sz w:val="24"/>
          <w:lang w:val="en-US"/>
        </w:rPr>
        <w:fldChar w:fldCharType="end"/>
      </w:r>
      <w:r w:rsidRPr="001F6B6C">
        <w:rPr>
          <w:rFonts w:asciiTheme="majorHAnsi" w:hAnsiTheme="majorHAnsi"/>
          <w:sz w:val="24"/>
          <w:lang w:val="en-US"/>
        </w:rPr>
        <w:t xml:space="preserve"> </w:t>
      </w:r>
    </w:p>
    <w:p w14:paraId="3386563E" w14:textId="7F1BB7C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 case that illustrates the weakness of the Mexican judiciary and its vulnerability in resisting private interests is the case of Judge </w:t>
      </w:r>
      <w:proofErr w:type="spellStart"/>
      <w:r w:rsidRPr="001F6B6C">
        <w:rPr>
          <w:rFonts w:asciiTheme="majorHAnsi" w:hAnsiTheme="majorHAnsi"/>
          <w:sz w:val="24"/>
          <w:lang w:val="en-US"/>
        </w:rPr>
        <w:t>Anuar</w:t>
      </w:r>
      <w:proofErr w:type="spellEnd"/>
      <w:r w:rsidRPr="001F6B6C">
        <w:rPr>
          <w:rFonts w:asciiTheme="majorHAnsi" w:hAnsiTheme="majorHAnsi"/>
          <w:sz w:val="24"/>
          <w:lang w:val="en-US"/>
        </w:rPr>
        <w:t xml:space="preserve"> González. The judge from the </w:t>
      </w:r>
      <w:del w:id="713" w:author="Mario Alonso Rodríguez Vigueras" w:date="2017-04-26T13:25:00Z">
        <w:r w:rsidRPr="001F6B6C" w:rsidDel="00C244F1">
          <w:rPr>
            <w:rFonts w:asciiTheme="majorHAnsi" w:hAnsiTheme="majorHAnsi"/>
            <w:sz w:val="24"/>
            <w:lang w:val="en-US"/>
          </w:rPr>
          <w:delText xml:space="preserve">state of </w:delText>
        </w:r>
      </w:del>
      <w:r w:rsidRPr="001F6B6C">
        <w:rPr>
          <w:rFonts w:asciiTheme="majorHAnsi" w:hAnsiTheme="majorHAnsi"/>
          <w:sz w:val="24"/>
          <w:lang w:val="en-US"/>
        </w:rPr>
        <w:t xml:space="preserve">Veracruz </w:t>
      </w:r>
      <w:ins w:id="714" w:author="Mario Alonso Rodríguez Vigueras" w:date="2017-04-26T13:25:00Z">
        <w:r w:rsidR="00C244F1">
          <w:rPr>
            <w:rFonts w:asciiTheme="majorHAnsi" w:hAnsiTheme="majorHAnsi"/>
            <w:sz w:val="24"/>
            <w:lang w:val="en-US"/>
          </w:rPr>
          <w:t xml:space="preserve">state </w:t>
        </w:r>
      </w:ins>
      <w:r w:rsidRPr="001F6B6C">
        <w:rPr>
          <w:rFonts w:asciiTheme="majorHAnsi" w:hAnsiTheme="majorHAnsi"/>
          <w:sz w:val="24"/>
          <w:lang w:val="en-US"/>
        </w:rPr>
        <w:t xml:space="preserve">ordered the release of a </w:t>
      </w:r>
      <w:del w:id="715" w:author="Mario Alonso Rodríguez Vigueras" w:date="2017-04-26T13:25:00Z">
        <w:r w:rsidRPr="001F6B6C" w:rsidDel="00C244F1">
          <w:rPr>
            <w:rFonts w:asciiTheme="majorHAnsi" w:hAnsiTheme="majorHAnsi"/>
            <w:sz w:val="24"/>
            <w:lang w:val="en-US"/>
          </w:rPr>
          <w:delText xml:space="preserve">wealthy </w:delText>
        </w:r>
      </w:del>
      <w:ins w:id="716" w:author="Mario Alonso Rodríguez Vigueras" w:date="2017-04-26T13:25:00Z">
        <w:r w:rsidR="00C244F1" w:rsidRPr="001F6B6C">
          <w:rPr>
            <w:rFonts w:asciiTheme="majorHAnsi" w:hAnsiTheme="majorHAnsi"/>
            <w:sz w:val="24"/>
            <w:lang w:val="en-US"/>
          </w:rPr>
          <w:t xml:space="preserve"> </w:t>
        </w:r>
      </w:ins>
      <w:r w:rsidRPr="001F6B6C">
        <w:rPr>
          <w:rFonts w:asciiTheme="majorHAnsi" w:hAnsiTheme="majorHAnsi"/>
          <w:sz w:val="24"/>
          <w:lang w:val="en-US"/>
        </w:rPr>
        <w:t xml:space="preserve">young man </w:t>
      </w:r>
      <w:ins w:id="717" w:author="Mario Alonso Rodríguez Vigueras" w:date="2017-04-26T13:26:00Z">
        <w:r w:rsidR="00C244F1">
          <w:rPr>
            <w:rFonts w:asciiTheme="majorHAnsi" w:hAnsiTheme="majorHAnsi"/>
            <w:sz w:val="24"/>
            <w:lang w:val="en-US"/>
          </w:rPr>
          <w:t xml:space="preserve">from a rich and powerful family </w:t>
        </w:r>
      </w:ins>
      <w:r w:rsidRPr="001F6B6C">
        <w:rPr>
          <w:rFonts w:asciiTheme="majorHAnsi" w:hAnsiTheme="majorHAnsi"/>
          <w:sz w:val="24"/>
          <w:lang w:val="en-US"/>
        </w:rPr>
        <w:t xml:space="preserve">accused of sexually assaulting a schoolgirl, on the grounds that the perpetrator did not enjoy it. After the </w:t>
      </w:r>
      <w:del w:id="718" w:author="Mario Alonso Rodríguez Vigueras" w:date="2017-04-26T13:26:00Z">
        <w:r w:rsidRPr="001F6B6C" w:rsidDel="00C244F1">
          <w:rPr>
            <w:rFonts w:asciiTheme="majorHAnsi" w:hAnsiTheme="majorHAnsi"/>
            <w:sz w:val="24"/>
            <w:lang w:val="en-US"/>
          </w:rPr>
          <w:delText>indignation</w:delText>
        </w:r>
      </w:del>
      <w:ins w:id="719" w:author="Mario Alonso Rodríguez Vigueras" w:date="2017-04-26T13:26:00Z">
        <w:r w:rsidR="00C244F1" w:rsidRPr="001F6B6C">
          <w:rPr>
            <w:rFonts w:asciiTheme="majorHAnsi" w:hAnsiTheme="majorHAnsi"/>
            <w:sz w:val="24"/>
            <w:lang w:val="en-US"/>
          </w:rPr>
          <w:t>outrage</w:t>
        </w:r>
      </w:ins>
      <w:r w:rsidRPr="001F6B6C">
        <w:rPr>
          <w:rFonts w:asciiTheme="majorHAnsi" w:hAnsiTheme="majorHAnsi"/>
          <w:sz w:val="24"/>
          <w:lang w:val="en-US"/>
        </w:rPr>
        <w:t xml:space="preserve"> over the </w:t>
      </w:r>
      <w:del w:id="720" w:author="Mario Alonso Rodríguez Vigueras" w:date="2017-04-26T13:27:00Z">
        <w:r w:rsidRPr="001F6B6C" w:rsidDel="00C244F1">
          <w:rPr>
            <w:rFonts w:asciiTheme="majorHAnsi" w:hAnsiTheme="majorHAnsi"/>
            <w:sz w:val="24"/>
            <w:lang w:val="en-US"/>
          </w:rPr>
          <w:delText xml:space="preserve">case </w:delText>
        </w:r>
      </w:del>
      <w:ins w:id="721" w:author="Mario Alonso Rodríguez Vigueras" w:date="2017-04-26T13:27:00Z">
        <w:r w:rsidR="00C244F1">
          <w:rPr>
            <w:rFonts w:asciiTheme="majorHAnsi" w:hAnsiTheme="majorHAnsi"/>
            <w:sz w:val="24"/>
            <w:lang w:val="en-US"/>
          </w:rPr>
          <w:t>decision</w:t>
        </w:r>
        <w:r w:rsidR="00C244F1" w:rsidRPr="001F6B6C">
          <w:rPr>
            <w:rFonts w:asciiTheme="majorHAnsi" w:hAnsiTheme="majorHAnsi"/>
            <w:sz w:val="24"/>
            <w:lang w:val="en-US"/>
          </w:rPr>
          <w:t xml:space="preserve"> </w:t>
        </w:r>
      </w:ins>
      <w:r w:rsidRPr="001F6B6C">
        <w:rPr>
          <w:rFonts w:asciiTheme="majorHAnsi" w:hAnsiTheme="majorHAnsi"/>
          <w:sz w:val="24"/>
          <w:lang w:val="en-US"/>
        </w:rPr>
        <w:t>reached international media and le</w:t>
      </w:r>
      <w:del w:id="722" w:author="Mario Alonso Rodríguez Vigueras" w:date="2017-04-26T13:41:00Z">
        <w:r w:rsidRPr="001F6B6C" w:rsidDel="00B00DAF">
          <w:rPr>
            <w:rFonts w:asciiTheme="majorHAnsi" w:hAnsiTheme="majorHAnsi"/>
            <w:sz w:val="24"/>
            <w:lang w:val="en-US"/>
          </w:rPr>
          <w:delText>a</w:delText>
        </w:r>
      </w:del>
      <w:r w:rsidRPr="001F6B6C">
        <w:rPr>
          <w:rFonts w:asciiTheme="majorHAnsi" w:hAnsiTheme="majorHAnsi"/>
          <w:sz w:val="24"/>
          <w:lang w:val="en-US"/>
        </w:rPr>
        <w:t xml:space="preserve">d to </w:t>
      </w:r>
      <w:ins w:id="723" w:author="Mario Alonso Rodríguez Vigueras" w:date="2017-04-26T13:27:00Z">
        <w:r w:rsidR="00C244F1">
          <w:rPr>
            <w:rFonts w:asciiTheme="majorHAnsi" w:hAnsiTheme="majorHAnsi"/>
            <w:sz w:val="24"/>
            <w:lang w:val="en-US"/>
          </w:rPr>
          <w:t xml:space="preserve">mass </w:t>
        </w:r>
      </w:ins>
      <w:r w:rsidRPr="001F6B6C">
        <w:rPr>
          <w:rFonts w:asciiTheme="majorHAnsi" w:hAnsiTheme="majorHAnsi"/>
          <w:sz w:val="24"/>
          <w:lang w:val="en-US"/>
        </w:rPr>
        <w:t xml:space="preserve">local protests, the Council of the Federal Judiciary suspended González and informed that it would review all of his decisions to look for any ‘irregularities’.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"Erickson", "given" : "Amanda", "non-dropping-particle" : "", "parse-names" : false, "suffix" : "" } ], "container-title" : "The Washington Post", "id" : "ITEM-1", "issued" : { "date-parts" : [ [ "2017" ] ] }, "title" : "This Mexico judge cleared a 21-year-old of raping a teen. Then he got suspended.", "type" : "article-newspaper" }, "uris" : [ "http://www.mendeley.com/documents/?uuid=69ac1bbe-ca50-4ba4-87b0-0b9c8bb350e1" ] } ], "mendeley" : { "formattedCitation" : "(Erickson, 2017)", "plainTextFormattedCitation" : "(Erickson, 2017)", "previouslyFormattedCitation" : "(Erickson,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(Erickson, 2017)</w:t>
      </w:r>
      <w:r w:rsidR="00B83398">
        <w:rPr>
          <w:rFonts w:asciiTheme="majorHAnsi" w:hAnsiTheme="majorHAnsi"/>
          <w:sz w:val="24"/>
          <w:lang w:val="en-US"/>
        </w:rPr>
        <w:fldChar w:fldCharType="end"/>
      </w:r>
    </w:p>
    <w:p w14:paraId="06A664C6" w14:textId="1B326B0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The recent reform to the judicial sector </w:t>
      </w:r>
      <w:r w:rsidR="00B83398">
        <w:rPr>
          <w:rFonts w:asciiTheme="majorHAnsi" w:hAnsiTheme="majorHAnsi"/>
          <w:sz w:val="24"/>
          <w:lang w:val="en-US"/>
        </w:rPr>
        <w:t>is</w:t>
      </w:r>
      <w:r w:rsidRPr="001F6B6C">
        <w:rPr>
          <w:rFonts w:asciiTheme="majorHAnsi" w:hAnsiTheme="majorHAnsi"/>
          <w:sz w:val="24"/>
          <w:lang w:val="en-US"/>
        </w:rPr>
        <w:t xml:space="preserve"> </w:t>
      </w:r>
      <w:r w:rsidR="00B83398">
        <w:rPr>
          <w:rFonts w:asciiTheme="majorHAnsi" w:hAnsiTheme="majorHAnsi"/>
          <w:sz w:val="24"/>
          <w:lang w:val="en-US"/>
        </w:rPr>
        <w:t>considered a</w:t>
      </w:r>
      <w:r w:rsidRPr="001F6B6C">
        <w:rPr>
          <w:rFonts w:asciiTheme="majorHAnsi" w:hAnsiTheme="majorHAnsi"/>
          <w:sz w:val="24"/>
          <w:lang w:val="en-US"/>
        </w:rPr>
        <w:t xml:space="preserve"> way to strengthen the </w:t>
      </w:r>
      <w:del w:id="724" w:author="Mario Alonso Rodríguez Vigueras" w:date="2017-04-26T13:27:00Z">
        <w:r w:rsidRPr="001F6B6C" w:rsidDel="00C244F1">
          <w:rPr>
            <w:rFonts w:asciiTheme="majorHAnsi" w:hAnsiTheme="majorHAnsi"/>
            <w:sz w:val="24"/>
            <w:lang w:val="en-US"/>
          </w:rPr>
          <w:delText xml:space="preserve">judiciary </w:delText>
        </w:r>
      </w:del>
      <w:ins w:id="725" w:author="Mario Alonso Rodríguez Vigueras" w:date="2017-04-26T13:27:00Z">
        <w:r w:rsidR="00C244F1">
          <w:rPr>
            <w:rFonts w:asciiTheme="majorHAnsi" w:hAnsiTheme="majorHAnsi"/>
            <w:sz w:val="24"/>
            <w:lang w:val="en-US"/>
          </w:rPr>
          <w:t>branch</w:t>
        </w:r>
        <w:r w:rsidR="00C244F1" w:rsidRPr="001F6B6C">
          <w:rPr>
            <w:rFonts w:asciiTheme="majorHAnsi" w:hAnsiTheme="majorHAnsi"/>
            <w:sz w:val="24"/>
            <w:lang w:val="en-US"/>
          </w:rPr>
          <w:t xml:space="preserve"> </w:t>
        </w:r>
      </w:ins>
      <w:r w:rsidRPr="001F6B6C">
        <w:rPr>
          <w:rFonts w:asciiTheme="majorHAnsi" w:hAnsiTheme="majorHAnsi"/>
          <w:sz w:val="24"/>
          <w:lang w:val="en-US"/>
        </w:rPr>
        <w:t>but recent information about its implementation paint</w:t>
      </w:r>
      <w:ins w:id="726" w:author="Mario Alonso Rodríguez Vigueras" w:date="2017-04-26T13:27:00Z">
        <w:r w:rsidR="00C244F1">
          <w:rPr>
            <w:rFonts w:asciiTheme="majorHAnsi" w:hAnsiTheme="majorHAnsi"/>
            <w:sz w:val="24"/>
            <w:lang w:val="en-US"/>
          </w:rPr>
          <w:t>s</w:t>
        </w:r>
      </w:ins>
      <w:r w:rsidRPr="001F6B6C">
        <w:rPr>
          <w:rFonts w:asciiTheme="majorHAnsi" w:hAnsiTheme="majorHAnsi"/>
          <w:sz w:val="24"/>
          <w:lang w:val="en-US"/>
        </w:rPr>
        <w:t xml:space="preserve"> a bleak picture. Citing a study about the impact of the reform on the state of Morelos, Jose </w:t>
      </w:r>
      <w:proofErr w:type="spellStart"/>
      <w:r w:rsidRPr="001F6B6C">
        <w:rPr>
          <w:rFonts w:asciiTheme="majorHAnsi" w:hAnsiTheme="majorHAnsi"/>
          <w:sz w:val="24"/>
          <w:lang w:val="en-US"/>
        </w:rPr>
        <w:t>Pardinas</w:t>
      </w:r>
      <w:proofErr w:type="spellEnd"/>
      <w:r w:rsidRPr="001F6B6C">
        <w:rPr>
          <w:rFonts w:asciiTheme="majorHAnsi" w:hAnsiTheme="majorHAnsi"/>
          <w:sz w:val="24"/>
          <w:lang w:val="en-US"/>
        </w:rPr>
        <w:t xml:space="preserve">, director of IMCO, </w:t>
      </w:r>
      <w:del w:id="727" w:author="Mario Alonso Rodríguez Vigueras" w:date="2017-04-26T13:28:00Z">
        <w:r w:rsidRPr="001F6B6C" w:rsidDel="00C244F1">
          <w:rPr>
            <w:rFonts w:asciiTheme="majorHAnsi" w:hAnsiTheme="majorHAnsi"/>
            <w:sz w:val="24"/>
            <w:lang w:val="en-US"/>
          </w:rPr>
          <w:delText xml:space="preserve">said that one </w:delText>
        </w:r>
      </w:del>
      <w:ins w:id="728" w:author="Mario Alonso Rodríguez Vigueras" w:date="2017-04-26T13:28:00Z">
        <w:r w:rsidR="00C244F1">
          <w:rPr>
            <w:rFonts w:asciiTheme="majorHAnsi" w:hAnsiTheme="majorHAnsi"/>
            <w:sz w:val="24"/>
            <w:lang w:val="en-US"/>
          </w:rPr>
          <w:t xml:space="preserve">it failed to address </w:t>
        </w:r>
      </w:ins>
      <w:r w:rsidRPr="001F6B6C">
        <w:rPr>
          <w:rFonts w:asciiTheme="majorHAnsi" w:hAnsiTheme="majorHAnsi"/>
          <w:sz w:val="24"/>
          <w:lang w:val="en-US"/>
        </w:rPr>
        <w:t>the problem</w:t>
      </w:r>
      <w:ins w:id="729" w:author="Mario Alonso Rodríguez Vigueras" w:date="2017-04-26T13:28:00Z">
        <w:r w:rsidR="00C244F1">
          <w:rPr>
            <w:rFonts w:asciiTheme="majorHAnsi" w:hAnsiTheme="majorHAnsi"/>
            <w:sz w:val="24"/>
            <w:lang w:val="en-US"/>
          </w:rPr>
          <w:t>s</w:t>
        </w:r>
      </w:ins>
      <w:r w:rsidRPr="001F6B6C">
        <w:rPr>
          <w:rFonts w:asciiTheme="majorHAnsi" w:hAnsiTheme="majorHAnsi"/>
          <w:sz w:val="24"/>
          <w:lang w:val="en-US"/>
        </w:rPr>
        <w:t xml:space="preserve"> </w:t>
      </w:r>
      <w:del w:id="730" w:author="Mario Alonso Rodríguez Vigueras" w:date="2017-04-26T13:28:00Z">
        <w:r w:rsidRPr="001F6B6C" w:rsidDel="00C244F1">
          <w:rPr>
            <w:rFonts w:asciiTheme="majorHAnsi" w:hAnsiTheme="majorHAnsi"/>
            <w:sz w:val="24"/>
            <w:lang w:val="en-US"/>
          </w:rPr>
          <w:delText>is in the</w:delText>
        </w:r>
      </w:del>
      <w:ins w:id="731" w:author="Mario Alonso Rodríguez Vigueras" w:date="2017-04-26T13:28:00Z">
        <w:r w:rsidR="00C244F1">
          <w:rPr>
            <w:rFonts w:asciiTheme="majorHAnsi" w:hAnsiTheme="majorHAnsi"/>
            <w:sz w:val="24"/>
            <w:lang w:val="en-US"/>
          </w:rPr>
          <w:t>during the</w:t>
        </w:r>
      </w:ins>
      <w:r w:rsidRPr="001F6B6C">
        <w:rPr>
          <w:rFonts w:asciiTheme="majorHAnsi" w:hAnsiTheme="majorHAnsi"/>
          <w:sz w:val="24"/>
          <w:lang w:val="en-US"/>
        </w:rPr>
        <w:t xml:space="preserve"> prosecution stage</w:t>
      </w:r>
      <w:ins w:id="732" w:author="Mario Alonso Rodríguez Vigueras" w:date="2017-04-26T13:28:00Z">
        <w:r w:rsidR="00C244F1">
          <w:rPr>
            <w:rFonts w:asciiTheme="majorHAnsi" w:hAnsiTheme="majorHAnsi"/>
            <w:sz w:val="24"/>
            <w:lang w:val="en-US"/>
          </w:rPr>
          <w:t>s</w:t>
        </w:r>
      </w:ins>
      <w:del w:id="733" w:author="Mario Alonso Rodríguez Vigueras" w:date="2017-04-26T13:28:00Z">
        <w:r w:rsidRPr="001F6B6C" w:rsidDel="00C244F1">
          <w:rPr>
            <w:rFonts w:asciiTheme="majorHAnsi" w:hAnsiTheme="majorHAnsi"/>
            <w:sz w:val="24"/>
            <w:lang w:val="en-US"/>
          </w:rPr>
          <w:delText>, before even</w:delText>
        </w:r>
      </w:del>
      <w:ins w:id="734" w:author="Mario Alonso Rodríguez Vigueras" w:date="2017-04-26T13:28:00Z">
        <w:r w:rsidR="00C244F1">
          <w:rPr>
            <w:rFonts w:asciiTheme="majorHAnsi" w:hAnsiTheme="majorHAnsi"/>
            <w:sz w:val="24"/>
            <w:lang w:val="en-US"/>
          </w:rPr>
          <w:t xml:space="preserve"> prior to</w:t>
        </w:r>
      </w:ins>
      <w:r w:rsidRPr="001F6B6C">
        <w:rPr>
          <w:rFonts w:asciiTheme="majorHAnsi" w:hAnsiTheme="majorHAnsi"/>
          <w:sz w:val="24"/>
          <w:lang w:val="en-US"/>
        </w:rPr>
        <w:t xml:space="preserve"> </w:t>
      </w:r>
      <w:del w:id="735" w:author="Mario Alonso Rodríguez Vigueras" w:date="2017-04-26T13:29:00Z">
        <w:r w:rsidRPr="001F6B6C" w:rsidDel="00C244F1">
          <w:rPr>
            <w:rFonts w:asciiTheme="majorHAnsi" w:hAnsiTheme="majorHAnsi"/>
            <w:sz w:val="24"/>
            <w:lang w:val="en-US"/>
          </w:rPr>
          <w:delText>a case goes</w:delText>
        </w:r>
      </w:del>
      <w:ins w:id="736" w:author="Mario Alonso Rodríguez Vigueras" w:date="2017-04-26T13:29:00Z">
        <w:r w:rsidR="00C244F1">
          <w:rPr>
            <w:rFonts w:asciiTheme="majorHAnsi" w:hAnsiTheme="majorHAnsi"/>
            <w:sz w:val="24"/>
            <w:lang w:val="en-US"/>
          </w:rPr>
          <w:t>the case being presented</w:t>
        </w:r>
      </w:ins>
      <w:r w:rsidRPr="001F6B6C">
        <w:rPr>
          <w:rFonts w:asciiTheme="majorHAnsi" w:hAnsiTheme="majorHAnsi"/>
          <w:sz w:val="24"/>
          <w:lang w:val="en-US"/>
        </w:rPr>
        <w:t xml:space="preserve"> before a judge. </w:t>
      </w:r>
      <w:del w:id="737" w:author="Mario Alonso Rodríguez Vigueras" w:date="2017-04-26T13:29:00Z">
        <w:r w:rsidRPr="001F6B6C" w:rsidDel="00C244F1">
          <w:rPr>
            <w:rFonts w:asciiTheme="majorHAnsi" w:hAnsiTheme="majorHAnsi"/>
            <w:sz w:val="24"/>
            <w:lang w:val="en-US"/>
          </w:rPr>
          <w:delText xml:space="preserve">He </w:delText>
        </w:r>
      </w:del>
      <w:ins w:id="738" w:author="Mario Alonso Rodríguez Vigueras" w:date="2017-04-26T13:29:00Z">
        <w:r w:rsidR="00C244F1">
          <w:rPr>
            <w:rFonts w:asciiTheme="majorHAnsi" w:hAnsiTheme="majorHAnsi"/>
            <w:sz w:val="24"/>
            <w:lang w:val="en-US"/>
          </w:rPr>
          <w:t>It</w:t>
        </w:r>
        <w:r w:rsidR="00C244F1" w:rsidRPr="001F6B6C">
          <w:rPr>
            <w:rFonts w:asciiTheme="majorHAnsi" w:hAnsiTheme="majorHAnsi"/>
            <w:sz w:val="24"/>
            <w:lang w:val="en-US"/>
          </w:rPr>
          <w:t xml:space="preserve"> </w:t>
        </w:r>
      </w:ins>
      <w:r w:rsidRPr="001F6B6C">
        <w:rPr>
          <w:rFonts w:asciiTheme="majorHAnsi" w:hAnsiTheme="majorHAnsi"/>
          <w:sz w:val="24"/>
          <w:lang w:val="en-US"/>
        </w:rPr>
        <w:t xml:space="preserve">criticized the lack of investments in training the personnel in charge of procurement, which is often overworked and underpaid.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"Milenio TV", "given" : "", "non-dropping-particle" : "", "parse-names" : false, "suffix" : "" } ], "id" : "ITEM-1", "issued" : { "date-parts" : [ [ "2017" ] ] }, "publisher-place" : "Mexico", "title" : "Entrevista a Juan Pardinas, Director del IMCO y Ricardo Corona, Director jur\u00eddico del IMCO", "type" : "broadcast" }, "uris" : [ "http://www.mendeley.com/documents/?uuid=d22f8b53-6cc3-4998-9412-6bda9de3feb6" ] } ], "mendeley" : { "formattedCitation" : "(Milenio TV, 2017)", "plainTextFormattedCitation" : "(Milenio TV, 2017)", "previouslyFormattedCitation" : "(Milenio TV,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(Milenio TV, 2017)</w:t>
      </w:r>
      <w:r w:rsidR="00B83398">
        <w:rPr>
          <w:rFonts w:asciiTheme="majorHAnsi" w:hAnsiTheme="majorHAnsi"/>
          <w:sz w:val="24"/>
          <w:lang w:val="en-US"/>
        </w:rPr>
        <w:fldChar w:fldCharType="end"/>
      </w:r>
    </w:p>
    <w:p w14:paraId="6E7B40D1" w14:textId="456A09A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To overcome the implementation gap of the judicial system, the IMCO </w:t>
      </w:r>
      <w:del w:id="739" w:author="Mario Alonso Rodríguez Vigueras" w:date="2017-04-26T13:29:00Z">
        <w:r w:rsidRPr="001F6B6C" w:rsidDel="00C244F1">
          <w:rPr>
            <w:rFonts w:asciiTheme="majorHAnsi" w:hAnsiTheme="majorHAnsi"/>
            <w:sz w:val="24"/>
            <w:lang w:val="en-US"/>
          </w:rPr>
          <w:delText>focuses on</w:delText>
        </w:r>
      </w:del>
      <w:ins w:id="740" w:author="Mario Alonso Rodríguez Vigueras" w:date="2017-04-26T13:29:00Z">
        <w:r w:rsidR="00C244F1">
          <w:rPr>
            <w:rFonts w:asciiTheme="majorHAnsi" w:hAnsiTheme="majorHAnsi"/>
            <w:sz w:val="24"/>
            <w:lang w:val="en-US"/>
          </w:rPr>
          <w:t>recommends</w:t>
        </w:r>
      </w:ins>
      <w:r w:rsidRPr="001F6B6C">
        <w:rPr>
          <w:rFonts w:asciiTheme="majorHAnsi" w:hAnsiTheme="majorHAnsi"/>
          <w:sz w:val="24"/>
          <w:lang w:val="en-US"/>
        </w:rPr>
        <w:t xml:space="preserve"> improving the operating conditions of the prosecuting system. Specifically, it proposes </w:t>
      </w:r>
      <w:ins w:id="741" w:author="Mario Alonso Rodríguez Vigueras" w:date="2017-04-26T13:29:00Z">
        <w:r w:rsidR="00C244F1">
          <w:rPr>
            <w:rFonts w:asciiTheme="majorHAnsi" w:hAnsiTheme="majorHAnsi"/>
            <w:sz w:val="24"/>
            <w:lang w:val="en-US"/>
          </w:rPr>
          <w:t xml:space="preserve">to </w:t>
        </w:r>
      </w:ins>
      <w:r w:rsidRPr="001F6B6C">
        <w:rPr>
          <w:rFonts w:asciiTheme="majorHAnsi" w:hAnsiTheme="majorHAnsi"/>
          <w:sz w:val="24"/>
          <w:lang w:val="en-US"/>
        </w:rPr>
        <w:t xml:space="preserve">increase the number of public defendants and experts, as well as distributing them based on criminal incidence, while guaranteeing conditions of autonomy. It also </w:t>
      </w:r>
      <w:del w:id="742" w:author="Mario Alonso Rodríguez Vigueras" w:date="2017-04-26T13:30:00Z">
        <w:r w:rsidRPr="001F6B6C" w:rsidDel="00C244F1">
          <w:rPr>
            <w:rFonts w:asciiTheme="majorHAnsi" w:hAnsiTheme="majorHAnsi"/>
            <w:sz w:val="24"/>
            <w:lang w:val="en-US"/>
          </w:rPr>
          <w:delText>recommended</w:delText>
        </w:r>
      </w:del>
      <w:ins w:id="743" w:author="Mario Alonso Rodríguez Vigueras" w:date="2017-04-26T13:30:00Z">
        <w:r w:rsidR="00C244F1" w:rsidRPr="001F6B6C">
          <w:rPr>
            <w:rFonts w:asciiTheme="majorHAnsi" w:hAnsiTheme="majorHAnsi"/>
            <w:sz w:val="24"/>
            <w:lang w:val="en-US"/>
          </w:rPr>
          <w:t>advocated</w:t>
        </w:r>
      </w:ins>
      <w:r w:rsidRPr="001F6B6C">
        <w:rPr>
          <w:rFonts w:asciiTheme="majorHAnsi" w:hAnsiTheme="majorHAnsi"/>
          <w:sz w:val="24"/>
          <w:lang w:val="en-US"/>
        </w:rPr>
        <w:t xml:space="preserve"> </w:t>
      </w:r>
      <w:ins w:id="744" w:author="Mario Alonso Rodríguez Vigueras" w:date="2017-04-26T13:30:00Z">
        <w:r w:rsidR="00C244F1">
          <w:rPr>
            <w:rFonts w:asciiTheme="majorHAnsi" w:hAnsiTheme="majorHAnsi"/>
            <w:sz w:val="24"/>
            <w:lang w:val="en-US"/>
          </w:rPr>
          <w:t xml:space="preserve">to </w:t>
        </w:r>
      </w:ins>
      <w:r w:rsidRPr="001F6B6C">
        <w:rPr>
          <w:rFonts w:asciiTheme="majorHAnsi" w:hAnsiTheme="majorHAnsi"/>
          <w:sz w:val="24"/>
          <w:lang w:val="en-US"/>
        </w:rPr>
        <w:t xml:space="preserve">increase the number of prosecuting agents and to create an Audit and Monitoring Unit to monitor the quality and delivery of justice. </w:t>
      </w:r>
      <w:r w:rsidR="00B83398">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"author" : [ { "dropping-particle" : "", "family" : "Instituto Mexicano para la Competitividad", "given" : "", "non-dropping-particle" : "", "parse-names" : false, "suffix" : "" } ], "id" : "ITEM-1", "issued" : { "date-parts" : [ [ "2017" ] ] }, "publisher-place" : "Mexico City", "title" : "Nueve a\u00f1os de ocurrencias en Justicia Penal: Evidencias para entender la crisis de impunidad", "type" : "report" }, "uris" : [ "http://www.mendeley.com/documents/?uuid=102f82c1-1dc9-4107-8e50-6cc7328502d9" ] } ], "mendeley" : { "formattedCitation" : "(Instituto Mexicano para la Competitividad, 2017)", "plainTextFormattedCitation" : "(Instituto Mexicano para la Competitividad, 2017)", "previouslyFormattedCitation" : "(Instituto Mexicano para la Competitividad,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(Instituto Mexicano para la Competitividad, 2017)</w:t>
      </w:r>
      <w:r w:rsidR="00B83398">
        <w:rPr>
          <w:rFonts w:asciiTheme="majorHAnsi" w:hAnsiTheme="majorHAnsi"/>
          <w:sz w:val="24"/>
          <w:lang w:val="en-US"/>
        </w:rPr>
        <w:fldChar w:fldCharType="end"/>
      </w:r>
    </w:p>
    <w:p w14:paraId="07017FEB" w14:textId="5BBB1B2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This shows that despite reform efforts, Mexico still has a long way to go in terms of ensuring the independence of its judiciary and the functioning of its judicial branch. Among the options that the government should follow are: </w:t>
      </w:r>
      <w:commentRangeStart w:id="745"/>
      <w:r w:rsidRPr="001F6B6C">
        <w:rPr>
          <w:rFonts w:asciiTheme="majorHAnsi" w:hAnsiTheme="majorHAnsi"/>
          <w:sz w:val="24"/>
          <w:lang w:val="en-US"/>
        </w:rPr>
        <w:t xml:space="preserve">a) ensure the transparency of the nomination process of all judges, b) guarantee the participation of civil society in this process and follow their recommendations, c) evaluate the funding process of the judiciary branch and consider locking a budget based on a percentage of the GDP or the revenue of the government to ensure its financial independence, d) improve the funding for the prosecuting part of the judicial system, so that judges can work with more efficient information e) reduce capital expenditures, public funding for political parties and invest part </w:t>
      </w:r>
      <w:ins w:id="746" w:author="Mario Alonso Rodríguez Vigueras" w:date="2017-04-26T13:35:00Z">
        <w:r w:rsidR="00B00DAF">
          <w:rPr>
            <w:rFonts w:asciiTheme="majorHAnsi" w:hAnsiTheme="majorHAnsi"/>
            <w:sz w:val="24"/>
            <w:lang w:val="en-US"/>
          </w:rPr>
          <w:t xml:space="preserve">of </w:t>
        </w:r>
      </w:ins>
      <w:r w:rsidRPr="001F6B6C">
        <w:rPr>
          <w:rFonts w:asciiTheme="majorHAnsi" w:hAnsiTheme="majorHAnsi"/>
          <w:sz w:val="24"/>
          <w:lang w:val="en-US"/>
        </w:rPr>
        <w:t xml:space="preserve">the savings in the </w:t>
      </w:r>
      <w:del w:id="747" w:author="Mario Alonso Rodríguez Vigueras" w:date="2017-04-26T13:35:00Z">
        <w:r w:rsidRPr="001F6B6C" w:rsidDel="00B00DAF">
          <w:rPr>
            <w:rFonts w:asciiTheme="majorHAnsi" w:hAnsiTheme="majorHAnsi"/>
            <w:sz w:val="24"/>
            <w:lang w:val="en-US"/>
          </w:rPr>
          <w:delText xml:space="preserve">of the </w:delText>
        </w:r>
      </w:del>
      <w:r w:rsidRPr="001F6B6C">
        <w:rPr>
          <w:rFonts w:asciiTheme="majorHAnsi" w:hAnsiTheme="majorHAnsi"/>
          <w:sz w:val="24"/>
          <w:lang w:val="en-US"/>
        </w:rPr>
        <w:t xml:space="preserve">judicial branch. </w:t>
      </w:r>
      <w:commentRangeEnd w:id="745"/>
      <w:r w:rsidR="00C244F1">
        <w:rPr>
          <w:rStyle w:val="Refdecomentario"/>
        </w:rPr>
        <w:commentReference w:id="745"/>
      </w:r>
    </w:p>
    <w:p w14:paraId="7363B976" w14:textId="340EA8F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Fundamental for all of these changes is </w:t>
      </w:r>
      <w:ins w:id="748" w:author="Mario Alonso Rodríguez Vigueras" w:date="2017-04-26T13:35:00Z">
        <w:r w:rsidR="00B00DAF">
          <w:rPr>
            <w:rFonts w:asciiTheme="majorHAnsi" w:hAnsiTheme="majorHAnsi"/>
            <w:sz w:val="24"/>
            <w:lang w:val="en-US"/>
          </w:rPr>
          <w:t xml:space="preserve">the involvement of </w:t>
        </w:r>
      </w:ins>
      <w:r w:rsidRPr="001F6B6C">
        <w:rPr>
          <w:rFonts w:asciiTheme="majorHAnsi" w:hAnsiTheme="majorHAnsi"/>
          <w:sz w:val="24"/>
          <w:lang w:val="en-US"/>
        </w:rPr>
        <w:t xml:space="preserve">civil society. Civil society organizations have been participating increasingly in the transformations of the judicial branch, either by participating in the public debate about nominations to the Supreme Court or by assessing the success of the judicial reform. </w:t>
      </w:r>
    </w:p>
    <w:p w14:paraId="3ECEE93A" w14:textId="27711FFD"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The government should also look at the success of the high achievers in the region in terms of control of corruption and judicial independence, which are Chile, Costa Rica and Uruguay, to work towards the professionalization of the judiciary and towards a merit based system. Most importantly, the government should divest resources from capital expenditures, which are much higher than </w:t>
      </w:r>
      <w:ins w:id="749" w:author="Mario Alonso Rodríguez Vigueras" w:date="2017-04-26T13:37:00Z">
        <w:r w:rsidR="00B00DAF">
          <w:rPr>
            <w:rFonts w:asciiTheme="majorHAnsi" w:hAnsiTheme="majorHAnsi"/>
            <w:sz w:val="24"/>
            <w:lang w:val="en-US"/>
          </w:rPr>
          <w:t xml:space="preserve">those of </w:t>
        </w:r>
      </w:ins>
      <w:r w:rsidRPr="001F6B6C">
        <w:rPr>
          <w:rFonts w:asciiTheme="majorHAnsi" w:hAnsiTheme="majorHAnsi"/>
          <w:sz w:val="24"/>
          <w:lang w:val="en-US"/>
        </w:rPr>
        <w:t xml:space="preserve">the high achievers </w:t>
      </w:r>
      <w:del w:id="750" w:author="Mario Alonso Rodríguez Vigueras" w:date="2017-04-26T13:37:00Z">
        <w:r w:rsidRPr="001F6B6C" w:rsidDel="00B00DAF">
          <w:rPr>
            <w:rFonts w:asciiTheme="majorHAnsi" w:hAnsiTheme="majorHAnsi"/>
            <w:sz w:val="24"/>
            <w:lang w:val="en-US"/>
          </w:rPr>
          <w:delText xml:space="preserve">of </w:delText>
        </w:r>
      </w:del>
      <w:ins w:id="751" w:author="Mario Alonso Rodríguez Vigueras" w:date="2017-04-26T13:37:00Z">
        <w:r w:rsidR="00B00DAF">
          <w:rPr>
            <w:rFonts w:asciiTheme="majorHAnsi" w:hAnsiTheme="majorHAnsi"/>
            <w:sz w:val="24"/>
            <w:lang w:val="en-US"/>
          </w:rPr>
          <w:t>in</w:t>
        </w:r>
        <w:r w:rsidR="00B00DAF" w:rsidRPr="001F6B6C">
          <w:rPr>
            <w:rFonts w:asciiTheme="majorHAnsi" w:hAnsiTheme="majorHAnsi"/>
            <w:sz w:val="24"/>
            <w:lang w:val="en-US"/>
          </w:rPr>
          <w:t xml:space="preserve"> </w:t>
        </w:r>
      </w:ins>
      <w:r w:rsidRPr="001F6B6C">
        <w:rPr>
          <w:rFonts w:asciiTheme="majorHAnsi" w:hAnsiTheme="majorHAnsi"/>
          <w:sz w:val="24"/>
          <w:lang w:val="en-US"/>
        </w:rPr>
        <w:t xml:space="preserve">the region, towards the professionalization and increase of salaries of prosecuting and judiciary personnel, as well </w:t>
      </w:r>
      <w:ins w:id="752" w:author="Mario Alonso Rodríguez Vigueras" w:date="2017-04-26T13:36:00Z">
        <w:r w:rsidR="00B00DAF">
          <w:rPr>
            <w:rFonts w:asciiTheme="majorHAnsi" w:hAnsiTheme="majorHAnsi"/>
            <w:sz w:val="24"/>
            <w:lang w:val="en-US"/>
          </w:rPr>
          <w:t xml:space="preserve">as </w:t>
        </w:r>
      </w:ins>
      <w:r w:rsidRPr="001F6B6C">
        <w:rPr>
          <w:rFonts w:asciiTheme="majorHAnsi" w:hAnsiTheme="majorHAnsi"/>
          <w:sz w:val="24"/>
          <w:lang w:val="en-US"/>
        </w:rPr>
        <w:t>in the creation of effective oversight entities</w:t>
      </w:r>
      <w:del w:id="753" w:author="Mario Alonso Rodríguez Vigueras" w:date="2017-04-26T13:36:00Z">
        <w:r w:rsidRPr="001F6B6C" w:rsidDel="00B00DAF">
          <w:rPr>
            <w:rFonts w:asciiTheme="majorHAnsi" w:hAnsiTheme="majorHAnsi"/>
            <w:sz w:val="24"/>
            <w:lang w:val="en-US"/>
          </w:rPr>
          <w:delText>, in aims of</w:delText>
        </w:r>
      </w:del>
      <w:ins w:id="754" w:author="Mario Alonso Rodríguez Vigueras" w:date="2017-04-26T13:36:00Z">
        <w:r w:rsidR="00B00DAF">
          <w:rPr>
            <w:rFonts w:asciiTheme="majorHAnsi" w:hAnsiTheme="majorHAnsi"/>
            <w:sz w:val="24"/>
            <w:lang w:val="en-US"/>
          </w:rPr>
          <w:t xml:space="preserve"> </w:t>
        </w:r>
      </w:ins>
      <w:ins w:id="755" w:author="Mario Alonso Rodríguez Vigueras" w:date="2017-04-26T13:37:00Z">
        <w:r w:rsidR="00B00DAF">
          <w:rPr>
            <w:rFonts w:asciiTheme="majorHAnsi" w:hAnsiTheme="majorHAnsi"/>
            <w:sz w:val="24"/>
            <w:lang w:val="en-US"/>
          </w:rPr>
          <w:t>to</w:t>
        </w:r>
      </w:ins>
      <w:r w:rsidRPr="001F6B6C">
        <w:rPr>
          <w:rFonts w:asciiTheme="majorHAnsi" w:hAnsiTheme="majorHAnsi"/>
          <w:sz w:val="24"/>
          <w:lang w:val="en-US"/>
        </w:rPr>
        <w:t xml:space="preserve"> </w:t>
      </w:r>
      <w:ins w:id="756" w:author="Mario Alonso Rodríguez Vigueras" w:date="2017-04-26T13:38:00Z">
        <w:r w:rsidR="00B00DAF">
          <w:rPr>
            <w:rFonts w:asciiTheme="majorHAnsi" w:hAnsiTheme="majorHAnsi"/>
            <w:sz w:val="24"/>
            <w:lang w:val="en-US"/>
          </w:rPr>
          <w:t xml:space="preserve">strengthen enforcement of regulations and </w:t>
        </w:r>
      </w:ins>
      <w:del w:id="757" w:author="Mario Alonso Rodríguez Vigueras" w:date="2017-04-26T13:37:00Z">
        <w:r w:rsidRPr="001F6B6C" w:rsidDel="00B00DAF">
          <w:rPr>
            <w:rFonts w:asciiTheme="majorHAnsi" w:hAnsiTheme="majorHAnsi"/>
            <w:sz w:val="24"/>
            <w:lang w:val="en-US"/>
          </w:rPr>
          <w:delText xml:space="preserve">reducing </w:delText>
        </w:r>
      </w:del>
      <w:ins w:id="758" w:author="Mario Alonso Rodríguez Vigueras" w:date="2017-04-26T13:37:00Z">
        <w:r w:rsidR="00B00DAF" w:rsidRPr="001F6B6C">
          <w:rPr>
            <w:rFonts w:asciiTheme="majorHAnsi" w:hAnsiTheme="majorHAnsi"/>
            <w:sz w:val="24"/>
            <w:lang w:val="en-US"/>
          </w:rPr>
          <w:t>reduc</w:t>
        </w:r>
        <w:r w:rsidR="00B00DAF">
          <w:rPr>
            <w:rFonts w:asciiTheme="majorHAnsi" w:hAnsiTheme="majorHAnsi"/>
            <w:sz w:val="24"/>
            <w:lang w:val="en-US"/>
          </w:rPr>
          <w:t>e</w:t>
        </w:r>
        <w:r w:rsidR="00B00DAF" w:rsidRPr="001F6B6C">
          <w:rPr>
            <w:rFonts w:asciiTheme="majorHAnsi" w:hAnsiTheme="majorHAnsi"/>
            <w:sz w:val="24"/>
            <w:lang w:val="en-US"/>
          </w:rPr>
          <w:t xml:space="preserve"> </w:t>
        </w:r>
      </w:ins>
      <w:r w:rsidRPr="001F6B6C">
        <w:rPr>
          <w:rFonts w:asciiTheme="majorHAnsi" w:hAnsiTheme="majorHAnsi"/>
          <w:sz w:val="24"/>
          <w:lang w:val="en-US"/>
        </w:rPr>
        <w:t xml:space="preserve">the likelihood of corruption. In the same sense, it should consider decreasing the amounts of funding </w:t>
      </w:r>
      <w:del w:id="759" w:author="Mario Alonso Rodríguez Vigueras" w:date="2017-04-26T13:38:00Z">
        <w:r w:rsidRPr="001F6B6C" w:rsidDel="00B00DAF">
          <w:rPr>
            <w:rFonts w:asciiTheme="majorHAnsi" w:hAnsiTheme="majorHAnsi"/>
            <w:sz w:val="24"/>
            <w:lang w:val="en-US"/>
          </w:rPr>
          <w:delText xml:space="preserve">of </w:delText>
        </w:r>
      </w:del>
      <w:ins w:id="760" w:author="Mario Alonso Rodríguez Vigueras" w:date="2017-04-26T13:38:00Z">
        <w:r w:rsidR="00B00DAF">
          <w:rPr>
            <w:rFonts w:asciiTheme="majorHAnsi" w:hAnsiTheme="majorHAnsi"/>
            <w:sz w:val="24"/>
            <w:lang w:val="en-US"/>
          </w:rPr>
          <w:t>for</w:t>
        </w:r>
        <w:r w:rsidR="00B00DAF" w:rsidRPr="001F6B6C">
          <w:rPr>
            <w:rFonts w:asciiTheme="majorHAnsi" w:hAnsiTheme="majorHAnsi"/>
            <w:sz w:val="24"/>
            <w:lang w:val="en-US"/>
          </w:rPr>
          <w:t xml:space="preserve"> </w:t>
        </w:r>
      </w:ins>
      <w:r w:rsidRPr="001F6B6C">
        <w:rPr>
          <w:rFonts w:asciiTheme="majorHAnsi" w:hAnsiTheme="majorHAnsi"/>
          <w:sz w:val="24"/>
          <w:lang w:val="en-US"/>
        </w:rPr>
        <w:t>parties, since these resources are used as opportunities to corrupt and not to increase the voice of citizens on the democratic process. However, any cut to the parties’ resources could be met with resistance.</w:t>
      </w:r>
    </w:p>
    <w:p w14:paraId="63A63C36" w14:textId="3857C818" w:rsidR="002D5C81"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last political reform in Mexico le</w:t>
      </w:r>
      <w:del w:id="761" w:author="Mario Alonso Rodríguez Vigueras" w:date="2017-04-26T13:39:00Z">
        <w:r w:rsidRPr="001F6B6C" w:rsidDel="00B00DAF">
          <w:rPr>
            <w:rFonts w:asciiTheme="majorHAnsi" w:hAnsiTheme="majorHAnsi"/>
            <w:sz w:val="24"/>
            <w:lang w:val="en-US"/>
          </w:rPr>
          <w:delText>a</w:delText>
        </w:r>
      </w:del>
      <w:r w:rsidRPr="001F6B6C">
        <w:rPr>
          <w:rFonts w:asciiTheme="majorHAnsi" w:hAnsiTheme="majorHAnsi"/>
          <w:sz w:val="24"/>
          <w:lang w:val="en-US"/>
        </w:rPr>
        <w:t xml:space="preserve">d to the election of Pedro </w:t>
      </w:r>
      <w:commentRangeStart w:id="762"/>
      <w:r w:rsidRPr="001F6B6C">
        <w:rPr>
          <w:rFonts w:asciiTheme="majorHAnsi" w:hAnsiTheme="majorHAnsi"/>
          <w:sz w:val="24"/>
          <w:lang w:val="en-US"/>
        </w:rPr>
        <w:t>Kumamoto</w:t>
      </w:r>
      <w:commentRangeEnd w:id="762"/>
      <w:r w:rsidR="00B00DAF">
        <w:rPr>
          <w:rStyle w:val="Refdecomentario"/>
        </w:rPr>
        <w:commentReference w:id="762"/>
      </w:r>
      <w:r w:rsidRPr="001F6B6C">
        <w:rPr>
          <w:rFonts w:asciiTheme="majorHAnsi" w:hAnsiTheme="majorHAnsi"/>
          <w:sz w:val="24"/>
          <w:lang w:val="en-US"/>
        </w:rPr>
        <w:t>, an independent representative on Jalisco’s State Congress, who won his seat in 2015 when he was 25 years old. In consonance to citizens’ demands, Kumamoto has been leading a campaign to decrease funding of political parties</w:t>
      </w:r>
      <w:r w:rsidR="00DE5831">
        <w:rPr>
          <w:rFonts w:asciiTheme="majorHAnsi" w:hAnsiTheme="majorHAnsi"/>
          <w:sz w:val="24"/>
          <w:lang w:val="en-US"/>
        </w:rPr>
        <w:t xml:space="preserve"> and increase electoral participation</w:t>
      </w:r>
      <w:r w:rsidRPr="001F6B6C">
        <w:rPr>
          <w:rFonts w:asciiTheme="majorHAnsi" w:hAnsiTheme="majorHAnsi"/>
          <w:sz w:val="24"/>
          <w:lang w:val="en-US"/>
        </w:rPr>
        <w:t>. The proposal, which has been backed by civil society and business organizations</w:t>
      </w:r>
      <w:del w:id="763" w:author="Mario Alonso Rodríguez Vigueras" w:date="2017-04-26T13:39:00Z">
        <w:r w:rsidRPr="001F6B6C" w:rsidDel="00B00DAF">
          <w:rPr>
            <w:rFonts w:asciiTheme="majorHAnsi" w:hAnsiTheme="majorHAnsi"/>
            <w:sz w:val="24"/>
            <w:lang w:val="en-US"/>
          </w:rPr>
          <w:delText>,</w:delText>
        </w:r>
      </w:del>
      <w:r w:rsidRPr="001F6B6C">
        <w:rPr>
          <w:rFonts w:asciiTheme="majorHAnsi" w:hAnsiTheme="majorHAnsi"/>
          <w:sz w:val="24"/>
          <w:lang w:val="en-US"/>
        </w:rPr>
        <w:t xml:space="preserve"> would calculate the funding for each party depending on turnout and not on the registered voters. Voting for the proposal has been delayed to the end of April and will be a test to see if political parties are willing to </w:t>
      </w:r>
      <w:del w:id="764" w:author="Mario Alonso Rodríguez Vigueras" w:date="2017-04-26T13:39:00Z">
        <w:r w:rsidRPr="001F6B6C" w:rsidDel="00B00DAF">
          <w:rPr>
            <w:rFonts w:asciiTheme="majorHAnsi" w:hAnsiTheme="majorHAnsi"/>
            <w:sz w:val="24"/>
            <w:lang w:val="en-US"/>
          </w:rPr>
          <w:delText xml:space="preserve">give </w:delText>
        </w:r>
      </w:del>
      <w:ins w:id="765" w:author="Mario Alonso Rodríguez Vigueras" w:date="2017-04-26T13:39:00Z">
        <w:r w:rsidR="00B00DAF">
          <w:rPr>
            <w:rFonts w:asciiTheme="majorHAnsi" w:hAnsiTheme="majorHAnsi"/>
            <w:sz w:val="24"/>
            <w:lang w:val="en-US"/>
          </w:rPr>
          <w:t>reduce</w:t>
        </w:r>
        <w:r w:rsidR="00B00DAF" w:rsidRPr="001F6B6C">
          <w:rPr>
            <w:rFonts w:asciiTheme="majorHAnsi" w:hAnsiTheme="majorHAnsi"/>
            <w:sz w:val="24"/>
            <w:lang w:val="en-US"/>
          </w:rPr>
          <w:t xml:space="preserve"> </w:t>
        </w:r>
      </w:ins>
      <w:del w:id="766" w:author="Mario Alonso Rodríguez Vigueras" w:date="2017-04-26T13:39:00Z">
        <w:r w:rsidRPr="001F6B6C" w:rsidDel="00B00DAF">
          <w:rPr>
            <w:rFonts w:asciiTheme="majorHAnsi" w:hAnsiTheme="majorHAnsi"/>
            <w:sz w:val="24"/>
            <w:lang w:val="en-US"/>
          </w:rPr>
          <w:delText xml:space="preserve">away </w:delText>
        </w:r>
      </w:del>
      <w:r w:rsidRPr="001F6B6C">
        <w:rPr>
          <w:rFonts w:asciiTheme="majorHAnsi" w:hAnsiTheme="majorHAnsi"/>
          <w:sz w:val="24"/>
          <w:lang w:val="en-US"/>
        </w:rPr>
        <w:t xml:space="preserve">their resources </w:t>
      </w:r>
      <w:del w:id="767" w:author="Mario Alonso Rodríguez Vigueras" w:date="2017-04-26T13:40:00Z">
        <w:r w:rsidRPr="001F6B6C" w:rsidDel="00B00DAF">
          <w:rPr>
            <w:rFonts w:asciiTheme="majorHAnsi" w:hAnsiTheme="majorHAnsi"/>
            <w:sz w:val="24"/>
            <w:lang w:val="en-US"/>
          </w:rPr>
          <w:delText>and listen</w:delText>
        </w:r>
      </w:del>
      <w:ins w:id="768" w:author="Mario Alonso Rodríguez Vigueras" w:date="2017-04-26T13:40:00Z">
        <w:r w:rsidR="00B00DAF">
          <w:rPr>
            <w:rFonts w:asciiTheme="majorHAnsi" w:hAnsiTheme="majorHAnsi"/>
            <w:sz w:val="24"/>
            <w:lang w:val="en-US"/>
          </w:rPr>
          <w:t>in favor of</w:t>
        </w:r>
      </w:ins>
      <w:r w:rsidRPr="001F6B6C">
        <w:rPr>
          <w:rFonts w:asciiTheme="majorHAnsi" w:hAnsiTheme="majorHAnsi"/>
          <w:sz w:val="24"/>
          <w:lang w:val="en-US"/>
        </w:rPr>
        <w:t xml:space="preserve"> </w:t>
      </w:r>
      <w:del w:id="769" w:author="Mario Alonso Rodríguez Vigueras" w:date="2017-04-26T13:40:00Z">
        <w:r w:rsidRPr="001F6B6C" w:rsidDel="00B00DAF">
          <w:rPr>
            <w:rFonts w:asciiTheme="majorHAnsi" w:hAnsiTheme="majorHAnsi"/>
            <w:sz w:val="24"/>
            <w:lang w:val="en-US"/>
          </w:rPr>
          <w:delText xml:space="preserve">to </w:delText>
        </w:r>
      </w:del>
      <w:r w:rsidRPr="001F6B6C">
        <w:rPr>
          <w:rFonts w:asciiTheme="majorHAnsi" w:hAnsiTheme="majorHAnsi"/>
          <w:sz w:val="24"/>
          <w:lang w:val="en-US"/>
        </w:rPr>
        <w:t xml:space="preserve">citizens’ demands. </w:t>
      </w:r>
      <w:r w:rsidR="007A154D">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"URL" : "http://yociudadano.com.mx/index.php/gobierno/616-diputados-aplazan-votacion-de-sin-voto-no-hay-dinero", "accessed" : { "date-parts" : [ [ "2017", "4", "20" ] ] }, "author" : [ { "dropping-particle" : "", "family" : "Yo Ciudadano", "given" : "", "non-dropping-particle" : "", "parse-names" : false, "suffix" : "" } ], "id" : "ITEM-1", "issued" : { "date-parts" : [ [ "2017" ] ] }, "title" : "Diputados aplazan votaci\u00f3n de 'Sin Voto No Hay Dinero'", "type" : "webpage" }, "uris" : [ "http://www.mendeley.com/documents/?uuid=af6add3b-d818-4bd3-8fbe-c37c3e08ff3a" ] } ], "mendeley" : { "formattedCitation" : "(Yo Ciudadano, 2017)", "plainTextFormattedCitation" : "(Yo Ciudadano, 2017)" }, "properties" : { "noteIndex" : 0 }, "schema" : "https://github.com/citation-style-language/schema/raw/master/csl-citation.json" }</w:instrText>
      </w:r>
      <w:r w:rsidR="007A154D">
        <w:rPr>
          <w:rFonts w:asciiTheme="majorHAnsi" w:hAnsiTheme="majorHAnsi"/>
          <w:sz w:val="24"/>
          <w:lang w:val="en-US"/>
        </w:rPr>
        <w:fldChar w:fldCharType="separate"/>
      </w:r>
      <w:r w:rsidR="007A154D" w:rsidRPr="007A154D">
        <w:rPr>
          <w:rFonts w:asciiTheme="majorHAnsi" w:hAnsiTheme="majorHAnsi"/>
          <w:noProof/>
          <w:sz w:val="24"/>
          <w:lang w:val="en-US"/>
        </w:rPr>
        <w:t>(Yo Ciudadano, 2017)</w:t>
      </w:r>
      <w:r w:rsidR="007A154D">
        <w:rPr>
          <w:rFonts w:asciiTheme="majorHAnsi" w:hAnsiTheme="majorHAnsi"/>
          <w:sz w:val="24"/>
          <w:lang w:val="en-US"/>
        </w:rPr>
        <w:fldChar w:fldCharType="end"/>
      </w:r>
    </w:p>
    <w:p w14:paraId="19D4896D" w14:textId="77777777" w:rsidR="002D5C81" w:rsidRDefault="002D5C81">
      <w:pPr>
        <w:rPr>
          <w:rFonts w:asciiTheme="majorHAnsi" w:hAnsiTheme="majorHAnsi"/>
          <w:sz w:val="24"/>
          <w:lang w:val="en-US"/>
        </w:rPr>
      </w:pPr>
      <w:r>
        <w:rPr>
          <w:rFonts w:asciiTheme="majorHAnsi" w:hAnsiTheme="majorHAnsi"/>
          <w:sz w:val="24"/>
          <w:lang w:val="en-US"/>
        </w:rPr>
        <w:br w:type="page"/>
      </w:r>
    </w:p>
    <w:p w14:paraId="05111A9E" w14:textId="5C0E5AFE" w:rsidR="002D5C81" w:rsidRDefault="00A46925" w:rsidP="00A46925">
      <w:pPr>
        <w:pStyle w:val="Ttulo2"/>
        <w:rPr>
          <w:lang w:val="en-US"/>
        </w:rPr>
      </w:pPr>
      <w:bookmarkStart w:id="770" w:name="_Toc354842904"/>
      <w:r>
        <w:rPr>
          <w:lang w:val="en-US"/>
        </w:rPr>
        <w:lastRenderedPageBreak/>
        <w:t>6. Conclusion</w:t>
      </w:r>
      <w:bookmarkEnd w:id="770"/>
    </w:p>
    <w:p w14:paraId="2DC59AC4" w14:textId="77777777" w:rsidR="002D5C81" w:rsidRDefault="002D5C81">
      <w:pPr>
        <w:rPr>
          <w:rFonts w:asciiTheme="majorHAnsi" w:eastAsiaTheme="majorEastAsia" w:hAnsiTheme="majorHAnsi" w:cstheme="majorBidi"/>
          <w:b/>
          <w:bCs/>
          <w:sz w:val="26"/>
          <w:szCs w:val="26"/>
          <w:lang w:val="en-US"/>
        </w:rPr>
      </w:pPr>
      <w:r>
        <w:rPr>
          <w:lang w:val="en-US"/>
        </w:rPr>
        <w:br w:type="page"/>
      </w:r>
    </w:p>
    <w:p w14:paraId="37BE465A" w14:textId="38D844EC" w:rsidR="00892F4A" w:rsidRPr="00847F17" w:rsidRDefault="00892F4A" w:rsidP="00177EB0">
      <w:pPr>
        <w:pStyle w:val="Ttulo1"/>
        <w:rPr>
          <w:rFonts w:eastAsia="Times New Roman" w:cstheme="minorHAnsi"/>
          <w:lang w:val="en-US" w:eastAsia="es-AR"/>
        </w:rPr>
      </w:pPr>
      <w:bookmarkStart w:id="771" w:name="_Toc354842905"/>
      <w:r w:rsidRPr="00847F17">
        <w:rPr>
          <w:lang w:val="en-US" w:eastAsia="es-AR"/>
        </w:rPr>
        <w:lastRenderedPageBreak/>
        <w:t>References</w:t>
      </w:r>
      <w:bookmarkEnd w:id="771"/>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B84281">
      <w:footerReference w:type="even" r:id="rId47"/>
      <w:footerReference w:type="default" r:id="rId48"/>
      <w:pgSz w:w="11900" w:h="16840"/>
      <w:pgMar w:top="1701" w:right="1701" w:bottom="1701"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4" w:author="Mario Alonso Rodríguez Vigueras" w:date="2017-04-26T10:18:00Z" w:initials="MARV">
    <w:p w14:paraId="1025732C" w14:textId="77777777" w:rsidR="000F5D13" w:rsidRPr="00762AB1" w:rsidRDefault="000F5D13">
      <w:pPr>
        <w:pStyle w:val="Textocomentario"/>
        <w:rPr>
          <w:lang w:val="es-ES"/>
        </w:rPr>
      </w:pPr>
      <w:r>
        <w:rPr>
          <w:rStyle w:val="Refdecomentario"/>
        </w:rPr>
        <w:annotationRef/>
      </w:r>
      <w:r w:rsidRPr="00762AB1">
        <w:rPr>
          <w:lang w:val="es-ES"/>
        </w:rPr>
        <w:t xml:space="preserve">Me encantaría saber si esto </w:t>
      </w:r>
      <w:proofErr w:type="spellStart"/>
      <w:r w:rsidRPr="00762AB1">
        <w:rPr>
          <w:lang w:val="es-ES"/>
        </w:rPr>
        <w:t>tb</w:t>
      </w:r>
      <w:proofErr w:type="spellEnd"/>
      <w:r w:rsidRPr="00762AB1">
        <w:rPr>
          <w:lang w:val="es-ES"/>
        </w:rPr>
        <w:t xml:space="preserve"> está abierto al </w:t>
      </w:r>
      <w:proofErr w:type="spellStart"/>
      <w:r w:rsidRPr="00762AB1">
        <w:rPr>
          <w:lang w:val="es-ES"/>
        </w:rPr>
        <w:t>pùblico</w:t>
      </w:r>
      <w:proofErr w:type="spellEnd"/>
      <w:r w:rsidRPr="00762AB1">
        <w:rPr>
          <w:lang w:val="es-ES"/>
        </w:rPr>
        <w:t xml:space="preserve">… creo que es clave para </w:t>
      </w:r>
      <w:proofErr w:type="spellStart"/>
      <w:r w:rsidRPr="00762AB1">
        <w:rPr>
          <w:lang w:val="es-ES"/>
        </w:rPr>
        <w:t>transparency</w:t>
      </w:r>
      <w:proofErr w:type="spellEnd"/>
    </w:p>
    <w:p w14:paraId="36062AE1" w14:textId="07C013BD" w:rsidR="000F5D13" w:rsidRPr="00762AB1" w:rsidRDefault="000F5D13">
      <w:pPr>
        <w:pStyle w:val="Textocomentario"/>
        <w:rPr>
          <w:lang w:val="es-ES"/>
        </w:rPr>
      </w:pPr>
    </w:p>
  </w:comment>
  <w:comment w:id="253" w:author="Mario Alonso Rodríguez Vigueras" w:date="2017-04-26T10:23:00Z" w:initials="MARV">
    <w:p w14:paraId="0D417213" w14:textId="06801421" w:rsidR="000F5D13" w:rsidRDefault="000F5D13">
      <w:pPr>
        <w:pStyle w:val="Textocomentario"/>
      </w:pPr>
      <w:r>
        <w:rPr>
          <w:rStyle w:val="Refdecomentario"/>
        </w:rPr>
        <w:annotationRef/>
      </w:r>
      <w:r>
        <w:t>CITA???</w:t>
      </w:r>
    </w:p>
  </w:comment>
  <w:comment w:id="263" w:author="Mario Alonso Rodríguez Vigueras" w:date="2017-04-26T10:27:00Z" w:initials="MARV">
    <w:p w14:paraId="074DCB1D" w14:textId="1D17797D" w:rsidR="000F5D13" w:rsidRPr="002C7108" w:rsidRDefault="000F5D13">
      <w:pPr>
        <w:pStyle w:val="Textocomentario"/>
        <w:rPr>
          <w:lang w:val="es-ES"/>
        </w:rPr>
      </w:pPr>
      <w:r>
        <w:rPr>
          <w:rStyle w:val="Refdecomentario"/>
        </w:rPr>
        <w:annotationRef/>
      </w:r>
      <w:r w:rsidRPr="002C7108">
        <w:rPr>
          <w:lang w:val="es-ES"/>
        </w:rPr>
        <w:t xml:space="preserve">No queda claro esto como afecta </w:t>
      </w:r>
    </w:p>
  </w:comment>
  <w:comment w:id="276" w:author="Mario Alonso Rodríguez Vigueras" w:date="2017-04-26T10:33:00Z" w:initials="MARV">
    <w:p w14:paraId="4D0C2A0E" w14:textId="30659D6E" w:rsidR="000F5D13" w:rsidRPr="005B5634" w:rsidRDefault="000F5D13">
      <w:pPr>
        <w:pStyle w:val="Textocomentario"/>
        <w:rPr>
          <w:lang w:val="es-ES"/>
        </w:rPr>
      </w:pPr>
      <w:r>
        <w:rPr>
          <w:rStyle w:val="Refdecomentario"/>
        </w:rPr>
        <w:annotationRef/>
      </w:r>
      <w:r w:rsidRPr="005B5634">
        <w:rPr>
          <w:lang w:val="es-ES"/>
        </w:rPr>
        <w:t xml:space="preserve">No sé si me encanta esto </w:t>
      </w:r>
      <w:r>
        <w:rPr>
          <w:lang w:val="es-ES"/>
        </w:rPr>
        <w:t xml:space="preserve">aquí, quizá lo subiría…. </w:t>
      </w:r>
    </w:p>
  </w:comment>
  <w:comment w:id="278" w:author="Mario Alonso Rodríguez Vigueras" w:date="2017-04-26T10:35:00Z" w:initials="MARV">
    <w:p w14:paraId="6939C54B" w14:textId="612DBFD1" w:rsidR="000F5D13" w:rsidRPr="005B5634" w:rsidRDefault="000F5D13">
      <w:pPr>
        <w:pStyle w:val="Textocomentario"/>
        <w:rPr>
          <w:lang w:val="es-ES"/>
        </w:rPr>
      </w:pPr>
      <w:r>
        <w:rPr>
          <w:rStyle w:val="Refdecomentario"/>
        </w:rPr>
        <w:annotationRef/>
      </w:r>
      <w:r w:rsidRPr="005B5634">
        <w:rPr>
          <w:lang w:val="es-ES"/>
        </w:rPr>
        <w:t>Hay unas con mayúscula otras con minúscula</w:t>
      </w:r>
    </w:p>
  </w:comment>
  <w:comment w:id="320" w:author="Mario Alonso Rodríguez Vigueras" w:date="2017-04-26T10:55:00Z" w:initials="MARV">
    <w:p w14:paraId="33445A6E" w14:textId="47CB1C60" w:rsidR="000F5D13" w:rsidRDefault="000F5D13">
      <w:pPr>
        <w:pStyle w:val="Textocomentario"/>
      </w:pPr>
      <w:r>
        <w:rPr>
          <w:rStyle w:val="Refdecomentario"/>
        </w:rPr>
        <w:annotationRef/>
      </w:r>
      <w:proofErr w:type="spellStart"/>
      <w:r>
        <w:t>Cita</w:t>
      </w:r>
      <w:proofErr w:type="spellEnd"/>
      <w:r>
        <w:t>?</w:t>
      </w:r>
    </w:p>
  </w:comment>
  <w:comment w:id="323" w:author="Mario Alonso Rodríguez Vigueras" w:date="2017-04-26T10:57:00Z" w:initials="MARV">
    <w:p w14:paraId="3E3A8F39" w14:textId="29656D56" w:rsidR="000F5D13" w:rsidRDefault="000F5D13">
      <w:pPr>
        <w:pStyle w:val="Textocomentario"/>
      </w:pPr>
      <w:r>
        <w:rPr>
          <w:rStyle w:val="Refdecomentario"/>
        </w:rPr>
        <w:annotationRef/>
      </w:r>
      <w:proofErr w:type="spellStart"/>
      <w:r>
        <w:t>Ponerlo</w:t>
      </w:r>
      <w:proofErr w:type="spellEnd"/>
      <w:r>
        <w:t xml:space="preserve"> en </w:t>
      </w:r>
      <w:proofErr w:type="spellStart"/>
      <w:r>
        <w:t>inglés</w:t>
      </w:r>
      <w:proofErr w:type="spellEnd"/>
      <w:r>
        <w:t xml:space="preserve"> </w:t>
      </w:r>
      <w:proofErr w:type="spellStart"/>
      <w:r>
        <w:t>tb</w:t>
      </w:r>
      <w:proofErr w:type="spellEnd"/>
      <w:r>
        <w:t>?</w:t>
      </w:r>
    </w:p>
  </w:comment>
  <w:comment w:id="338" w:author="Mario Alonso Rodríguez Vigueras" w:date="2017-04-26T11:00:00Z" w:initials="MARV">
    <w:p w14:paraId="43CBAEAC" w14:textId="5DF2BEE8" w:rsidR="000F5D13" w:rsidRPr="006A2442" w:rsidRDefault="000F5D13">
      <w:pPr>
        <w:pStyle w:val="Textocomentario"/>
        <w:rPr>
          <w:lang w:val="es-ES"/>
        </w:rPr>
      </w:pPr>
      <w:r>
        <w:rPr>
          <w:rStyle w:val="Refdecomentario"/>
        </w:rPr>
        <w:annotationRef/>
      </w:r>
      <w:r w:rsidRPr="006A2442">
        <w:rPr>
          <w:lang w:val="es-ES"/>
        </w:rPr>
        <w:t xml:space="preserve">Mariano lo tiene </w:t>
      </w:r>
      <w:proofErr w:type="spellStart"/>
      <w:r w:rsidRPr="006A2442">
        <w:rPr>
          <w:lang w:val="es-ES"/>
        </w:rPr>
        <w:t>com</w:t>
      </w:r>
      <w:proofErr w:type="spellEnd"/>
      <w:r w:rsidRPr="006A2442">
        <w:rPr>
          <w:lang w:val="es-ES"/>
        </w:rPr>
        <w:t xml:space="preserve"> </w:t>
      </w:r>
      <w:proofErr w:type="spellStart"/>
      <w:r w:rsidRPr="006A2442">
        <w:rPr>
          <w:lang w:val="es-ES"/>
        </w:rPr>
        <w:t>mayñusculas</w:t>
      </w:r>
      <w:proofErr w:type="spellEnd"/>
      <w:r w:rsidRPr="006A2442">
        <w:rPr>
          <w:lang w:val="es-ES"/>
        </w:rPr>
        <w:t xml:space="preserve"> y sí puede ser, dado que son CSO</w:t>
      </w:r>
    </w:p>
  </w:comment>
  <w:comment w:id="345" w:author="Mario Alonso Rodríguez Vigueras" w:date="2017-04-26T11:03:00Z" w:initials="MARV">
    <w:p w14:paraId="726D20BD" w14:textId="5A53C907" w:rsidR="000F5D13" w:rsidRPr="006A2442" w:rsidRDefault="000F5D13">
      <w:pPr>
        <w:pStyle w:val="Textocomentario"/>
        <w:rPr>
          <w:lang w:val="es-ES"/>
        </w:rPr>
      </w:pPr>
      <w:r>
        <w:rPr>
          <w:rStyle w:val="Refdecomentario"/>
        </w:rPr>
        <w:annotationRef/>
      </w:r>
      <w:proofErr w:type="spellStart"/>
      <w:r w:rsidRPr="006A2442">
        <w:rPr>
          <w:lang w:val="es-ES"/>
        </w:rPr>
        <w:t>REvisar</w:t>
      </w:r>
      <w:proofErr w:type="spellEnd"/>
      <w:r w:rsidRPr="006A2442">
        <w:rPr>
          <w:lang w:val="es-ES"/>
        </w:rPr>
        <w:t xml:space="preserve"> uso comillas… quizá pongan siempre solo una comilla de cada lado y cursivas?</w:t>
      </w:r>
      <w:r>
        <w:rPr>
          <w:lang w:val="es-ES"/>
        </w:rPr>
        <w:t xml:space="preserve"> Esto pasa bastante en todo el texto</w:t>
      </w:r>
    </w:p>
  </w:comment>
  <w:comment w:id="351" w:author="Mario Alonso Rodríguez Vigueras" w:date="2017-04-26T11:02:00Z" w:initials="MARV">
    <w:p w14:paraId="5A16EF6F" w14:textId="5B540A40" w:rsidR="000F5D13" w:rsidRPr="006A2442" w:rsidRDefault="000F5D13">
      <w:pPr>
        <w:pStyle w:val="Textocomentario"/>
        <w:rPr>
          <w:lang w:val="es-ES"/>
        </w:rPr>
      </w:pPr>
      <w:r>
        <w:rPr>
          <w:rStyle w:val="Refdecomentario"/>
        </w:rPr>
        <w:annotationRef/>
      </w:r>
      <w:r w:rsidRPr="006A2442">
        <w:rPr>
          <w:lang w:val="es-ES"/>
        </w:rPr>
        <w:t xml:space="preserve">FALTA FUENTE DEL TEMA </w:t>
      </w:r>
    </w:p>
  </w:comment>
  <w:comment w:id="361" w:author="Mario Alonso Rodríguez Vigueras" w:date="2017-04-26T11:08:00Z" w:initials="MARV">
    <w:p w14:paraId="67AB887E" w14:textId="28003A39" w:rsidR="000F5D13" w:rsidRPr="009D129D" w:rsidRDefault="000F5D13">
      <w:pPr>
        <w:pStyle w:val="Textocomentario"/>
        <w:rPr>
          <w:lang w:val="es-ES"/>
        </w:rPr>
      </w:pPr>
      <w:r>
        <w:rPr>
          <w:rStyle w:val="Refdecomentario"/>
        </w:rPr>
        <w:annotationRef/>
      </w:r>
      <w:r w:rsidRPr="009D129D">
        <w:rPr>
          <w:lang w:val="es-ES"/>
        </w:rPr>
        <w:t>Esto hay que unificar al resto del Sistema…</w:t>
      </w:r>
    </w:p>
  </w:comment>
  <w:comment w:id="369" w:author="Mario Alonso Rodríguez Vigueras" w:date="2017-04-26T11:12:00Z" w:initials="MARV">
    <w:p w14:paraId="2CD05940" w14:textId="7968FCD5" w:rsidR="000F5D13" w:rsidRPr="00894C6A" w:rsidRDefault="000F5D13">
      <w:pPr>
        <w:pStyle w:val="Textocomentario"/>
        <w:rPr>
          <w:lang w:val="es-ES"/>
        </w:rPr>
      </w:pPr>
      <w:r>
        <w:rPr>
          <w:rStyle w:val="Refdecomentario"/>
        </w:rPr>
        <w:annotationRef/>
      </w:r>
      <w:r w:rsidRPr="00894C6A">
        <w:rPr>
          <w:lang w:val="es-ES"/>
        </w:rPr>
        <w:t xml:space="preserve">Arriba, los nombres de los casos están en </w:t>
      </w:r>
      <w:proofErr w:type="spellStart"/>
      <w:r w:rsidRPr="00894C6A">
        <w:rPr>
          <w:lang w:val="es-ES"/>
        </w:rPr>
        <w:t>cursive</w:t>
      </w:r>
      <w:proofErr w:type="spellEnd"/>
      <w:r w:rsidRPr="00894C6A">
        <w:rPr>
          <w:lang w:val="es-ES"/>
        </w:rPr>
        <w:t xml:space="preserve"> entre “”</w:t>
      </w:r>
    </w:p>
  </w:comment>
  <w:comment w:id="398" w:author="Mario Alonso Rodríguez Vigueras" w:date="2017-04-26T11:22:00Z" w:initials="MARV">
    <w:p w14:paraId="416202B0" w14:textId="6124A9E6" w:rsidR="000F5D13" w:rsidRDefault="000F5D13">
      <w:pPr>
        <w:pStyle w:val="Textocomentario"/>
      </w:pPr>
      <w:r>
        <w:rPr>
          <w:rStyle w:val="Refdecomentario"/>
        </w:rPr>
        <w:annotationRef/>
      </w:r>
      <w:r>
        <w:t>The financing?</w:t>
      </w:r>
    </w:p>
  </w:comment>
  <w:comment w:id="400" w:author="Mario Alonso Rodríguez Vigueras" w:date="2017-04-26T11:23:00Z" w:initials="MARV">
    <w:p w14:paraId="5696C12F" w14:textId="7A4708EC" w:rsidR="000F5D13" w:rsidRDefault="000F5D13">
      <w:pPr>
        <w:pStyle w:val="Textocomentario"/>
      </w:pPr>
      <w:r>
        <w:rPr>
          <w:rStyle w:val="Refdecomentario"/>
        </w:rPr>
        <w:annotationRef/>
      </w:r>
      <w:r>
        <w:t xml:space="preserve">No me </w:t>
      </w:r>
      <w:proofErr w:type="spellStart"/>
      <w:r>
        <w:t>queda</w:t>
      </w:r>
      <w:proofErr w:type="spellEnd"/>
      <w:r>
        <w:t xml:space="preserve"> </w:t>
      </w:r>
      <w:proofErr w:type="spellStart"/>
      <w:r>
        <w:t>claro</w:t>
      </w:r>
      <w:proofErr w:type="spellEnd"/>
    </w:p>
  </w:comment>
  <w:comment w:id="410" w:author="Mario Alonso Rodríguez Vigueras" w:date="2017-04-26T11:29:00Z" w:initials="MARV">
    <w:p w14:paraId="23E669AC" w14:textId="2BDD325C" w:rsidR="000F5D13" w:rsidRPr="00BD59D1" w:rsidRDefault="000F5D13">
      <w:pPr>
        <w:pStyle w:val="Textocomentario"/>
        <w:rPr>
          <w:lang w:val="es-ES"/>
        </w:rPr>
      </w:pPr>
      <w:r>
        <w:rPr>
          <w:rStyle w:val="Refdecomentario"/>
        </w:rPr>
        <w:annotationRef/>
      </w:r>
      <w:r w:rsidRPr="00BD59D1">
        <w:rPr>
          <w:lang w:val="es-ES"/>
        </w:rPr>
        <w:t>Qué sería regional</w:t>
      </w:r>
      <w:r>
        <w:rPr>
          <w:lang w:val="es-ES"/>
        </w:rPr>
        <w:t>? Hasta ahora, LA ha sido la región</w:t>
      </w:r>
    </w:p>
  </w:comment>
  <w:comment w:id="423" w:author="Mario Alonso Rodríguez Vigueras" w:date="2017-04-26T11:32:00Z" w:initials="MARV">
    <w:p w14:paraId="324038D3" w14:textId="2BFBFECD" w:rsidR="000F5D13" w:rsidRDefault="000F5D13">
      <w:pPr>
        <w:pStyle w:val="Textocomentario"/>
      </w:pPr>
      <w:r>
        <w:rPr>
          <w:rStyle w:val="Refdecomentario"/>
        </w:rPr>
        <w:annotationRef/>
      </w:r>
      <w:proofErr w:type="spellStart"/>
      <w:r>
        <w:t>Quién</w:t>
      </w:r>
      <w:proofErr w:type="spellEnd"/>
      <w:r>
        <w:t xml:space="preserve">? La </w:t>
      </w:r>
      <w:proofErr w:type="spellStart"/>
      <w:r>
        <w:t>reforma</w:t>
      </w:r>
      <w:proofErr w:type="spellEnd"/>
      <w:r>
        <w:t>?</w:t>
      </w:r>
    </w:p>
  </w:comment>
  <w:comment w:id="426" w:author="Mario Alonso Rodríguez Vigueras" w:date="2017-04-26T11:33:00Z" w:initials="MARV">
    <w:p w14:paraId="6E6B0D87" w14:textId="08BB9498" w:rsidR="000F5D13" w:rsidRDefault="000F5D13">
      <w:pPr>
        <w:pStyle w:val="Textocomentario"/>
      </w:pPr>
      <w:r>
        <w:rPr>
          <w:rStyle w:val="Refdecomentario"/>
        </w:rPr>
        <w:annotationRef/>
      </w:r>
      <w:proofErr w:type="spellStart"/>
      <w:r>
        <w:t>REvisar</w:t>
      </w:r>
      <w:proofErr w:type="spellEnd"/>
    </w:p>
  </w:comment>
  <w:comment w:id="452" w:author="Mario Alonso Rodríguez Vigueras" w:date="2017-04-26T11:38:00Z" w:initials="MARV">
    <w:p w14:paraId="0EBDB7AF" w14:textId="10FED877" w:rsidR="000F5D13" w:rsidRPr="00324D6D" w:rsidRDefault="000F5D13">
      <w:pPr>
        <w:pStyle w:val="Textocomentario"/>
        <w:rPr>
          <w:lang w:val="es-ES"/>
        </w:rPr>
      </w:pPr>
      <w:r>
        <w:rPr>
          <w:rStyle w:val="Refdecomentario"/>
        </w:rPr>
        <w:annotationRef/>
      </w:r>
      <w:r w:rsidRPr="00324D6D">
        <w:rPr>
          <w:lang w:val="es-ES"/>
        </w:rPr>
        <w:t xml:space="preserve">Parece un poco fuera de lugar. </w:t>
      </w:r>
      <w:r>
        <w:rPr>
          <w:lang w:val="es-ES"/>
        </w:rPr>
        <w:t xml:space="preserve">Quizá ponerlo bajo el </w:t>
      </w:r>
      <w:proofErr w:type="spellStart"/>
      <w:r>
        <w:rPr>
          <w:lang w:val="es-ES"/>
        </w:rPr>
        <w:t>tìtulo</w:t>
      </w:r>
      <w:proofErr w:type="spellEnd"/>
    </w:p>
  </w:comment>
  <w:comment w:id="482" w:author="Mario Alonso Rodríguez Vigueras" w:date="2017-04-26T11:53:00Z" w:initials="MARV">
    <w:p w14:paraId="3EE30255" w14:textId="02102845" w:rsidR="000F5D13" w:rsidRDefault="000F5D13">
      <w:pPr>
        <w:pStyle w:val="Textocomentario"/>
      </w:pPr>
      <w:r>
        <w:rPr>
          <w:rStyle w:val="Refdecomentario"/>
        </w:rPr>
        <w:annotationRef/>
      </w:r>
      <w:proofErr w:type="spellStart"/>
      <w:r>
        <w:t>Falta</w:t>
      </w:r>
      <w:proofErr w:type="spellEnd"/>
      <w:r>
        <w:t xml:space="preserve"> </w:t>
      </w:r>
      <w:proofErr w:type="spellStart"/>
      <w:r>
        <w:t>algo</w:t>
      </w:r>
      <w:proofErr w:type="spellEnd"/>
      <w:r>
        <w:t xml:space="preserve"> </w:t>
      </w:r>
      <w:proofErr w:type="spellStart"/>
      <w:r>
        <w:t>creo</w:t>
      </w:r>
      <w:proofErr w:type="spellEnd"/>
      <w:r>
        <w:t>… hindering? REVISAR</w:t>
      </w:r>
    </w:p>
  </w:comment>
  <w:comment w:id="487" w:author="Mario Alonso Rodríguez Vigueras" w:date="2017-04-26T11:54:00Z" w:initials="MARV">
    <w:p w14:paraId="4DCD00B6" w14:textId="5B1799E6" w:rsidR="000F5D13" w:rsidRDefault="000F5D13">
      <w:pPr>
        <w:pStyle w:val="Textocomentario"/>
      </w:pPr>
      <w:r>
        <w:rPr>
          <w:rStyle w:val="Refdecomentario"/>
        </w:rPr>
        <w:annotationRef/>
      </w:r>
      <w:r>
        <w:t>METER CITA APA</w:t>
      </w:r>
    </w:p>
  </w:comment>
  <w:comment w:id="490" w:author="Mario Alonso Rodríguez Vigueras" w:date="2017-04-26T11:56:00Z" w:initials="MARV">
    <w:p w14:paraId="04E4A62F" w14:textId="26842AB3" w:rsidR="000F5D13" w:rsidRPr="001B54E9" w:rsidRDefault="000F5D13">
      <w:pPr>
        <w:pStyle w:val="Textocomentario"/>
        <w:rPr>
          <w:lang w:val="es-ES"/>
        </w:rPr>
      </w:pPr>
      <w:r>
        <w:rPr>
          <w:rStyle w:val="Refdecomentario"/>
        </w:rPr>
        <w:annotationRef/>
      </w:r>
      <w:r w:rsidRPr="001B54E9">
        <w:rPr>
          <w:lang w:val="es-ES"/>
        </w:rPr>
        <w:t>Quizá entendí mal, pero creo que en el apartado de Argentina se habla bien del anonimato?</w:t>
      </w:r>
    </w:p>
  </w:comment>
  <w:comment w:id="495" w:author="Mario Alonso Rodríguez Vigueras" w:date="2017-04-26T11:57:00Z" w:initials="MARV">
    <w:p w14:paraId="21A40762" w14:textId="04F78D4F" w:rsidR="000F5D13" w:rsidRDefault="000F5D13">
      <w:pPr>
        <w:pStyle w:val="Textocomentario"/>
      </w:pPr>
      <w:r>
        <w:rPr>
          <w:rStyle w:val="Refdecomentario"/>
        </w:rPr>
        <w:annotationRef/>
      </w:r>
      <w:r>
        <w:t>Implement what?</w:t>
      </w:r>
    </w:p>
  </w:comment>
  <w:comment w:id="522" w:author="Mario Alonso Rodríguez Vigueras" w:date="2017-04-26T12:01:00Z" w:initials="MARV">
    <w:p w14:paraId="5E05C072" w14:textId="7A998A7F" w:rsidR="000F5D13" w:rsidRPr="00B22F1E" w:rsidRDefault="000F5D13">
      <w:pPr>
        <w:pStyle w:val="Textocomentario"/>
        <w:rPr>
          <w:lang w:val="es-ES"/>
        </w:rPr>
      </w:pPr>
      <w:r>
        <w:rPr>
          <w:rStyle w:val="Refdecomentario"/>
        </w:rPr>
        <w:annotationRef/>
      </w:r>
      <w:proofErr w:type="spellStart"/>
      <w:r w:rsidRPr="00B22F1E">
        <w:rPr>
          <w:lang w:val="es-ES"/>
        </w:rPr>
        <w:t>Reviser</w:t>
      </w:r>
      <w:proofErr w:type="spellEnd"/>
      <w:r w:rsidRPr="00B22F1E">
        <w:rPr>
          <w:lang w:val="es-ES"/>
        </w:rPr>
        <w:t xml:space="preserve"> cuando se menciona por primera vez y poner el nombre complete </w:t>
      </w:r>
      <w:proofErr w:type="spellStart"/>
      <w:r w:rsidRPr="00B22F1E">
        <w:rPr>
          <w:lang w:val="es-ES"/>
        </w:rPr>
        <w:t>allì</w:t>
      </w:r>
      <w:proofErr w:type="spellEnd"/>
    </w:p>
  </w:comment>
  <w:comment w:id="658" w:author="Mario Alonso Rodríguez Vigueras" w:date="2017-04-26T13:12:00Z" w:initials="MARV">
    <w:p w14:paraId="19588628" w14:textId="00041868" w:rsidR="000F5D13" w:rsidRPr="00AD1815" w:rsidRDefault="000F5D13">
      <w:pPr>
        <w:pStyle w:val="Textocomentario"/>
        <w:rPr>
          <w:lang w:val="es-ES"/>
        </w:rPr>
      </w:pPr>
      <w:r>
        <w:rPr>
          <w:rStyle w:val="Refdecomentario"/>
        </w:rPr>
        <w:annotationRef/>
      </w:r>
      <w:r w:rsidRPr="00AD1815">
        <w:rPr>
          <w:lang w:val="es-ES"/>
        </w:rPr>
        <w:t>No se si vaya en mayúsculas</w:t>
      </w:r>
    </w:p>
  </w:comment>
  <w:comment w:id="745" w:author="Mario Alonso Rodríguez Vigueras" w:date="2017-04-26T13:31:00Z" w:initials="MARV">
    <w:p w14:paraId="1000B51E" w14:textId="47BF5C71" w:rsidR="000F5D13" w:rsidRPr="00C244F1" w:rsidRDefault="000F5D13">
      <w:pPr>
        <w:pStyle w:val="Textocomentario"/>
        <w:rPr>
          <w:lang w:val="es-ES"/>
        </w:rPr>
      </w:pPr>
      <w:r>
        <w:rPr>
          <w:rStyle w:val="Refdecomentario"/>
        </w:rPr>
        <w:annotationRef/>
      </w:r>
      <w:proofErr w:type="spellStart"/>
      <w:r w:rsidRPr="00C244F1">
        <w:rPr>
          <w:lang w:val="es-ES"/>
        </w:rPr>
        <w:t>Reviser</w:t>
      </w:r>
      <w:proofErr w:type="spellEnd"/>
      <w:r w:rsidRPr="00C244F1">
        <w:rPr>
          <w:lang w:val="es-ES"/>
        </w:rPr>
        <w:t xml:space="preserve"> que siempre usen o letras o </w:t>
      </w:r>
      <w:proofErr w:type="spellStart"/>
      <w:r w:rsidRPr="00C244F1">
        <w:rPr>
          <w:lang w:val="es-ES"/>
        </w:rPr>
        <w:t>nùmeros</w:t>
      </w:r>
      <w:proofErr w:type="spellEnd"/>
    </w:p>
  </w:comment>
  <w:comment w:id="762" w:author="Mario Alonso Rodríguez Vigueras" w:date="2017-04-26T13:40:00Z" w:initials="MARV">
    <w:p w14:paraId="1AA4025C" w14:textId="04AE762C" w:rsidR="000F5D13" w:rsidRPr="00B00DAF" w:rsidRDefault="000F5D13">
      <w:pPr>
        <w:pStyle w:val="Textocomentario"/>
        <w:rPr>
          <w:lang w:val="es-ES"/>
        </w:rPr>
      </w:pPr>
      <w:r>
        <w:rPr>
          <w:rStyle w:val="Refdecomentario"/>
        </w:rPr>
        <w:annotationRef/>
      </w:r>
      <w:r w:rsidRPr="00B00DAF">
        <w:rPr>
          <w:lang w:val="es-ES"/>
        </w:rPr>
        <w:t xml:space="preserve">Pondría algo sobre que gastó </w:t>
      </w:r>
      <w:proofErr w:type="spellStart"/>
      <w:r w:rsidRPr="00B00DAF">
        <w:rPr>
          <w:lang w:val="es-ES"/>
        </w:rPr>
        <w:t>super</w:t>
      </w:r>
      <w:proofErr w:type="spellEnd"/>
      <w:r w:rsidRPr="00B00DAF">
        <w:rPr>
          <w:lang w:val="es-ES"/>
        </w:rPr>
        <w:t xml:space="preserve"> poco en </w:t>
      </w:r>
      <w:proofErr w:type="spellStart"/>
      <w:r w:rsidRPr="00B00DAF">
        <w:rPr>
          <w:lang w:val="es-ES"/>
        </w:rPr>
        <w:t>camparación</w:t>
      </w:r>
      <w:proofErr w:type="spellEnd"/>
      <w:r w:rsidRPr="00B00DAF">
        <w:rPr>
          <w:lang w:val="es-ES"/>
        </w:rPr>
        <w:t xml:space="preserve"> a los grandes partidos.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F20AA0" w15:done="0"/>
  <w15:commentEx w15:paraId="2C79A3C6" w15:done="0"/>
  <w15:commentEx w15:paraId="4ABE8D37" w15:done="0"/>
  <w15:commentEx w15:paraId="7613F870" w15:done="0"/>
  <w15:commentEx w15:paraId="10138842" w15:done="0"/>
  <w15:commentEx w15:paraId="0DF8D08F" w15:done="0"/>
  <w15:commentEx w15:paraId="1BCEB211" w15:done="0"/>
  <w15:commentEx w15:paraId="5EFC104E" w15:done="0"/>
  <w15:commentEx w15:paraId="4FE13A9A" w15:done="0"/>
  <w15:commentEx w15:paraId="54DDAE7A" w15:done="0"/>
  <w15:commentEx w15:paraId="10EC5102" w15:done="0"/>
  <w15:commentEx w15:paraId="773018AA" w15:done="0"/>
  <w15:commentEx w15:paraId="286A3665" w15:done="0"/>
  <w15:commentEx w15:paraId="1EB8F530" w15:done="0"/>
  <w15:commentEx w15:paraId="5B4C58D1" w15:done="0"/>
  <w15:commentEx w15:paraId="713329BF" w15:done="0"/>
  <w15:commentEx w15:paraId="663141E1" w15:done="0"/>
  <w15:commentEx w15:paraId="66DF85F3" w15:done="0"/>
  <w15:commentEx w15:paraId="20045699" w15:done="0"/>
  <w15:commentEx w15:paraId="452A705E" w15:done="0"/>
  <w15:commentEx w15:paraId="0F278E47" w15:done="0"/>
  <w15:commentEx w15:paraId="28BC8BF4" w15:done="0"/>
  <w15:commentEx w15:paraId="42DB48E7" w15:done="0"/>
  <w15:commentEx w15:paraId="2445BEC3" w15:done="0"/>
  <w15:commentEx w15:paraId="6486412B" w15:done="0"/>
  <w15:commentEx w15:paraId="5DC1A976" w15:done="0"/>
  <w15:commentEx w15:paraId="71B31E13" w15:done="0"/>
  <w15:commentEx w15:paraId="7B450F83" w15:done="0"/>
  <w15:commentEx w15:paraId="0D7C82DC" w15:done="0"/>
  <w15:commentEx w15:paraId="74D16FA7" w15:done="0"/>
  <w15:commentEx w15:paraId="409289DF" w15:done="0"/>
  <w15:commentEx w15:paraId="1D3857D1" w15:done="0"/>
  <w15:commentEx w15:paraId="548E6CF7" w15:done="0"/>
  <w15:commentEx w15:paraId="60CAFD28" w15:done="0"/>
  <w15:commentEx w15:paraId="7FCBCEB7" w15:done="0"/>
  <w15:commentEx w15:paraId="374FD999" w15:done="0"/>
  <w15:commentEx w15:paraId="3CE5BD1C" w15:done="0"/>
  <w15:commentEx w15:paraId="6B47E4CD" w15:done="0"/>
  <w15:commentEx w15:paraId="0A872E61" w15:done="0"/>
  <w15:commentEx w15:paraId="3D284AD7" w15:done="0"/>
  <w15:commentEx w15:paraId="751761AA" w15:done="0"/>
  <w15:commentEx w15:paraId="5D7126AB" w15:done="0"/>
  <w15:commentEx w15:paraId="52639305" w15:done="0"/>
  <w15:commentEx w15:paraId="7020132F" w15:done="0"/>
  <w15:commentEx w15:paraId="50710B51" w15:done="0"/>
  <w15:commentEx w15:paraId="2E979191" w15:done="0"/>
  <w15:commentEx w15:paraId="58D2EC04" w15:done="0"/>
  <w15:commentEx w15:paraId="1A727862" w15:done="0"/>
  <w15:commentEx w15:paraId="67D2AD43" w15:done="0"/>
  <w15:commentEx w15:paraId="6B709221" w15:done="0"/>
  <w15:commentEx w15:paraId="2966AB26" w15:done="0"/>
  <w15:commentEx w15:paraId="747AD376" w15:done="0"/>
  <w15:commentEx w15:paraId="5717AF66" w15:done="0"/>
  <w15:commentEx w15:paraId="53686057" w15:done="0"/>
  <w15:commentEx w15:paraId="4DFCEB8F" w15:done="0"/>
  <w15:commentEx w15:paraId="1CFE24B5" w15:done="0"/>
  <w15:commentEx w15:paraId="0257415A" w15:done="0"/>
  <w15:commentEx w15:paraId="6F9EF99A" w15:done="0"/>
  <w15:commentEx w15:paraId="4658E333" w15:done="0"/>
  <w15:commentEx w15:paraId="5F7947CA" w15:done="0"/>
  <w15:commentEx w15:paraId="36062AE1" w15:done="0"/>
  <w15:commentEx w15:paraId="0D417213" w15:done="0"/>
  <w15:commentEx w15:paraId="074DCB1D" w15:done="0"/>
  <w15:commentEx w15:paraId="4D0C2A0E" w15:done="0"/>
  <w15:commentEx w15:paraId="6939C54B" w15:done="0"/>
  <w15:commentEx w15:paraId="07831AC2" w15:done="0"/>
  <w15:commentEx w15:paraId="33445A6E" w15:done="0"/>
  <w15:commentEx w15:paraId="3E3A8F39" w15:done="0"/>
  <w15:commentEx w15:paraId="43CBAEAC" w15:done="0"/>
  <w15:commentEx w15:paraId="726D20BD" w15:done="0"/>
  <w15:commentEx w15:paraId="5A16EF6F" w15:done="0"/>
  <w15:commentEx w15:paraId="67AB887E" w15:done="0"/>
  <w15:commentEx w15:paraId="2CD05940" w15:done="0"/>
  <w15:commentEx w15:paraId="416202B0" w15:done="0"/>
  <w15:commentEx w15:paraId="5696C12F" w15:done="0"/>
  <w15:commentEx w15:paraId="23E669AC" w15:done="0"/>
  <w15:commentEx w15:paraId="324038D3" w15:done="0"/>
  <w15:commentEx w15:paraId="6E6B0D87" w15:done="0"/>
  <w15:commentEx w15:paraId="0EBDB7AF" w15:done="0"/>
  <w15:commentEx w15:paraId="3EE30255" w15:done="0"/>
  <w15:commentEx w15:paraId="4DCD00B6" w15:done="0"/>
  <w15:commentEx w15:paraId="04E4A62F" w15:done="0"/>
  <w15:commentEx w15:paraId="21A40762" w15:done="0"/>
  <w15:commentEx w15:paraId="5E05C072" w15:done="0"/>
  <w15:commentEx w15:paraId="19588628" w15:done="0"/>
  <w15:commentEx w15:paraId="1000B51E" w15:done="0"/>
  <w15:commentEx w15:paraId="1AA4025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9437CF" w14:textId="77777777" w:rsidR="000F5D13" w:rsidRDefault="000F5D13" w:rsidP="00634DAD">
      <w:pPr>
        <w:spacing w:after="0" w:line="240" w:lineRule="auto"/>
      </w:pPr>
      <w:r>
        <w:separator/>
      </w:r>
    </w:p>
  </w:endnote>
  <w:endnote w:type="continuationSeparator" w:id="0">
    <w:p w14:paraId="25C9A17B" w14:textId="77777777" w:rsidR="000F5D13" w:rsidRDefault="000F5D13"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Franklin Gothic Book">
    <w:panose1 w:val="020B05030201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Perpetua">
    <w:panose1 w:val="02020502060401020303"/>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0F5D13" w:rsidRDefault="000F5D13"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0F5D13" w:rsidRDefault="000F5D13"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0F5D13" w:rsidRDefault="000F5D13"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06BED">
      <w:rPr>
        <w:rStyle w:val="Nmerodepgina"/>
        <w:noProof/>
      </w:rPr>
      <w:t>56</w:t>
    </w:r>
    <w:r>
      <w:rPr>
        <w:rStyle w:val="Nmerodepgina"/>
      </w:rPr>
      <w:fldChar w:fldCharType="end"/>
    </w:r>
  </w:p>
  <w:p w14:paraId="7F8E84CD" w14:textId="77777777" w:rsidR="000F5D13" w:rsidRDefault="000F5D13"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4E54A0" w14:textId="77777777" w:rsidR="000F5D13" w:rsidRDefault="000F5D13" w:rsidP="00634DAD">
      <w:pPr>
        <w:spacing w:after="0" w:line="240" w:lineRule="auto"/>
      </w:pPr>
      <w:r>
        <w:separator/>
      </w:r>
    </w:p>
  </w:footnote>
  <w:footnote w:type="continuationSeparator" w:id="0">
    <w:p w14:paraId="36A909A4" w14:textId="77777777" w:rsidR="000F5D13" w:rsidRDefault="000F5D13" w:rsidP="00634DAD">
      <w:pPr>
        <w:spacing w:after="0" w:line="240" w:lineRule="auto"/>
      </w:pPr>
      <w:r>
        <w:continuationSeparator/>
      </w:r>
    </w:p>
  </w:footnote>
  <w:footnote w:id="1">
    <w:p w14:paraId="09E67E60" w14:textId="77777777" w:rsidR="000F5D13" w:rsidRPr="00D93194" w:rsidRDefault="000F5D13" w:rsidP="00135E31">
      <w:pPr>
        <w:pStyle w:val="Textonotapie"/>
      </w:pPr>
      <w:r>
        <w:rPr>
          <w:rStyle w:val="Refdenotaalpie"/>
        </w:rPr>
        <w:footnoteRef/>
      </w:r>
      <w:r>
        <w:t xml:space="preserve"> </w:t>
      </w:r>
      <w:r w:rsidRPr="00D93194">
        <w:t>https://www.argentinacompra.gov.ar/prod/onc/p8081/estadisticas/compras.jsp</w:t>
      </w:r>
    </w:p>
  </w:footnote>
  <w:footnote w:id="2">
    <w:p w14:paraId="1E727ABD" w14:textId="77777777" w:rsidR="000F5D13" w:rsidRDefault="000F5D13" w:rsidP="008C51EA">
      <w:pPr>
        <w:spacing w:line="240" w:lineRule="auto"/>
        <w:rPr>
          <w:sz w:val="20"/>
          <w:szCs w:val="20"/>
        </w:rPr>
      </w:pPr>
      <w:r>
        <w:rPr>
          <w:vertAlign w:val="superscript"/>
        </w:rPr>
        <w:footnoteRef/>
      </w:r>
      <w:r>
        <w:rPr>
          <w:sz w:val="20"/>
          <w:szCs w:val="20"/>
        </w:rPr>
        <w:t xml:space="preserve"> </w:t>
      </w:r>
      <w:r>
        <w:t>(</w:t>
      </w:r>
      <w:hyperlink r:id="rId1">
        <w:r>
          <w:rPr>
            <w:color w:val="1155CC"/>
            <w:u w:val="single"/>
          </w:rPr>
          <w:t>https://www.contraloria.cl/portalweb/web/cgr/que-hacemos</w:t>
        </w:r>
      </w:hyperlink>
      <w:r>
        <w:t xml:space="preserve">). </w:t>
      </w:r>
    </w:p>
  </w:footnote>
  <w:footnote w:id="3">
    <w:p w14:paraId="026681AA" w14:textId="77777777" w:rsidR="000F5D13" w:rsidRDefault="000F5D13" w:rsidP="008C51EA">
      <w:pPr>
        <w:spacing w:line="240" w:lineRule="auto"/>
        <w:rPr>
          <w:sz w:val="20"/>
          <w:szCs w:val="20"/>
        </w:rPr>
      </w:pPr>
      <w:r>
        <w:rPr>
          <w:vertAlign w:val="superscript"/>
        </w:rPr>
        <w:footnoteRef/>
      </w:r>
      <w:r>
        <w:rPr>
          <w:sz w:val="20"/>
          <w:szCs w:val="20"/>
        </w:rPr>
        <w:t xml:space="preserve"> </w:t>
      </w:r>
      <w:hyperlink r:id="rId2">
        <w:r>
          <w:rPr>
            <w:color w:val="1155CC"/>
            <w:u w:val="single"/>
          </w:rPr>
          <w:t>http://ciperchile.cl/2015/06/08/asi-murio-en-el-congreso-la-agenda-de-probidad-del-primer-gobierno-de-bachelet/</w:t>
        </w:r>
      </w:hyperlink>
    </w:p>
  </w:footnote>
  <w:footnote w:id="4">
    <w:p w14:paraId="318919AC" w14:textId="77777777" w:rsidR="000F5D13" w:rsidRDefault="000F5D13" w:rsidP="008C51EA">
      <w:pPr>
        <w:spacing w:line="240" w:lineRule="auto"/>
        <w:rPr>
          <w:sz w:val="20"/>
          <w:szCs w:val="20"/>
        </w:rPr>
      </w:pPr>
      <w:r>
        <w:rPr>
          <w:vertAlign w:val="superscript"/>
        </w:rPr>
        <w:footnoteRef/>
      </w:r>
      <w:r>
        <w:rPr>
          <w:sz w:val="20"/>
          <w:szCs w:val="20"/>
        </w:rPr>
        <w:t xml:space="preserve"> IDEA 2014.</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420569"/>
    <w:multiLevelType w:val="hybridMultilevel"/>
    <w:tmpl w:val="36BC1C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7FE2FB8"/>
    <w:multiLevelType w:val="hybridMultilevel"/>
    <w:tmpl w:val="8E803E92"/>
    <w:lvl w:ilvl="0" w:tplc="127EC81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7"/>
  </w:num>
  <w:num w:numId="3">
    <w:abstractNumId w:val="11"/>
  </w:num>
  <w:num w:numId="4">
    <w:abstractNumId w:val="9"/>
  </w:num>
  <w:num w:numId="5">
    <w:abstractNumId w:val="14"/>
    <w:lvlOverride w:ilvl="1">
      <w:lvl w:ilvl="1">
        <w:numFmt w:val="lowerLetter"/>
        <w:lvlText w:val="%2."/>
        <w:lvlJc w:val="left"/>
      </w:lvl>
    </w:lvlOverride>
  </w:num>
  <w:num w:numId="6">
    <w:abstractNumId w:val="15"/>
  </w:num>
  <w:num w:numId="7">
    <w:abstractNumId w:val="6"/>
  </w:num>
  <w:num w:numId="8">
    <w:abstractNumId w:val="12"/>
    <w:lvlOverride w:ilvl="1">
      <w:lvl w:ilvl="1">
        <w:numFmt w:val="lowerLetter"/>
        <w:lvlText w:val="%2."/>
        <w:lvlJc w:val="left"/>
      </w:lvl>
    </w:lvlOverride>
  </w:num>
  <w:num w:numId="9">
    <w:abstractNumId w:val="5"/>
  </w:num>
  <w:num w:numId="10">
    <w:abstractNumId w:val="8"/>
  </w:num>
  <w:num w:numId="11">
    <w:abstractNumId w:val="4"/>
  </w:num>
  <w:num w:numId="12">
    <w:abstractNumId w:val="7"/>
  </w:num>
  <w:num w:numId="13">
    <w:abstractNumId w:val="10"/>
  </w:num>
  <w:num w:numId="14">
    <w:abstractNumId w:val="16"/>
  </w:num>
  <w:num w:numId="15">
    <w:abstractNumId w:val="1"/>
  </w:num>
  <w:num w:numId="16">
    <w:abstractNumId w:val="0"/>
  </w:num>
  <w:num w:numId="17">
    <w:abstractNumId w:val="13"/>
  </w:num>
  <w:num w:numId="18">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Alonso Rodríguez Vigueras">
    <w15:presenceInfo w15:providerId="Windows Live" w15:userId="4cd13d9372222e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01244"/>
    <w:rsid w:val="0000183D"/>
    <w:rsid w:val="000029CF"/>
    <w:rsid w:val="000164A1"/>
    <w:rsid w:val="000165B9"/>
    <w:rsid w:val="000171C2"/>
    <w:rsid w:val="000209BB"/>
    <w:rsid w:val="000210BE"/>
    <w:rsid w:val="00027708"/>
    <w:rsid w:val="000313A4"/>
    <w:rsid w:val="00032A92"/>
    <w:rsid w:val="000343C0"/>
    <w:rsid w:val="000362DF"/>
    <w:rsid w:val="00037B65"/>
    <w:rsid w:val="00044E48"/>
    <w:rsid w:val="00053BBC"/>
    <w:rsid w:val="00056B91"/>
    <w:rsid w:val="000608BD"/>
    <w:rsid w:val="00060E1C"/>
    <w:rsid w:val="00060E5E"/>
    <w:rsid w:val="000610A0"/>
    <w:rsid w:val="00066A05"/>
    <w:rsid w:val="000676EE"/>
    <w:rsid w:val="00073B15"/>
    <w:rsid w:val="000741D1"/>
    <w:rsid w:val="00074998"/>
    <w:rsid w:val="000761A5"/>
    <w:rsid w:val="00085567"/>
    <w:rsid w:val="00085772"/>
    <w:rsid w:val="000909CC"/>
    <w:rsid w:val="00094CE5"/>
    <w:rsid w:val="00095D7F"/>
    <w:rsid w:val="00096456"/>
    <w:rsid w:val="00096E55"/>
    <w:rsid w:val="000A0006"/>
    <w:rsid w:val="000A4833"/>
    <w:rsid w:val="000A56EA"/>
    <w:rsid w:val="000C18E5"/>
    <w:rsid w:val="000C1D3D"/>
    <w:rsid w:val="000D547A"/>
    <w:rsid w:val="000D64D8"/>
    <w:rsid w:val="000D6A70"/>
    <w:rsid w:val="000E5236"/>
    <w:rsid w:val="000E57F0"/>
    <w:rsid w:val="000F5D13"/>
    <w:rsid w:val="00103FD7"/>
    <w:rsid w:val="00105E42"/>
    <w:rsid w:val="00105E50"/>
    <w:rsid w:val="001065BC"/>
    <w:rsid w:val="00107E28"/>
    <w:rsid w:val="001110F3"/>
    <w:rsid w:val="00113C61"/>
    <w:rsid w:val="00117E4A"/>
    <w:rsid w:val="00120531"/>
    <w:rsid w:val="001209A1"/>
    <w:rsid w:val="00123360"/>
    <w:rsid w:val="00124D60"/>
    <w:rsid w:val="00126214"/>
    <w:rsid w:val="00126542"/>
    <w:rsid w:val="00130401"/>
    <w:rsid w:val="00135E31"/>
    <w:rsid w:val="0013778B"/>
    <w:rsid w:val="001533B0"/>
    <w:rsid w:val="001578F7"/>
    <w:rsid w:val="00160AB3"/>
    <w:rsid w:val="001635AD"/>
    <w:rsid w:val="0016654A"/>
    <w:rsid w:val="0016679B"/>
    <w:rsid w:val="001706A1"/>
    <w:rsid w:val="00170E11"/>
    <w:rsid w:val="0017651B"/>
    <w:rsid w:val="00177EB0"/>
    <w:rsid w:val="00181744"/>
    <w:rsid w:val="00181766"/>
    <w:rsid w:val="00184643"/>
    <w:rsid w:val="001A0EBE"/>
    <w:rsid w:val="001A17B6"/>
    <w:rsid w:val="001A441D"/>
    <w:rsid w:val="001B1243"/>
    <w:rsid w:val="001B1624"/>
    <w:rsid w:val="001B54E9"/>
    <w:rsid w:val="001B5E47"/>
    <w:rsid w:val="001B5E55"/>
    <w:rsid w:val="001C0B51"/>
    <w:rsid w:val="001C2DC1"/>
    <w:rsid w:val="001C51B6"/>
    <w:rsid w:val="001C612E"/>
    <w:rsid w:val="001C6E3E"/>
    <w:rsid w:val="001C71C5"/>
    <w:rsid w:val="001C7F49"/>
    <w:rsid w:val="001D11A0"/>
    <w:rsid w:val="001D37D1"/>
    <w:rsid w:val="001D5A04"/>
    <w:rsid w:val="001E1D64"/>
    <w:rsid w:val="001E571C"/>
    <w:rsid w:val="001E7623"/>
    <w:rsid w:val="001F438F"/>
    <w:rsid w:val="001F6B6C"/>
    <w:rsid w:val="001F6EFA"/>
    <w:rsid w:val="002006D1"/>
    <w:rsid w:val="0020478F"/>
    <w:rsid w:val="002057A0"/>
    <w:rsid w:val="00206BED"/>
    <w:rsid w:val="00206F9C"/>
    <w:rsid w:val="0020729D"/>
    <w:rsid w:val="00213B52"/>
    <w:rsid w:val="00215BDE"/>
    <w:rsid w:val="0021786A"/>
    <w:rsid w:val="002206E3"/>
    <w:rsid w:val="00220858"/>
    <w:rsid w:val="002313FA"/>
    <w:rsid w:val="00233976"/>
    <w:rsid w:val="00234F2A"/>
    <w:rsid w:val="00236EA1"/>
    <w:rsid w:val="00237692"/>
    <w:rsid w:val="0024031B"/>
    <w:rsid w:val="00246E1F"/>
    <w:rsid w:val="00246E62"/>
    <w:rsid w:val="002533BC"/>
    <w:rsid w:val="00253F03"/>
    <w:rsid w:val="0025540E"/>
    <w:rsid w:val="00261333"/>
    <w:rsid w:val="00262A21"/>
    <w:rsid w:val="00270527"/>
    <w:rsid w:val="00270B25"/>
    <w:rsid w:val="00272B78"/>
    <w:rsid w:val="00276C6C"/>
    <w:rsid w:val="00280627"/>
    <w:rsid w:val="00283CA7"/>
    <w:rsid w:val="00284F4A"/>
    <w:rsid w:val="00285D83"/>
    <w:rsid w:val="00286E81"/>
    <w:rsid w:val="0029028A"/>
    <w:rsid w:val="00291DD9"/>
    <w:rsid w:val="00293B58"/>
    <w:rsid w:val="002970B2"/>
    <w:rsid w:val="002A0718"/>
    <w:rsid w:val="002A1FF2"/>
    <w:rsid w:val="002A5AB8"/>
    <w:rsid w:val="002B2535"/>
    <w:rsid w:val="002B2D71"/>
    <w:rsid w:val="002B63FD"/>
    <w:rsid w:val="002C1AAB"/>
    <w:rsid w:val="002C3C3D"/>
    <w:rsid w:val="002C6A73"/>
    <w:rsid w:val="002C6E6B"/>
    <w:rsid w:val="002C7108"/>
    <w:rsid w:val="002D0551"/>
    <w:rsid w:val="002D07B8"/>
    <w:rsid w:val="002D41F6"/>
    <w:rsid w:val="002D5C81"/>
    <w:rsid w:val="002D6985"/>
    <w:rsid w:val="002D6DBD"/>
    <w:rsid w:val="002E2B5A"/>
    <w:rsid w:val="002E689F"/>
    <w:rsid w:val="002F181B"/>
    <w:rsid w:val="002F68D4"/>
    <w:rsid w:val="003012EE"/>
    <w:rsid w:val="00301355"/>
    <w:rsid w:val="00301C17"/>
    <w:rsid w:val="00305AA2"/>
    <w:rsid w:val="00312A9D"/>
    <w:rsid w:val="00314293"/>
    <w:rsid w:val="00314CF7"/>
    <w:rsid w:val="00316F51"/>
    <w:rsid w:val="00320665"/>
    <w:rsid w:val="00324D6D"/>
    <w:rsid w:val="0032588C"/>
    <w:rsid w:val="00325E9A"/>
    <w:rsid w:val="0032745D"/>
    <w:rsid w:val="00327B87"/>
    <w:rsid w:val="0033583B"/>
    <w:rsid w:val="00335934"/>
    <w:rsid w:val="003444FD"/>
    <w:rsid w:val="00345206"/>
    <w:rsid w:val="00350B6D"/>
    <w:rsid w:val="00354A71"/>
    <w:rsid w:val="00360BA3"/>
    <w:rsid w:val="00362420"/>
    <w:rsid w:val="0036375A"/>
    <w:rsid w:val="0036580E"/>
    <w:rsid w:val="00367D3F"/>
    <w:rsid w:val="00372DA1"/>
    <w:rsid w:val="0037379D"/>
    <w:rsid w:val="00376656"/>
    <w:rsid w:val="0037783B"/>
    <w:rsid w:val="00382CDD"/>
    <w:rsid w:val="0038310F"/>
    <w:rsid w:val="00384AB1"/>
    <w:rsid w:val="00385625"/>
    <w:rsid w:val="003871F5"/>
    <w:rsid w:val="0039042B"/>
    <w:rsid w:val="003A04B7"/>
    <w:rsid w:val="003B28EC"/>
    <w:rsid w:val="003C217A"/>
    <w:rsid w:val="003C56A0"/>
    <w:rsid w:val="003C674C"/>
    <w:rsid w:val="003C678B"/>
    <w:rsid w:val="003E0877"/>
    <w:rsid w:val="003E4A89"/>
    <w:rsid w:val="003E4D20"/>
    <w:rsid w:val="00403BD3"/>
    <w:rsid w:val="00404839"/>
    <w:rsid w:val="00407EBA"/>
    <w:rsid w:val="00410B3D"/>
    <w:rsid w:val="00413D10"/>
    <w:rsid w:val="004207CA"/>
    <w:rsid w:val="00422280"/>
    <w:rsid w:val="0042382B"/>
    <w:rsid w:val="00425261"/>
    <w:rsid w:val="0042562D"/>
    <w:rsid w:val="0042602E"/>
    <w:rsid w:val="00426A55"/>
    <w:rsid w:val="004278DA"/>
    <w:rsid w:val="00427A8E"/>
    <w:rsid w:val="0043248A"/>
    <w:rsid w:val="004356D3"/>
    <w:rsid w:val="004411CC"/>
    <w:rsid w:val="0045214E"/>
    <w:rsid w:val="00465199"/>
    <w:rsid w:val="00473795"/>
    <w:rsid w:val="00473F4D"/>
    <w:rsid w:val="004845DA"/>
    <w:rsid w:val="00484B9F"/>
    <w:rsid w:val="00494986"/>
    <w:rsid w:val="00497741"/>
    <w:rsid w:val="004A222F"/>
    <w:rsid w:val="004A24C7"/>
    <w:rsid w:val="004A4896"/>
    <w:rsid w:val="004A4DF9"/>
    <w:rsid w:val="004B2E14"/>
    <w:rsid w:val="004B6224"/>
    <w:rsid w:val="004C1753"/>
    <w:rsid w:val="004C5985"/>
    <w:rsid w:val="004D031B"/>
    <w:rsid w:val="004D0606"/>
    <w:rsid w:val="004D284D"/>
    <w:rsid w:val="004E47FA"/>
    <w:rsid w:val="004E5C6F"/>
    <w:rsid w:val="004E5CC0"/>
    <w:rsid w:val="004E5D17"/>
    <w:rsid w:val="004E6061"/>
    <w:rsid w:val="004E7907"/>
    <w:rsid w:val="004F5467"/>
    <w:rsid w:val="005054A0"/>
    <w:rsid w:val="0050658B"/>
    <w:rsid w:val="005112D8"/>
    <w:rsid w:val="0052277A"/>
    <w:rsid w:val="00524A21"/>
    <w:rsid w:val="005327AF"/>
    <w:rsid w:val="00534884"/>
    <w:rsid w:val="00535B17"/>
    <w:rsid w:val="00536657"/>
    <w:rsid w:val="00540B31"/>
    <w:rsid w:val="005444AA"/>
    <w:rsid w:val="00547EA2"/>
    <w:rsid w:val="00550063"/>
    <w:rsid w:val="0055092D"/>
    <w:rsid w:val="005607E7"/>
    <w:rsid w:val="005632D4"/>
    <w:rsid w:val="0056395C"/>
    <w:rsid w:val="005653A6"/>
    <w:rsid w:val="005679E5"/>
    <w:rsid w:val="00574840"/>
    <w:rsid w:val="00575723"/>
    <w:rsid w:val="00575B1D"/>
    <w:rsid w:val="00577FF3"/>
    <w:rsid w:val="00580B9E"/>
    <w:rsid w:val="00581006"/>
    <w:rsid w:val="0058348C"/>
    <w:rsid w:val="00584B0F"/>
    <w:rsid w:val="0059121C"/>
    <w:rsid w:val="0059327F"/>
    <w:rsid w:val="00593A4A"/>
    <w:rsid w:val="00596ACC"/>
    <w:rsid w:val="00597748"/>
    <w:rsid w:val="005A1B81"/>
    <w:rsid w:val="005A2BE1"/>
    <w:rsid w:val="005A3777"/>
    <w:rsid w:val="005A5350"/>
    <w:rsid w:val="005B0522"/>
    <w:rsid w:val="005B5634"/>
    <w:rsid w:val="005B5696"/>
    <w:rsid w:val="005B6108"/>
    <w:rsid w:val="005B61A8"/>
    <w:rsid w:val="005C1E81"/>
    <w:rsid w:val="005C4CA2"/>
    <w:rsid w:val="005C6730"/>
    <w:rsid w:val="005C6B3B"/>
    <w:rsid w:val="005C7767"/>
    <w:rsid w:val="005D24DE"/>
    <w:rsid w:val="005D33EC"/>
    <w:rsid w:val="005E76ED"/>
    <w:rsid w:val="005F0102"/>
    <w:rsid w:val="005F0F35"/>
    <w:rsid w:val="005F1FA4"/>
    <w:rsid w:val="005F76E1"/>
    <w:rsid w:val="00606778"/>
    <w:rsid w:val="00607314"/>
    <w:rsid w:val="00607B7B"/>
    <w:rsid w:val="006165DA"/>
    <w:rsid w:val="006232B9"/>
    <w:rsid w:val="00625EC1"/>
    <w:rsid w:val="006271F8"/>
    <w:rsid w:val="00630C73"/>
    <w:rsid w:val="00631094"/>
    <w:rsid w:val="0063447F"/>
    <w:rsid w:val="006348D6"/>
    <w:rsid w:val="00634DAD"/>
    <w:rsid w:val="0063713F"/>
    <w:rsid w:val="0064100C"/>
    <w:rsid w:val="0064318A"/>
    <w:rsid w:val="0064405A"/>
    <w:rsid w:val="00647A4D"/>
    <w:rsid w:val="006579AD"/>
    <w:rsid w:val="00661069"/>
    <w:rsid w:val="00672B05"/>
    <w:rsid w:val="00677DBE"/>
    <w:rsid w:val="0068155E"/>
    <w:rsid w:val="00683260"/>
    <w:rsid w:val="00684DE9"/>
    <w:rsid w:val="00693159"/>
    <w:rsid w:val="0069540B"/>
    <w:rsid w:val="006979C0"/>
    <w:rsid w:val="006A1227"/>
    <w:rsid w:val="006A2442"/>
    <w:rsid w:val="006A2913"/>
    <w:rsid w:val="006A4C7F"/>
    <w:rsid w:val="006A4D01"/>
    <w:rsid w:val="006A697A"/>
    <w:rsid w:val="006A727D"/>
    <w:rsid w:val="006B317A"/>
    <w:rsid w:val="006D1266"/>
    <w:rsid w:val="006D686E"/>
    <w:rsid w:val="006E7405"/>
    <w:rsid w:val="006F3E49"/>
    <w:rsid w:val="006F6A66"/>
    <w:rsid w:val="006F7DE7"/>
    <w:rsid w:val="0070168E"/>
    <w:rsid w:val="00705059"/>
    <w:rsid w:val="007119EB"/>
    <w:rsid w:val="0071244B"/>
    <w:rsid w:val="00713B35"/>
    <w:rsid w:val="00713E0D"/>
    <w:rsid w:val="00714972"/>
    <w:rsid w:val="007206BD"/>
    <w:rsid w:val="007225B3"/>
    <w:rsid w:val="00723433"/>
    <w:rsid w:val="00731A78"/>
    <w:rsid w:val="00731CC8"/>
    <w:rsid w:val="00731D89"/>
    <w:rsid w:val="00732C8B"/>
    <w:rsid w:val="00737D8A"/>
    <w:rsid w:val="00741030"/>
    <w:rsid w:val="00746847"/>
    <w:rsid w:val="007506EA"/>
    <w:rsid w:val="007517AB"/>
    <w:rsid w:val="00755FB4"/>
    <w:rsid w:val="007604CB"/>
    <w:rsid w:val="007628A4"/>
    <w:rsid w:val="00762AB1"/>
    <w:rsid w:val="00764DF6"/>
    <w:rsid w:val="00766821"/>
    <w:rsid w:val="00767120"/>
    <w:rsid w:val="007705A9"/>
    <w:rsid w:val="00773D65"/>
    <w:rsid w:val="00774EFF"/>
    <w:rsid w:val="00776AEF"/>
    <w:rsid w:val="007837F5"/>
    <w:rsid w:val="0078423F"/>
    <w:rsid w:val="00787CF8"/>
    <w:rsid w:val="007A01FD"/>
    <w:rsid w:val="007A154D"/>
    <w:rsid w:val="007A1663"/>
    <w:rsid w:val="007B0039"/>
    <w:rsid w:val="007B1F10"/>
    <w:rsid w:val="007B3853"/>
    <w:rsid w:val="007B51F2"/>
    <w:rsid w:val="007C0039"/>
    <w:rsid w:val="007C167F"/>
    <w:rsid w:val="007C403F"/>
    <w:rsid w:val="007C7C87"/>
    <w:rsid w:val="007D3F26"/>
    <w:rsid w:val="007E4DF4"/>
    <w:rsid w:val="007E5826"/>
    <w:rsid w:val="007E75A0"/>
    <w:rsid w:val="007F47B1"/>
    <w:rsid w:val="007F6636"/>
    <w:rsid w:val="007F6F1E"/>
    <w:rsid w:val="007F759B"/>
    <w:rsid w:val="00800968"/>
    <w:rsid w:val="0080161E"/>
    <w:rsid w:val="00805744"/>
    <w:rsid w:val="00811554"/>
    <w:rsid w:val="008130D8"/>
    <w:rsid w:val="008136B9"/>
    <w:rsid w:val="00814928"/>
    <w:rsid w:val="00815321"/>
    <w:rsid w:val="008169D5"/>
    <w:rsid w:val="0082309F"/>
    <w:rsid w:val="00823665"/>
    <w:rsid w:val="00826E28"/>
    <w:rsid w:val="00827BF9"/>
    <w:rsid w:val="008329C1"/>
    <w:rsid w:val="00835315"/>
    <w:rsid w:val="00843E69"/>
    <w:rsid w:val="008456EF"/>
    <w:rsid w:val="00846AE5"/>
    <w:rsid w:val="00847F17"/>
    <w:rsid w:val="008529F1"/>
    <w:rsid w:val="00854ECF"/>
    <w:rsid w:val="008569A4"/>
    <w:rsid w:val="008573A7"/>
    <w:rsid w:val="00866ABF"/>
    <w:rsid w:val="00867E3A"/>
    <w:rsid w:val="00870584"/>
    <w:rsid w:val="0087185C"/>
    <w:rsid w:val="00872B8B"/>
    <w:rsid w:val="00881C4B"/>
    <w:rsid w:val="00885E4B"/>
    <w:rsid w:val="00890A87"/>
    <w:rsid w:val="00891728"/>
    <w:rsid w:val="008918F0"/>
    <w:rsid w:val="00892F4A"/>
    <w:rsid w:val="00894C6A"/>
    <w:rsid w:val="00894F44"/>
    <w:rsid w:val="00897EFF"/>
    <w:rsid w:val="008A0C5A"/>
    <w:rsid w:val="008A27CA"/>
    <w:rsid w:val="008B2E07"/>
    <w:rsid w:val="008C51EA"/>
    <w:rsid w:val="008D5736"/>
    <w:rsid w:val="008E1B4F"/>
    <w:rsid w:val="008E1EAF"/>
    <w:rsid w:val="008E26FF"/>
    <w:rsid w:val="008E6493"/>
    <w:rsid w:val="008E6B6E"/>
    <w:rsid w:val="008F03AA"/>
    <w:rsid w:val="008F14D8"/>
    <w:rsid w:val="008F14F2"/>
    <w:rsid w:val="008F2416"/>
    <w:rsid w:val="00900A2B"/>
    <w:rsid w:val="00901003"/>
    <w:rsid w:val="00903457"/>
    <w:rsid w:val="00906AA5"/>
    <w:rsid w:val="00911BDA"/>
    <w:rsid w:val="00912430"/>
    <w:rsid w:val="00914C79"/>
    <w:rsid w:val="00920370"/>
    <w:rsid w:val="009218E7"/>
    <w:rsid w:val="00925DD2"/>
    <w:rsid w:val="0092640B"/>
    <w:rsid w:val="00933485"/>
    <w:rsid w:val="009357F2"/>
    <w:rsid w:val="009364A7"/>
    <w:rsid w:val="00940565"/>
    <w:rsid w:val="00942D52"/>
    <w:rsid w:val="00947119"/>
    <w:rsid w:val="00953C41"/>
    <w:rsid w:val="009547A4"/>
    <w:rsid w:val="00956EFB"/>
    <w:rsid w:val="00956F35"/>
    <w:rsid w:val="0096189B"/>
    <w:rsid w:val="00966A8D"/>
    <w:rsid w:val="00972D8F"/>
    <w:rsid w:val="00974C7C"/>
    <w:rsid w:val="009758E5"/>
    <w:rsid w:val="009804DA"/>
    <w:rsid w:val="00981021"/>
    <w:rsid w:val="00981FB7"/>
    <w:rsid w:val="00986AEC"/>
    <w:rsid w:val="009905BC"/>
    <w:rsid w:val="00992358"/>
    <w:rsid w:val="00995098"/>
    <w:rsid w:val="009A2798"/>
    <w:rsid w:val="009B0681"/>
    <w:rsid w:val="009B082D"/>
    <w:rsid w:val="009B652D"/>
    <w:rsid w:val="009C37F1"/>
    <w:rsid w:val="009D129D"/>
    <w:rsid w:val="009D447B"/>
    <w:rsid w:val="009D4FFC"/>
    <w:rsid w:val="009D5C06"/>
    <w:rsid w:val="009D5E10"/>
    <w:rsid w:val="009D6565"/>
    <w:rsid w:val="009D77A5"/>
    <w:rsid w:val="009E1AE1"/>
    <w:rsid w:val="009E2C38"/>
    <w:rsid w:val="009E4D76"/>
    <w:rsid w:val="009F1595"/>
    <w:rsid w:val="009F305B"/>
    <w:rsid w:val="009F4120"/>
    <w:rsid w:val="00A01F18"/>
    <w:rsid w:val="00A02862"/>
    <w:rsid w:val="00A035FF"/>
    <w:rsid w:val="00A03C9A"/>
    <w:rsid w:val="00A05F78"/>
    <w:rsid w:val="00A2655B"/>
    <w:rsid w:val="00A3123F"/>
    <w:rsid w:val="00A325B0"/>
    <w:rsid w:val="00A33725"/>
    <w:rsid w:val="00A33C4A"/>
    <w:rsid w:val="00A4223D"/>
    <w:rsid w:val="00A439A8"/>
    <w:rsid w:val="00A46925"/>
    <w:rsid w:val="00A46C7B"/>
    <w:rsid w:val="00A50901"/>
    <w:rsid w:val="00A54A5B"/>
    <w:rsid w:val="00A6042C"/>
    <w:rsid w:val="00A623FE"/>
    <w:rsid w:val="00A6343C"/>
    <w:rsid w:val="00A66676"/>
    <w:rsid w:val="00A668E4"/>
    <w:rsid w:val="00A70036"/>
    <w:rsid w:val="00A74A3F"/>
    <w:rsid w:val="00A75B70"/>
    <w:rsid w:val="00A8462F"/>
    <w:rsid w:val="00A85369"/>
    <w:rsid w:val="00A909D6"/>
    <w:rsid w:val="00A966EC"/>
    <w:rsid w:val="00AA386D"/>
    <w:rsid w:val="00AA6A9D"/>
    <w:rsid w:val="00AB094E"/>
    <w:rsid w:val="00AB1189"/>
    <w:rsid w:val="00AB2717"/>
    <w:rsid w:val="00AB4D62"/>
    <w:rsid w:val="00AB5D64"/>
    <w:rsid w:val="00AC29EB"/>
    <w:rsid w:val="00AC2DFE"/>
    <w:rsid w:val="00AC5377"/>
    <w:rsid w:val="00AC66FB"/>
    <w:rsid w:val="00AC6A0C"/>
    <w:rsid w:val="00AD1815"/>
    <w:rsid w:val="00AE1636"/>
    <w:rsid w:val="00AE2970"/>
    <w:rsid w:val="00AE3E5B"/>
    <w:rsid w:val="00AF0960"/>
    <w:rsid w:val="00AF6E52"/>
    <w:rsid w:val="00B00A23"/>
    <w:rsid w:val="00B00DAF"/>
    <w:rsid w:val="00B22F1E"/>
    <w:rsid w:val="00B234AC"/>
    <w:rsid w:val="00B23DEE"/>
    <w:rsid w:val="00B265C0"/>
    <w:rsid w:val="00B3455C"/>
    <w:rsid w:val="00B3486A"/>
    <w:rsid w:val="00B42EFE"/>
    <w:rsid w:val="00B46A84"/>
    <w:rsid w:val="00B5039E"/>
    <w:rsid w:val="00B5272B"/>
    <w:rsid w:val="00B55065"/>
    <w:rsid w:val="00B575D4"/>
    <w:rsid w:val="00B57B12"/>
    <w:rsid w:val="00B57BF8"/>
    <w:rsid w:val="00B61ADA"/>
    <w:rsid w:val="00B6242E"/>
    <w:rsid w:val="00B62E04"/>
    <w:rsid w:val="00B64CFF"/>
    <w:rsid w:val="00B657EC"/>
    <w:rsid w:val="00B66F5F"/>
    <w:rsid w:val="00B7668F"/>
    <w:rsid w:val="00B76BC2"/>
    <w:rsid w:val="00B77C6E"/>
    <w:rsid w:val="00B83398"/>
    <w:rsid w:val="00B834F1"/>
    <w:rsid w:val="00B84281"/>
    <w:rsid w:val="00B84858"/>
    <w:rsid w:val="00B84946"/>
    <w:rsid w:val="00B85C4D"/>
    <w:rsid w:val="00B933C3"/>
    <w:rsid w:val="00B95B66"/>
    <w:rsid w:val="00BA64FA"/>
    <w:rsid w:val="00BB06A0"/>
    <w:rsid w:val="00BB260B"/>
    <w:rsid w:val="00BB7D48"/>
    <w:rsid w:val="00BC2E75"/>
    <w:rsid w:val="00BD1FAB"/>
    <w:rsid w:val="00BD2DA1"/>
    <w:rsid w:val="00BD2DE7"/>
    <w:rsid w:val="00BD2F70"/>
    <w:rsid w:val="00BD366D"/>
    <w:rsid w:val="00BD59D1"/>
    <w:rsid w:val="00BE12E5"/>
    <w:rsid w:val="00BF09A8"/>
    <w:rsid w:val="00BF0AF6"/>
    <w:rsid w:val="00BF2630"/>
    <w:rsid w:val="00BF3E67"/>
    <w:rsid w:val="00BF434E"/>
    <w:rsid w:val="00BF69C4"/>
    <w:rsid w:val="00C05F5A"/>
    <w:rsid w:val="00C06870"/>
    <w:rsid w:val="00C07212"/>
    <w:rsid w:val="00C129C9"/>
    <w:rsid w:val="00C2010A"/>
    <w:rsid w:val="00C2306A"/>
    <w:rsid w:val="00C244F1"/>
    <w:rsid w:val="00C25E6E"/>
    <w:rsid w:val="00C277B4"/>
    <w:rsid w:val="00C3049E"/>
    <w:rsid w:val="00C30F33"/>
    <w:rsid w:val="00C363D1"/>
    <w:rsid w:val="00C44F77"/>
    <w:rsid w:val="00C46729"/>
    <w:rsid w:val="00C507A6"/>
    <w:rsid w:val="00C53425"/>
    <w:rsid w:val="00C534EC"/>
    <w:rsid w:val="00C71C79"/>
    <w:rsid w:val="00C75AF4"/>
    <w:rsid w:val="00C765B5"/>
    <w:rsid w:val="00C80313"/>
    <w:rsid w:val="00C82997"/>
    <w:rsid w:val="00C84D17"/>
    <w:rsid w:val="00C91309"/>
    <w:rsid w:val="00C923CB"/>
    <w:rsid w:val="00CA2C86"/>
    <w:rsid w:val="00CA4926"/>
    <w:rsid w:val="00CA517B"/>
    <w:rsid w:val="00CA6898"/>
    <w:rsid w:val="00CA7D2A"/>
    <w:rsid w:val="00CB077E"/>
    <w:rsid w:val="00CB3AEA"/>
    <w:rsid w:val="00CB7189"/>
    <w:rsid w:val="00CC5A1F"/>
    <w:rsid w:val="00CC5D2C"/>
    <w:rsid w:val="00CD0785"/>
    <w:rsid w:val="00CD1067"/>
    <w:rsid w:val="00CD4245"/>
    <w:rsid w:val="00CE4160"/>
    <w:rsid w:val="00CE576A"/>
    <w:rsid w:val="00CE5FE3"/>
    <w:rsid w:val="00D00E35"/>
    <w:rsid w:val="00D03F4C"/>
    <w:rsid w:val="00D20503"/>
    <w:rsid w:val="00D212A8"/>
    <w:rsid w:val="00D270B9"/>
    <w:rsid w:val="00D27B7F"/>
    <w:rsid w:val="00D3504A"/>
    <w:rsid w:val="00D4030D"/>
    <w:rsid w:val="00D4194D"/>
    <w:rsid w:val="00D47BFD"/>
    <w:rsid w:val="00D5499A"/>
    <w:rsid w:val="00D54B91"/>
    <w:rsid w:val="00D5775E"/>
    <w:rsid w:val="00D57E6E"/>
    <w:rsid w:val="00D645FE"/>
    <w:rsid w:val="00D656B1"/>
    <w:rsid w:val="00D72354"/>
    <w:rsid w:val="00D736E2"/>
    <w:rsid w:val="00D7576D"/>
    <w:rsid w:val="00D77FC4"/>
    <w:rsid w:val="00D80AD2"/>
    <w:rsid w:val="00D83C0C"/>
    <w:rsid w:val="00D84003"/>
    <w:rsid w:val="00D922A2"/>
    <w:rsid w:val="00D97A73"/>
    <w:rsid w:val="00DA0B92"/>
    <w:rsid w:val="00DA3662"/>
    <w:rsid w:val="00DA5DB8"/>
    <w:rsid w:val="00DA6075"/>
    <w:rsid w:val="00DB58AB"/>
    <w:rsid w:val="00DB7E9C"/>
    <w:rsid w:val="00DC47FE"/>
    <w:rsid w:val="00DC5888"/>
    <w:rsid w:val="00DD0FA9"/>
    <w:rsid w:val="00DD11C7"/>
    <w:rsid w:val="00DD3205"/>
    <w:rsid w:val="00DD6FF9"/>
    <w:rsid w:val="00DD7CF1"/>
    <w:rsid w:val="00DE5786"/>
    <w:rsid w:val="00DE5831"/>
    <w:rsid w:val="00DE6CB8"/>
    <w:rsid w:val="00DF3A80"/>
    <w:rsid w:val="00DF7D12"/>
    <w:rsid w:val="00E03F76"/>
    <w:rsid w:val="00E050CF"/>
    <w:rsid w:val="00E05C2E"/>
    <w:rsid w:val="00E06609"/>
    <w:rsid w:val="00E06B75"/>
    <w:rsid w:val="00E11601"/>
    <w:rsid w:val="00E122A2"/>
    <w:rsid w:val="00E12751"/>
    <w:rsid w:val="00E13FE1"/>
    <w:rsid w:val="00E141F7"/>
    <w:rsid w:val="00E15624"/>
    <w:rsid w:val="00E30FEF"/>
    <w:rsid w:val="00E3110F"/>
    <w:rsid w:val="00E32EE8"/>
    <w:rsid w:val="00E34750"/>
    <w:rsid w:val="00E34D84"/>
    <w:rsid w:val="00E36FA8"/>
    <w:rsid w:val="00E40640"/>
    <w:rsid w:val="00E41CA1"/>
    <w:rsid w:val="00E42041"/>
    <w:rsid w:val="00E426D5"/>
    <w:rsid w:val="00E42E95"/>
    <w:rsid w:val="00E43971"/>
    <w:rsid w:val="00E44726"/>
    <w:rsid w:val="00E518BC"/>
    <w:rsid w:val="00E52D82"/>
    <w:rsid w:val="00E549CE"/>
    <w:rsid w:val="00E566F0"/>
    <w:rsid w:val="00E56CFC"/>
    <w:rsid w:val="00E611CB"/>
    <w:rsid w:val="00E619E2"/>
    <w:rsid w:val="00E63D11"/>
    <w:rsid w:val="00E644F8"/>
    <w:rsid w:val="00E64D95"/>
    <w:rsid w:val="00E65C8E"/>
    <w:rsid w:val="00E65E53"/>
    <w:rsid w:val="00E74127"/>
    <w:rsid w:val="00E759B3"/>
    <w:rsid w:val="00E762E7"/>
    <w:rsid w:val="00E800B8"/>
    <w:rsid w:val="00E834C2"/>
    <w:rsid w:val="00E83703"/>
    <w:rsid w:val="00E83E27"/>
    <w:rsid w:val="00E86E84"/>
    <w:rsid w:val="00E90AFB"/>
    <w:rsid w:val="00E92E1D"/>
    <w:rsid w:val="00E948F6"/>
    <w:rsid w:val="00EA125C"/>
    <w:rsid w:val="00EA2909"/>
    <w:rsid w:val="00EA2D0B"/>
    <w:rsid w:val="00EA480B"/>
    <w:rsid w:val="00EA5785"/>
    <w:rsid w:val="00EA7343"/>
    <w:rsid w:val="00EB077A"/>
    <w:rsid w:val="00EB3103"/>
    <w:rsid w:val="00EB4101"/>
    <w:rsid w:val="00EC2150"/>
    <w:rsid w:val="00ED3E15"/>
    <w:rsid w:val="00ED5025"/>
    <w:rsid w:val="00ED51BA"/>
    <w:rsid w:val="00ED53EE"/>
    <w:rsid w:val="00ED67E5"/>
    <w:rsid w:val="00ED72F3"/>
    <w:rsid w:val="00EE144B"/>
    <w:rsid w:val="00EE5353"/>
    <w:rsid w:val="00EF447D"/>
    <w:rsid w:val="00F102C8"/>
    <w:rsid w:val="00F13A6F"/>
    <w:rsid w:val="00F152B5"/>
    <w:rsid w:val="00F1556E"/>
    <w:rsid w:val="00F15D50"/>
    <w:rsid w:val="00F23C2C"/>
    <w:rsid w:val="00F25920"/>
    <w:rsid w:val="00F25CB1"/>
    <w:rsid w:val="00F31AF9"/>
    <w:rsid w:val="00F338F5"/>
    <w:rsid w:val="00F35E3C"/>
    <w:rsid w:val="00F36A85"/>
    <w:rsid w:val="00F37CE5"/>
    <w:rsid w:val="00F41322"/>
    <w:rsid w:val="00F43A2B"/>
    <w:rsid w:val="00F44AAA"/>
    <w:rsid w:val="00F50600"/>
    <w:rsid w:val="00F50810"/>
    <w:rsid w:val="00F50BA1"/>
    <w:rsid w:val="00F51538"/>
    <w:rsid w:val="00F525F1"/>
    <w:rsid w:val="00F52C8E"/>
    <w:rsid w:val="00F62C36"/>
    <w:rsid w:val="00F64859"/>
    <w:rsid w:val="00F66923"/>
    <w:rsid w:val="00F66928"/>
    <w:rsid w:val="00F66D68"/>
    <w:rsid w:val="00F706C2"/>
    <w:rsid w:val="00F70A52"/>
    <w:rsid w:val="00F727D0"/>
    <w:rsid w:val="00F7300A"/>
    <w:rsid w:val="00F73091"/>
    <w:rsid w:val="00F73245"/>
    <w:rsid w:val="00F74456"/>
    <w:rsid w:val="00F75B78"/>
    <w:rsid w:val="00F850A9"/>
    <w:rsid w:val="00F850D7"/>
    <w:rsid w:val="00F95CFB"/>
    <w:rsid w:val="00FA0607"/>
    <w:rsid w:val="00FA2C67"/>
    <w:rsid w:val="00FB1EE2"/>
    <w:rsid w:val="00FB43A7"/>
    <w:rsid w:val="00FC2DA3"/>
    <w:rsid w:val="00FC6B77"/>
    <w:rsid w:val="00FD23E2"/>
    <w:rsid w:val="00FD484B"/>
    <w:rsid w:val="00FD70E8"/>
    <w:rsid w:val="00FE0961"/>
    <w:rsid w:val="00FE1228"/>
    <w:rsid w:val="00FE1E24"/>
    <w:rsid w:val="00FE3A14"/>
    <w:rsid w:val="00FE7A08"/>
    <w:rsid w:val="00FF4504"/>
    <w:rsid w:val="00FF62A3"/>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 w:type="paragraph" w:styleId="Mapadeldocumento">
    <w:name w:val="Document Map"/>
    <w:basedOn w:val="Normal"/>
    <w:link w:val="MapadeldocumentoCar"/>
    <w:uiPriority w:val="99"/>
    <w:semiHidden/>
    <w:unhideWhenUsed/>
    <w:rsid w:val="00032A92"/>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032A92"/>
    <w:rPr>
      <w:rFonts w:ascii="Lucida Grande" w:hAnsi="Lucida Grande" w:cs="Lucida Grande"/>
      <w:sz w:val="24"/>
      <w:szCs w:val="24"/>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 w:type="paragraph" w:styleId="Mapadeldocumento">
    <w:name w:val="Document Map"/>
    <w:basedOn w:val="Normal"/>
    <w:link w:val="MapadeldocumentoCar"/>
    <w:uiPriority w:val="99"/>
    <w:semiHidden/>
    <w:unhideWhenUsed/>
    <w:rsid w:val="00032A92"/>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032A92"/>
    <w:rPr>
      <w:rFonts w:ascii="Lucida Grande" w:hAnsi="Lucida Grande" w:cs="Lucida Grande"/>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17474845">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252394625">
      <w:bodyDiv w:val="1"/>
      <w:marLeft w:val="0"/>
      <w:marRight w:val="0"/>
      <w:marTop w:val="0"/>
      <w:marBottom w:val="0"/>
      <w:divBdr>
        <w:top w:val="none" w:sz="0" w:space="0" w:color="auto"/>
        <w:left w:val="none" w:sz="0" w:space="0" w:color="auto"/>
        <w:bottom w:val="none" w:sz="0" w:space="0" w:color="auto"/>
        <w:right w:val="none" w:sz="0" w:space="0" w:color="auto"/>
      </w:divBdr>
    </w:div>
    <w:div w:id="351612859">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630214617">
      <w:bodyDiv w:val="1"/>
      <w:marLeft w:val="0"/>
      <w:marRight w:val="0"/>
      <w:marTop w:val="0"/>
      <w:marBottom w:val="0"/>
      <w:divBdr>
        <w:top w:val="none" w:sz="0" w:space="0" w:color="auto"/>
        <w:left w:val="none" w:sz="0" w:space="0" w:color="auto"/>
        <w:bottom w:val="none" w:sz="0" w:space="0" w:color="auto"/>
        <w:right w:val="none" w:sz="0" w:space="0" w:color="auto"/>
      </w:divBdr>
    </w:div>
    <w:div w:id="633758468">
      <w:bodyDiv w:val="1"/>
      <w:marLeft w:val="0"/>
      <w:marRight w:val="0"/>
      <w:marTop w:val="0"/>
      <w:marBottom w:val="0"/>
      <w:divBdr>
        <w:top w:val="none" w:sz="0" w:space="0" w:color="auto"/>
        <w:left w:val="none" w:sz="0" w:space="0" w:color="auto"/>
        <w:bottom w:val="none" w:sz="0" w:space="0" w:color="auto"/>
        <w:right w:val="none" w:sz="0" w:space="0" w:color="auto"/>
      </w:divBdr>
    </w:div>
    <w:div w:id="660432298">
      <w:bodyDiv w:val="1"/>
      <w:marLeft w:val="0"/>
      <w:marRight w:val="0"/>
      <w:marTop w:val="0"/>
      <w:marBottom w:val="0"/>
      <w:divBdr>
        <w:top w:val="none" w:sz="0" w:space="0" w:color="auto"/>
        <w:left w:val="none" w:sz="0" w:space="0" w:color="auto"/>
        <w:bottom w:val="none" w:sz="0" w:space="0" w:color="auto"/>
        <w:right w:val="none" w:sz="0" w:space="0" w:color="auto"/>
      </w:divBdr>
    </w:div>
    <w:div w:id="709304450">
      <w:bodyDiv w:val="1"/>
      <w:marLeft w:val="0"/>
      <w:marRight w:val="0"/>
      <w:marTop w:val="0"/>
      <w:marBottom w:val="0"/>
      <w:divBdr>
        <w:top w:val="none" w:sz="0" w:space="0" w:color="auto"/>
        <w:left w:val="none" w:sz="0" w:space="0" w:color="auto"/>
        <w:bottom w:val="none" w:sz="0" w:space="0" w:color="auto"/>
        <w:right w:val="none" w:sz="0" w:space="0" w:color="auto"/>
      </w:divBdr>
    </w:div>
    <w:div w:id="709764159">
      <w:bodyDiv w:val="1"/>
      <w:marLeft w:val="0"/>
      <w:marRight w:val="0"/>
      <w:marTop w:val="0"/>
      <w:marBottom w:val="0"/>
      <w:divBdr>
        <w:top w:val="none" w:sz="0" w:space="0" w:color="auto"/>
        <w:left w:val="none" w:sz="0" w:space="0" w:color="auto"/>
        <w:bottom w:val="none" w:sz="0" w:space="0" w:color="auto"/>
        <w:right w:val="none" w:sz="0" w:space="0" w:color="auto"/>
      </w:divBdr>
    </w:div>
    <w:div w:id="808984342">
      <w:bodyDiv w:val="1"/>
      <w:marLeft w:val="0"/>
      <w:marRight w:val="0"/>
      <w:marTop w:val="0"/>
      <w:marBottom w:val="0"/>
      <w:divBdr>
        <w:top w:val="none" w:sz="0" w:space="0" w:color="auto"/>
        <w:left w:val="none" w:sz="0" w:space="0" w:color="auto"/>
        <w:bottom w:val="none" w:sz="0" w:space="0" w:color="auto"/>
        <w:right w:val="none" w:sz="0" w:space="0" w:color="auto"/>
      </w:divBdr>
    </w:div>
    <w:div w:id="822044291">
      <w:bodyDiv w:val="1"/>
      <w:marLeft w:val="0"/>
      <w:marRight w:val="0"/>
      <w:marTop w:val="0"/>
      <w:marBottom w:val="0"/>
      <w:divBdr>
        <w:top w:val="none" w:sz="0" w:space="0" w:color="auto"/>
        <w:left w:val="none" w:sz="0" w:space="0" w:color="auto"/>
        <w:bottom w:val="none" w:sz="0" w:space="0" w:color="auto"/>
        <w:right w:val="none" w:sz="0" w:space="0" w:color="auto"/>
      </w:divBdr>
    </w:div>
    <w:div w:id="951787143">
      <w:bodyDiv w:val="1"/>
      <w:marLeft w:val="0"/>
      <w:marRight w:val="0"/>
      <w:marTop w:val="0"/>
      <w:marBottom w:val="0"/>
      <w:divBdr>
        <w:top w:val="none" w:sz="0" w:space="0" w:color="auto"/>
        <w:left w:val="none" w:sz="0" w:space="0" w:color="auto"/>
        <w:bottom w:val="none" w:sz="0" w:space="0" w:color="auto"/>
        <w:right w:val="none" w:sz="0" w:space="0" w:color="auto"/>
      </w:divBdr>
    </w:div>
    <w:div w:id="959339274">
      <w:bodyDiv w:val="1"/>
      <w:marLeft w:val="0"/>
      <w:marRight w:val="0"/>
      <w:marTop w:val="0"/>
      <w:marBottom w:val="0"/>
      <w:divBdr>
        <w:top w:val="none" w:sz="0" w:space="0" w:color="auto"/>
        <w:left w:val="none" w:sz="0" w:space="0" w:color="auto"/>
        <w:bottom w:val="none" w:sz="0" w:space="0" w:color="auto"/>
        <w:right w:val="none" w:sz="0" w:space="0" w:color="auto"/>
      </w:divBdr>
    </w:div>
    <w:div w:id="1042708528">
      <w:bodyDiv w:val="1"/>
      <w:marLeft w:val="0"/>
      <w:marRight w:val="0"/>
      <w:marTop w:val="0"/>
      <w:marBottom w:val="0"/>
      <w:divBdr>
        <w:top w:val="none" w:sz="0" w:space="0" w:color="auto"/>
        <w:left w:val="none" w:sz="0" w:space="0" w:color="auto"/>
        <w:bottom w:val="none" w:sz="0" w:space="0" w:color="auto"/>
        <w:right w:val="none" w:sz="0" w:space="0" w:color="auto"/>
      </w:divBdr>
    </w:div>
    <w:div w:id="1100374337">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286303435">
      <w:bodyDiv w:val="1"/>
      <w:marLeft w:val="0"/>
      <w:marRight w:val="0"/>
      <w:marTop w:val="0"/>
      <w:marBottom w:val="0"/>
      <w:divBdr>
        <w:top w:val="none" w:sz="0" w:space="0" w:color="auto"/>
        <w:left w:val="none" w:sz="0" w:space="0" w:color="auto"/>
        <w:bottom w:val="none" w:sz="0" w:space="0" w:color="auto"/>
        <w:right w:val="none" w:sz="0" w:space="0" w:color="auto"/>
      </w:divBdr>
    </w:div>
    <w:div w:id="133957552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484159423">
      <w:bodyDiv w:val="1"/>
      <w:marLeft w:val="0"/>
      <w:marRight w:val="0"/>
      <w:marTop w:val="0"/>
      <w:marBottom w:val="0"/>
      <w:divBdr>
        <w:top w:val="none" w:sz="0" w:space="0" w:color="auto"/>
        <w:left w:val="none" w:sz="0" w:space="0" w:color="auto"/>
        <w:bottom w:val="none" w:sz="0" w:space="0" w:color="auto"/>
        <w:right w:val="none" w:sz="0" w:space="0" w:color="auto"/>
      </w:divBdr>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530601517">
      <w:bodyDiv w:val="1"/>
      <w:marLeft w:val="0"/>
      <w:marRight w:val="0"/>
      <w:marTop w:val="0"/>
      <w:marBottom w:val="0"/>
      <w:divBdr>
        <w:top w:val="none" w:sz="0" w:space="0" w:color="auto"/>
        <w:left w:val="none" w:sz="0" w:space="0" w:color="auto"/>
        <w:bottom w:val="none" w:sz="0" w:space="0" w:color="auto"/>
        <w:right w:val="none" w:sz="0" w:space="0" w:color="auto"/>
      </w:divBdr>
    </w:div>
    <w:div w:id="1549027391">
      <w:bodyDiv w:val="1"/>
      <w:marLeft w:val="0"/>
      <w:marRight w:val="0"/>
      <w:marTop w:val="0"/>
      <w:marBottom w:val="0"/>
      <w:divBdr>
        <w:top w:val="none" w:sz="0" w:space="0" w:color="auto"/>
        <w:left w:val="none" w:sz="0" w:space="0" w:color="auto"/>
        <w:bottom w:val="none" w:sz="0" w:space="0" w:color="auto"/>
        <w:right w:val="none" w:sz="0" w:space="0" w:color="auto"/>
      </w:divBdr>
    </w:div>
    <w:div w:id="1609656310">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692024764">
      <w:bodyDiv w:val="1"/>
      <w:marLeft w:val="0"/>
      <w:marRight w:val="0"/>
      <w:marTop w:val="0"/>
      <w:marBottom w:val="0"/>
      <w:divBdr>
        <w:top w:val="none" w:sz="0" w:space="0" w:color="auto"/>
        <w:left w:val="none" w:sz="0" w:space="0" w:color="auto"/>
        <w:bottom w:val="none" w:sz="0" w:space="0" w:color="auto"/>
        <w:right w:val="none" w:sz="0" w:space="0" w:color="auto"/>
      </w:divBdr>
    </w:div>
    <w:div w:id="1704596922">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35348519">
      <w:bodyDiv w:val="1"/>
      <w:marLeft w:val="0"/>
      <w:marRight w:val="0"/>
      <w:marTop w:val="0"/>
      <w:marBottom w:val="0"/>
      <w:divBdr>
        <w:top w:val="none" w:sz="0" w:space="0" w:color="auto"/>
        <w:left w:val="none" w:sz="0" w:space="0" w:color="auto"/>
        <w:bottom w:val="none" w:sz="0" w:space="0" w:color="auto"/>
        <w:right w:val="none" w:sz="0" w:space="0" w:color="auto"/>
      </w:divBdr>
    </w:div>
    <w:div w:id="1741638782">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72317558">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 w:id="204959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16.png"/><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chart" Target="charts/chart8.xml"/><Relationship Id="rId27" Type="http://schemas.openxmlformats.org/officeDocument/2006/relationships/chart" Target="charts/chart9.xml"/><Relationship Id="rId28" Type="http://schemas.openxmlformats.org/officeDocument/2006/relationships/chart" Target="charts/chart10.xml"/><Relationship Id="rId29" Type="http://schemas.openxmlformats.org/officeDocument/2006/relationships/chart" Target="charts/chart11.xml"/><Relationship Id="rId50" Type="http://schemas.openxmlformats.org/officeDocument/2006/relationships/theme" Target="theme/theme1.xml"/><Relationship Id="rId51" Type="http://schemas.microsoft.com/office/2011/relationships/people" Target="people.xml"/><Relationship Id="rId52"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chart" Target="charts/chart12.xml"/><Relationship Id="rId31" Type="http://schemas.openxmlformats.org/officeDocument/2006/relationships/image" Target="media/image11.png"/><Relationship Id="rId32" Type="http://schemas.openxmlformats.org/officeDocument/2006/relationships/comments" Target="comments.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chart" Target="charts/chart13.xml"/><Relationship Id="rId36" Type="http://schemas.openxmlformats.org/officeDocument/2006/relationships/chart" Target="charts/chart14.xml"/><Relationship Id="rId10" Type="http://schemas.openxmlformats.org/officeDocument/2006/relationships/image" Target="media/image2.png"/><Relationship Id="rId11" Type="http://schemas.openxmlformats.org/officeDocument/2006/relationships/chart" Target="charts/chart1.xml"/><Relationship Id="rId12" Type="http://schemas.openxmlformats.org/officeDocument/2006/relationships/chart" Target="charts/chart2.xml"/><Relationship Id="rId13" Type="http://schemas.openxmlformats.org/officeDocument/2006/relationships/chart" Target="charts/chart3.xml"/><Relationship Id="rId14" Type="http://schemas.openxmlformats.org/officeDocument/2006/relationships/image" Target="media/image3.png"/><Relationship Id="rId15" Type="http://schemas.openxmlformats.org/officeDocument/2006/relationships/chart" Target="charts/chart4.xml"/><Relationship Id="rId16" Type="http://schemas.openxmlformats.org/officeDocument/2006/relationships/chart" Target="charts/chart5.xml"/><Relationship Id="rId17" Type="http://schemas.openxmlformats.org/officeDocument/2006/relationships/chart" Target="charts/chart6.xml"/><Relationship Id="rId18" Type="http://schemas.openxmlformats.org/officeDocument/2006/relationships/chart" Target="charts/chart7.xml"/><Relationship Id="rId19" Type="http://schemas.openxmlformats.org/officeDocument/2006/relationships/image" Target="media/image4.png"/><Relationship Id="rId37" Type="http://schemas.openxmlformats.org/officeDocument/2006/relationships/chart" Target="charts/chart15.xml"/><Relationship Id="rId38" Type="http://schemas.openxmlformats.org/officeDocument/2006/relationships/chart" Target="charts/chart16.xml"/><Relationship Id="rId39" Type="http://schemas.openxmlformats.org/officeDocument/2006/relationships/chart" Target="charts/chart17.xml"/><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chart" Target="charts/chart18.xml"/><Relationship Id="rId43" Type="http://schemas.openxmlformats.org/officeDocument/2006/relationships/chart" Target="charts/chart19.xml"/><Relationship Id="rId44" Type="http://schemas.openxmlformats.org/officeDocument/2006/relationships/chart" Target="charts/chart20.xml"/><Relationship Id="rId45" Type="http://schemas.openxmlformats.org/officeDocument/2006/relationships/chart" Target="charts/chart21.xml"/></Relationships>
</file>

<file path=word/_rels/footnotes.xml.rels><?xml version="1.0" encoding="UTF-8" standalone="yes"?>
<Relationships xmlns="http://schemas.openxmlformats.org/package/2006/relationships"><Relationship Id="rId1" Type="http://schemas.openxmlformats.org/officeDocument/2006/relationships/hyperlink" Target="https://www.contraloria.cl/portalweb/web/cgr/que-hacemos" TargetMode="External"/><Relationship Id="rId2" Type="http://schemas.openxmlformats.org/officeDocument/2006/relationships/hyperlink" Target="http://ciperchile.cl/2015/06/08/asi-murio-en-el-congreso-la-agenda-de-probidad-del-primer-gobierno-de-bachelet/" TargetMode="Externa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vert="horz"/>
          <a:lstStyle/>
          <a:p>
            <a:pPr>
              <a:defRPr sz="1200"/>
            </a:pPr>
            <a:r>
              <a:rPr lang="en-US" sz="1200"/>
              <a:t>PFR Index by region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109403864"/>
        <c:axId val="2109412216"/>
      </c:lineChart>
      <c:catAx>
        <c:axId val="2109403864"/>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09412216"/>
        <c:crosses val="autoZero"/>
        <c:auto val="1"/>
        <c:lblAlgn val="ctr"/>
        <c:lblOffset val="100"/>
        <c:noMultiLvlLbl val="0"/>
      </c:catAx>
      <c:valAx>
        <c:axId val="2109412216"/>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940386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lgn="ct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b="1"/>
            </a:pPr>
            <a:r>
              <a:rPr lang="en-US" sz="1200" b="1"/>
              <a:t>Argentina PFR sub-index and Latin America Mean</a:t>
            </a:r>
          </a:p>
        </c:rich>
      </c:tx>
      <c:layout/>
      <c:overlay val="0"/>
      <c:spPr>
        <a:noFill/>
        <a:ln>
          <a:noFill/>
        </a:ln>
        <a:effectLst/>
      </c:spPr>
    </c:title>
    <c:autoTitleDeleted val="0"/>
    <c:plotArea>
      <c:layout/>
      <c:barChart>
        <c:barDir val="col"/>
        <c:grouping val="clustered"/>
        <c:varyColors val="0"/>
        <c:ser>
          <c:idx val="0"/>
          <c:order val="0"/>
          <c:tx>
            <c:strRef>
              <c:f>'5. PFR subindex'!$O$6</c:f>
              <c:strCache>
                <c:ptCount val="1"/>
                <c:pt idx="0">
                  <c:v>ARG</c:v>
                </c:pt>
              </c:strCache>
            </c:strRef>
          </c:tx>
          <c:spPr>
            <a:solidFill>
              <a:srgbClr val="00B0F0"/>
            </a:solidFill>
            <a:ln>
              <a:solidFill>
                <a:srgbClr val="00B0F0"/>
              </a:solidFill>
            </a:ln>
            <a:effectLst/>
          </c:spPr>
          <c:invertIfNegative val="0"/>
          <c:cat>
            <c:strRef>
              <c:f>'5. PFR subindex'!$W$35:$W$38</c:f>
              <c:strCache>
                <c:ptCount val="4"/>
                <c:pt idx="0">
                  <c:v>BLPI</c:v>
                </c:pt>
                <c:pt idx="1">
                  <c:v>PF</c:v>
                </c:pt>
                <c:pt idx="2">
                  <c:v>RS</c:v>
                </c:pt>
                <c:pt idx="3">
                  <c:v>OS</c:v>
                </c:pt>
              </c:strCache>
            </c:strRef>
          </c:cat>
          <c:val>
            <c:numRef>
              <c:f>'5. PFR subindex'!$O$7:$O$10</c:f>
              <c:numCache>
                <c:formatCode>0.0</c:formatCode>
                <c:ptCount val="4"/>
                <c:pt idx="0">
                  <c:v>0.5</c:v>
                </c:pt>
                <c:pt idx="1">
                  <c:v>0.4</c:v>
                </c:pt>
                <c:pt idx="2">
                  <c:v>0.25</c:v>
                </c:pt>
                <c:pt idx="3">
                  <c:v>0.71</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0.419444444444444</c:v>
                </c:pt>
                <c:pt idx="3">
                  <c:v>0.575515873</c:v>
                </c:pt>
              </c:numCache>
            </c:numRef>
          </c:val>
        </c:ser>
        <c:dLbls>
          <c:showLegendKey val="0"/>
          <c:showVal val="0"/>
          <c:showCatName val="0"/>
          <c:showSerName val="0"/>
          <c:showPercent val="0"/>
          <c:showBubbleSize val="0"/>
        </c:dLbls>
        <c:gapWidth val="219"/>
        <c:overlap val="-27"/>
        <c:axId val="2111114088"/>
        <c:axId val="2111117208"/>
      </c:barChart>
      <c:scatterChart>
        <c:scatterStyle val="smoothMarker"/>
        <c:varyColors val="0"/>
        <c:ser>
          <c:idx val="2"/>
          <c:order val="2"/>
          <c:tx>
            <c:strRef>
              <c:f>'5. PFR subindex'!$AC$34</c:f>
              <c:strCache>
                <c:ptCount val="1"/>
                <c:pt idx="0">
                  <c:v>ARG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subindex'!$AC$35:$AC$38</c:f>
              <c:numCache>
                <c:formatCode>0.0</c:formatCode>
                <c:ptCount val="4"/>
                <c:pt idx="0">
                  <c:v>0.00754629627777792</c:v>
                </c:pt>
                <c:pt idx="1">
                  <c:v>-0.0281481481666667</c:v>
                </c:pt>
                <c:pt idx="2">
                  <c:v>-0.169444444444444</c:v>
                </c:pt>
                <c:pt idx="3">
                  <c:v>0.134484127</c:v>
                </c:pt>
              </c:numCache>
            </c:numRef>
          </c:yVal>
          <c:smooth val="1"/>
        </c:ser>
        <c:dLbls>
          <c:showLegendKey val="0"/>
          <c:showVal val="0"/>
          <c:showCatName val="0"/>
          <c:showSerName val="0"/>
          <c:showPercent val="0"/>
          <c:showBubbleSize val="0"/>
        </c:dLbls>
        <c:axId val="2111130360"/>
        <c:axId val="2111124168"/>
      </c:scatterChart>
      <c:catAx>
        <c:axId val="211111408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111117208"/>
        <c:crosses val="autoZero"/>
        <c:auto val="1"/>
        <c:lblAlgn val="ctr"/>
        <c:lblOffset val="100"/>
        <c:noMultiLvlLbl val="0"/>
      </c:catAx>
      <c:valAx>
        <c:axId val="2111117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111114088"/>
        <c:crosses val="autoZero"/>
        <c:crossBetween val="between"/>
      </c:valAx>
      <c:valAx>
        <c:axId val="2111124168"/>
        <c:scaling>
          <c:orientation val="minMax"/>
        </c:scaling>
        <c:delete val="0"/>
        <c:axPos val="r"/>
        <c:title>
          <c:tx>
            <c:rich>
              <a:bodyPr rot="-5400000" vert="horz"/>
              <a:lstStyle/>
              <a:p>
                <a:pPr>
                  <a:defRPr/>
                </a:pPr>
                <a:r>
                  <a:rPr lang="en-US"/>
                  <a:t>ARG - LA mean</a:t>
                </a:r>
              </a:p>
            </c:rich>
          </c:tx>
          <c:layout/>
          <c:overlay val="0"/>
          <c:spPr>
            <a:noFill/>
            <a:ln>
              <a:noFill/>
            </a:ln>
            <a:effectLst/>
          </c:spPr>
        </c:title>
        <c:numFmt formatCode="0.0" sourceLinked="1"/>
        <c:majorTickMark val="out"/>
        <c:minorTickMark val="none"/>
        <c:tickLblPos val="nextTo"/>
        <c:spPr>
          <a:noFill/>
          <a:ln>
            <a:noFill/>
          </a:ln>
          <a:effectLst/>
        </c:spPr>
        <c:txPr>
          <a:bodyPr rot="-60000000" vert="horz"/>
          <a:lstStyle/>
          <a:p>
            <a:pPr>
              <a:defRPr/>
            </a:pPr>
            <a:endParaRPr lang="es-ES"/>
          </a:p>
        </c:txPr>
        <c:crossAx val="2111130360"/>
        <c:crosses val="max"/>
        <c:crossBetween val="midCat"/>
      </c:valAx>
      <c:valAx>
        <c:axId val="2111130360"/>
        <c:scaling>
          <c:orientation val="minMax"/>
        </c:scaling>
        <c:delete val="1"/>
        <c:axPos val="b"/>
        <c:majorTickMark val="out"/>
        <c:minorTickMark val="none"/>
        <c:tickLblPos val="nextTo"/>
        <c:crossAx val="211112416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Judicial Independence and LA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'3. JI'!$J$2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JI'!$J$3:$J$12</c:f>
              <c:numCache>
                <c:formatCode>0.0</c:formatCode>
                <c:ptCount val="10"/>
                <c:pt idx="0">
                  <c:v>2.199652974999998</c:v>
                </c:pt>
                <c:pt idx="1">
                  <c:v>2.173863543</c:v>
                </c:pt>
                <c:pt idx="2">
                  <c:v>2.211150152</c:v>
                </c:pt>
                <c:pt idx="3">
                  <c:v>2.409345555</c:v>
                </c:pt>
                <c:pt idx="4">
                  <c:v>2.562682542</c:v>
                </c:pt>
                <c:pt idx="5">
                  <c:v>2.579641579</c:v>
                </c:pt>
                <c:pt idx="6">
                  <c:v>2.274042404999999</c:v>
                </c:pt>
                <c:pt idx="7">
                  <c:v>2.376334898</c:v>
                </c:pt>
                <c:pt idx="8">
                  <c:v>2.292845089999997</c:v>
                </c:pt>
                <c:pt idx="9">
                  <c:v>2.438000054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11158104"/>
        <c:axId val="2111163816"/>
      </c:scatterChart>
      <c:valAx>
        <c:axId val="2111158104"/>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163816"/>
        <c:crosses val="autoZero"/>
        <c:crossBetween val="midCat"/>
      </c:valAx>
      <c:valAx>
        <c:axId val="2111163816"/>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158104"/>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80"/>
            </a:pPr>
            <a:r>
              <a:rPr lang="en-US" sz="1080"/>
              <a:t>Argentina Public Investment</a:t>
            </a:r>
          </a:p>
        </c:rich>
      </c:tx>
      <c:layout/>
      <c:overlay val="0"/>
      <c:spPr>
        <a:noFill/>
        <a:ln>
          <a:noFill/>
        </a:ln>
        <a:effectLst/>
      </c:spPr>
    </c:title>
    <c:autoTitleDeleted val="0"/>
    <c:plotArea>
      <c:layout/>
      <c:barChart>
        <c:barDir val="col"/>
        <c:grouping val="clustered"/>
        <c:varyColors val="0"/>
        <c:ser>
          <c:idx val="2"/>
          <c:order val="2"/>
          <c:tx>
            <c:strRef>
              <c:f>'4. PI'!$AG$2</c:f>
              <c:strCache>
                <c:ptCount val="1"/>
                <c:pt idx="0">
                  <c:v>ARG - %GDP</c:v>
                </c:pt>
              </c:strCache>
            </c:strRef>
          </c:tx>
          <c:spPr>
            <a:solidFill>
              <a:srgbClr val="00B0F0"/>
            </a:solidFill>
            <a:ln>
              <a:solidFill>
                <a:srgbClr val="00B0F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PI'!$AG$18:$AG$27</c:f>
              <c:numCache>
                <c:formatCode>0.0%</c:formatCode>
                <c:ptCount val="10"/>
                <c:pt idx="0">
                  <c:v>0.024</c:v>
                </c:pt>
                <c:pt idx="1">
                  <c:v>0.0201</c:v>
                </c:pt>
                <c:pt idx="2">
                  <c:v>0.0202</c:v>
                </c:pt>
                <c:pt idx="3">
                  <c:v>0.0248</c:v>
                </c:pt>
                <c:pt idx="4">
                  <c:v>0.0266</c:v>
                </c:pt>
                <c:pt idx="5">
                  <c:v>0.0253</c:v>
                </c:pt>
                <c:pt idx="6">
                  <c:v>0.0225</c:v>
                </c:pt>
                <c:pt idx="7">
                  <c:v>0.0285</c:v>
                </c:pt>
                <c:pt idx="8">
                  <c:v>0.0417</c:v>
                </c:pt>
                <c:pt idx="9">
                  <c:v>0.0274</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11201512"/>
        <c:axId val="2111195416"/>
      </c:barChart>
      <c:lineChart>
        <c:grouping val="standard"/>
        <c:varyColors val="0"/>
        <c:ser>
          <c:idx val="0"/>
          <c:order val="0"/>
          <c:tx>
            <c:strRef>
              <c:f>'4. PI'!$L$2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PI'!$L$18:$L$27</c:f>
              <c:numCache>
                <c:formatCode>_("$"* #,##0.0_);_("$"* \(#,##0.0\);_("$"* "-"??_);_(@_)</c:formatCode>
                <c:ptCount val="10"/>
                <c:pt idx="0">
                  <c:v>5.605968</c:v>
                </c:pt>
                <c:pt idx="1">
                  <c:v>5.805543299999996</c:v>
                </c:pt>
                <c:pt idx="2">
                  <c:v>7.3353674</c:v>
                </c:pt>
                <c:pt idx="3">
                  <c:v>8.295352</c:v>
                </c:pt>
                <c:pt idx="4">
                  <c:v>11.3293656</c:v>
                </c:pt>
                <c:pt idx="5">
                  <c:v>13.48996</c:v>
                </c:pt>
                <c:pt idx="6">
                  <c:v>12.3510375</c:v>
                </c:pt>
                <c:pt idx="7">
                  <c:v>15.7934175</c:v>
                </c:pt>
                <c:pt idx="8">
                  <c:v>22.0895742</c:v>
                </c:pt>
                <c:pt idx="9">
                  <c:v>15.9788306</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5.680200939767938</c:v>
                </c:pt>
                <c:pt idx="4">
                  <c:v>7.998885346069676</c:v>
                </c:pt>
                <c:pt idx="5">
                  <c:v>8.345779141480561</c:v>
                </c:pt>
                <c:pt idx="6">
                  <c:v>8.370219230624552</c:v>
                </c:pt>
                <c:pt idx="7">
                  <c:v>9.641006702983921</c:v>
                </c:pt>
                <c:pt idx="8">
                  <c:v>10.06565337162971</c:v>
                </c:pt>
                <c:pt idx="9">
                  <c:v>9.070365033358548</c:v>
                </c:pt>
              </c:numCache>
            </c:numRef>
          </c:val>
          <c:smooth val="0"/>
        </c:ser>
        <c:dLbls>
          <c:showLegendKey val="0"/>
          <c:showVal val="0"/>
          <c:showCatName val="0"/>
          <c:showSerName val="0"/>
          <c:showPercent val="0"/>
          <c:showBubbleSize val="0"/>
        </c:dLbls>
        <c:marker val="1"/>
        <c:smooth val="0"/>
        <c:axId val="2111182664"/>
        <c:axId val="2111188744"/>
      </c:lineChart>
      <c:catAx>
        <c:axId val="21111826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188744"/>
        <c:crossesAt val="0.0"/>
        <c:auto val="1"/>
        <c:lblAlgn val="ctr"/>
        <c:lblOffset val="100"/>
        <c:noMultiLvlLbl val="0"/>
      </c:catAx>
      <c:valAx>
        <c:axId val="2111188744"/>
        <c:scaling>
          <c:orientation val="minMax"/>
          <c:max val="25.0"/>
          <c:min val="0.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182664"/>
        <c:crosses val="autoZero"/>
        <c:crossBetween val="between"/>
      </c:valAx>
      <c:valAx>
        <c:axId val="2111195416"/>
        <c:scaling>
          <c:orientation val="minMax"/>
          <c:max val="0.15"/>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201512"/>
        <c:crosses val="max"/>
        <c:crossBetween val="between"/>
      </c:valAx>
      <c:catAx>
        <c:axId val="2111201512"/>
        <c:scaling>
          <c:orientation val="minMax"/>
        </c:scaling>
        <c:delete val="1"/>
        <c:axPos val="b"/>
        <c:numFmt formatCode="General" sourceLinked="1"/>
        <c:majorTickMark val="out"/>
        <c:minorTickMark val="none"/>
        <c:tickLblPos val="nextTo"/>
        <c:crossAx val="2111195416"/>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Chile &amp; Latin America (LA) mean</a:t>
            </a:r>
          </a:p>
        </c:rich>
      </c:tx>
      <c:overlay val="0"/>
      <c:spPr>
        <a:noFill/>
        <a:ln>
          <a:noFill/>
        </a:ln>
        <a:effectLst/>
      </c:spPr>
    </c:title>
    <c:autoTitleDeleted val="0"/>
    <c:plotArea>
      <c:layout/>
      <c:scatterChart>
        <c:scatterStyle val="lineMarker"/>
        <c:varyColors val="0"/>
        <c:ser>
          <c:idx val="0"/>
          <c:order val="0"/>
          <c:tx>
            <c:strRef>
              <c:f>'1. PFR Indez-LA mean'!$N$2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mean'!$N$3:$N$12</c:f>
              <c:numCache>
                <c:formatCode>0%</c:formatCode>
                <c:ptCount val="10"/>
                <c:pt idx="0">
                  <c:v>0.45</c:v>
                </c:pt>
                <c:pt idx="1">
                  <c:v>0.45</c:v>
                </c:pt>
                <c:pt idx="2">
                  <c:v>0.45</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0.527849462333334</c:v>
                </c:pt>
                <c:pt idx="9">
                  <c:v>0.541738351222222</c:v>
                </c:pt>
              </c:numCache>
            </c:numRef>
          </c:yVal>
          <c:smooth val="0"/>
        </c:ser>
        <c:dLbls>
          <c:showLegendKey val="0"/>
          <c:showVal val="0"/>
          <c:showCatName val="0"/>
          <c:showSerName val="0"/>
          <c:showPercent val="0"/>
          <c:showBubbleSize val="0"/>
        </c:dLbls>
        <c:axId val="2111251528"/>
        <c:axId val="2111257496"/>
      </c:scatterChart>
      <c:valAx>
        <c:axId val="211125152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257496"/>
        <c:crosses val="autoZero"/>
        <c:crossBetween val="midCat"/>
      </c:valAx>
      <c:valAx>
        <c:axId val="21112574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251528"/>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PFR sub-index and Latin America Mean</a:t>
            </a:r>
          </a:p>
        </c:rich>
      </c:tx>
      <c:overlay val="0"/>
      <c:spPr>
        <a:noFill/>
        <a:ln>
          <a:noFill/>
        </a:ln>
        <a:effectLst/>
      </c:spPr>
    </c:title>
    <c:autoTitleDeleted val="0"/>
    <c:plotArea>
      <c:layout/>
      <c:barChart>
        <c:barDir val="col"/>
        <c:grouping val="clustered"/>
        <c:varyColors val="0"/>
        <c:ser>
          <c:idx val="0"/>
          <c:order val="0"/>
          <c:tx>
            <c:strRef>
              <c:f>'5. PFR subindex'!$X$34</c:f>
              <c:strCache>
                <c:ptCount val="1"/>
                <c:pt idx="0">
                  <c:v>CHL</c:v>
                </c:pt>
              </c:strCache>
            </c:strRef>
          </c:tx>
          <c:spPr>
            <a:solidFill>
              <a:srgbClr val="FF0000"/>
            </a:solidFill>
            <a:ln>
              <a:solidFill>
                <a:srgbClr val="FF0000"/>
              </a:solidFill>
            </a:ln>
            <a:effectLst/>
          </c:spPr>
          <c:invertIfNegative val="0"/>
          <c:cat>
            <c:strRef>
              <c:f>'5. PFR subindex'!$W$35:$W$38</c:f>
              <c:strCache>
                <c:ptCount val="4"/>
                <c:pt idx="0">
                  <c:v>BLPI</c:v>
                </c:pt>
                <c:pt idx="1">
                  <c:v>PF</c:v>
                </c:pt>
                <c:pt idx="2">
                  <c:v>RS</c:v>
                </c:pt>
                <c:pt idx="3">
                  <c:v>OS</c:v>
                </c:pt>
              </c:strCache>
            </c:strRef>
          </c:cat>
          <c:val>
            <c:numRef>
              <c:f>'5. PFR subindex'!$X$35:$X$38</c:f>
              <c:numCache>
                <c:formatCode>0.0</c:formatCode>
                <c:ptCount val="4"/>
                <c:pt idx="0">
                  <c:v>0.31</c:v>
                </c:pt>
                <c:pt idx="1">
                  <c:v>0.67</c:v>
                </c:pt>
                <c:pt idx="2">
                  <c:v>0.5</c:v>
                </c:pt>
                <c:pt idx="3">
                  <c:v>0.75</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0.419444444444445</c:v>
                </c:pt>
                <c:pt idx="3">
                  <c:v>0.575515873</c:v>
                </c:pt>
              </c:numCache>
            </c:numRef>
          </c:val>
        </c:ser>
        <c:dLbls>
          <c:showLegendKey val="0"/>
          <c:showVal val="0"/>
          <c:showCatName val="0"/>
          <c:showSerName val="0"/>
          <c:showPercent val="0"/>
          <c:showBubbleSize val="0"/>
        </c:dLbls>
        <c:gapWidth val="219"/>
        <c:overlap val="-27"/>
        <c:axId val="2111305960"/>
        <c:axId val="2111309080"/>
      </c:barChart>
      <c:scatterChart>
        <c:scatterStyle val="smoothMarker"/>
        <c:varyColors val="0"/>
        <c:ser>
          <c:idx val="2"/>
          <c:order val="2"/>
          <c:tx>
            <c:strRef>
              <c:f>'5. PFR subindex'!$AB$34</c:f>
              <c:strCache>
                <c:ptCount val="1"/>
                <c:pt idx="0">
                  <c:v>CHL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subindex'!$AB$35:$AB$38</c:f>
              <c:numCache>
                <c:formatCode>0.0</c:formatCode>
                <c:ptCount val="4"/>
                <c:pt idx="0">
                  <c:v>-0.182453703722222</c:v>
                </c:pt>
                <c:pt idx="1">
                  <c:v>0.241851851833333</c:v>
                </c:pt>
                <c:pt idx="2">
                  <c:v>0.0805555555555555</c:v>
                </c:pt>
                <c:pt idx="3">
                  <c:v>0.174484127</c:v>
                </c:pt>
              </c:numCache>
            </c:numRef>
          </c:yVal>
          <c:smooth val="1"/>
        </c:ser>
        <c:dLbls>
          <c:showLegendKey val="0"/>
          <c:showVal val="0"/>
          <c:showCatName val="0"/>
          <c:showSerName val="0"/>
          <c:showPercent val="0"/>
          <c:showBubbleSize val="0"/>
        </c:dLbls>
        <c:axId val="2111322232"/>
        <c:axId val="2111316040"/>
      </c:scatterChart>
      <c:catAx>
        <c:axId val="21113059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111309080"/>
        <c:crosses val="autoZero"/>
        <c:auto val="1"/>
        <c:lblAlgn val="ctr"/>
        <c:lblOffset val="100"/>
        <c:noMultiLvlLbl val="0"/>
      </c:catAx>
      <c:valAx>
        <c:axId val="2111309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111305960"/>
        <c:crosses val="autoZero"/>
        <c:crossBetween val="between"/>
      </c:valAx>
      <c:valAx>
        <c:axId val="2111316040"/>
        <c:scaling>
          <c:orientation val="minMax"/>
        </c:scaling>
        <c:delete val="0"/>
        <c:axPos val="r"/>
        <c:title>
          <c:tx>
            <c:rich>
              <a:bodyPr rot="-5400000" vert="horz"/>
              <a:lstStyle/>
              <a:p>
                <a:pPr>
                  <a:defRPr/>
                </a:pPr>
                <a:r>
                  <a:rPr lang="en-US"/>
                  <a:t>CHL - LA mean</a:t>
                </a:r>
              </a:p>
            </c:rich>
          </c:tx>
          <c:overlay val="0"/>
          <c:spPr>
            <a:noFill/>
            <a:ln>
              <a:noFill/>
            </a:ln>
            <a:effectLst/>
          </c:spPr>
        </c:title>
        <c:numFmt formatCode="0.00" sourceLinked="0"/>
        <c:majorTickMark val="out"/>
        <c:minorTickMark val="none"/>
        <c:tickLblPos val="nextTo"/>
        <c:spPr>
          <a:noFill/>
          <a:ln>
            <a:noFill/>
          </a:ln>
          <a:effectLst/>
        </c:spPr>
        <c:txPr>
          <a:bodyPr rot="-60000000" vert="horz"/>
          <a:lstStyle/>
          <a:p>
            <a:pPr>
              <a:defRPr/>
            </a:pPr>
            <a:endParaRPr lang="es-ES"/>
          </a:p>
        </c:txPr>
        <c:crossAx val="2111322232"/>
        <c:crosses val="max"/>
        <c:crossBetween val="midCat"/>
      </c:valAx>
      <c:valAx>
        <c:axId val="2111322232"/>
        <c:scaling>
          <c:orientation val="minMax"/>
        </c:scaling>
        <c:delete val="1"/>
        <c:axPos val="b"/>
        <c:majorTickMark val="out"/>
        <c:minorTickMark val="none"/>
        <c:tickLblPos val="nextTo"/>
        <c:crossAx val="2111316040"/>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Control of Corruption &amp; Latin America Mean</a:t>
            </a:r>
          </a:p>
        </c:rich>
      </c:tx>
      <c:overlay val="0"/>
      <c:spPr>
        <a:noFill/>
        <a:ln>
          <a:noFill/>
        </a:ln>
        <a:effectLst/>
      </c:spPr>
    </c:title>
    <c:autoTitleDeleted val="0"/>
    <c:plotArea>
      <c:layout/>
      <c:scatterChart>
        <c:scatterStyle val="smoothMarker"/>
        <c:varyColors val="0"/>
        <c:ser>
          <c:idx val="0"/>
          <c:order val="0"/>
          <c:tx>
            <c:strRef>
              <c:f>'2. CoC'!$M$2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CoC'!$M$3:$M$12</c:f>
              <c:numCache>
                <c:formatCode>0.0</c:formatCode>
                <c:ptCount val="10"/>
                <c:pt idx="0">
                  <c:v>7.8598</c:v>
                </c:pt>
                <c:pt idx="1">
                  <c:v>7.686999999999998</c:v>
                </c:pt>
                <c:pt idx="2">
                  <c:v>7.655399999999997</c:v>
                </c:pt>
                <c:pt idx="3">
                  <c:v>7.7034</c:v>
                </c:pt>
                <c:pt idx="4">
                  <c:v>7.9712</c:v>
                </c:pt>
                <c:pt idx="5">
                  <c:v>8.0456</c:v>
                </c:pt>
                <c:pt idx="6">
                  <c:v>8.146</c:v>
                </c:pt>
                <c:pt idx="7">
                  <c:v>8.063600000000002</c:v>
                </c:pt>
                <c:pt idx="8">
                  <c:v>7.957599999999998</c:v>
                </c:pt>
                <c:pt idx="9">
                  <c:v>7.517599999999995</c:v>
                </c:pt>
              </c:numCache>
            </c:numRef>
          </c:yVal>
          <c:smooth val="1"/>
        </c:ser>
        <c:dLbls>
          <c:showLegendKey val="0"/>
          <c:showVal val="0"/>
          <c:showCatName val="0"/>
          <c:showSerName val="0"/>
          <c:showPercent val="0"/>
          <c:showBubbleSize val="0"/>
        </c:dLbls>
        <c:axId val="2111358680"/>
        <c:axId val="2111362120"/>
      </c:scatterChart>
      <c:scatterChart>
        <c:scatterStyle val="smoothMarker"/>
        <c:varyColors val="0"/>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4.464988888888878</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07922920"/>
        <c:axId val="2107916408"/>
      </c:scatterChart>
      <c:valAx>
        <c:axId val="211135868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362120"/>
        <c:crosses val="autoZero"/>
        <c:crossBetween val="midCat"/>
      </c:valAx>
      <c:valAx>
        <c:axId val="2111362120"/>
        <c:scaling>
          <c:orientation val="minMax"/>
          <c:min val="7.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Chile CoC</a:t>
                </a:r>
              </a:p>
            </c:rich>
          </c:tx>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358680"/>
        <c:crosses val="autoZero"/>
        <c:crossBetween val="midCat"/>
      </c:valAx>
      <c:valAx>
        <c:axId val="2107916408"/>
        <c:scaling>
          <c:orientation val="minMax"/>
        </c:scaling>
        <c:delete val="0"/>
        <c:axPos val="r"/>
        <c:title>
          <c:tx>
            <c:rich>
              <a:bodyPr rot="-5400000" vert="horz"/>
              <a:lstStyle/>
              <a:p>
                <a:pPr>
                  <a:defRPr/>
                </a:pPr>
                <a:r>
                  <a:rPr lang="en-US"/>
                  <a:t>LA mean CoC</a:t>
                </a:r>
              </a:p>
            </c:rich>
          </c:tx>
          <c:overlay val="0"/>
          <c:spPr>
            <a:noFill/>
            <a:ln>
              <a:noFill/>
            </a:ln>
            <a:effectLst/>
          </c:spPr>
        </c:title>
        <c:numFmt formatCode="0.0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922920"/>
        <c:crosses val="max"/>
        <c:crossBetween val="midCat"/>
      </c:valAx>
      <c:valAx>
        <c:axId val="2107922920"/>
        <c:scaling>
          <c:orientation val="minMax"/>
        </c:scaling>
        <c:delete val="1"/>
        <c:axPos val="b"/>
        <c:numFmt formatCode="General" sourceLinked="1"/>
        <c:majorTickMark val="out"/>
        <c:minorTickMark val="none"/>
        <c:tickLblPos val="nextTo"/>
        <c:crossAx val="2107916408"/>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Judicial Independence &amp; Latin America mean</a:t>
            </a:r>
          </a:p>
        </c:rich>
      </c:tx>
      <c:overlay val="0"/>
      <c:spPr>
        <a:noFill/>
        <a:ln>
          <a:noFill/>
        </a:ln>
        <a:effectLst/>
      </c:spPr>
    </c:title>
    <c:autoTitleDeleted val="0"/>
    <c:plotArea>
      <c:layout/>
      <c:scatterChart>
        <c:scatterStyle val="smoothMarker"/>
        <c:varyColors val="0"/>
        <c:ser>
          <c:idx val="0"/>
          <c:order val="0"/>
          <c:tx>
            <c:strRef>
              <c:f>'3. JI'!$M$2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JI'!$M$3:$M$12</c:f>
              <c:numCache>
                <c:formatCode>0.0</c:formatCode>
                <c:ptCount val="10"/>
                <c:pt idx="0">
                  <c:v>3.992482185999997</c:v>
                </c:pt>
                <c:pt idx="1">
                  <c:v>4.247003922</c:v>
                </c:pt>
                <c:pt idx="2">
                  <c:v>4.499321883</c:v>
                </c:pt>
                <c:pt idx="3">
                  <c:v>4.709189032</c:v>
                </c:pt>
                <c:pt idx="4">
                  <c:v>5.363317383</c:v>
                </c:pt>
                <c:pt idx="5">
                  <c:v>5.467390029999994</c:v>
                </c:pt>
                <c:pt idx="6">
                  <c:v>5.318310317999984</c:v>
                </c:pt>
                <c:pt idx="7">
                  <c:v>5.28876435</c:v>
                </c:pt>
                <c:pt idx="8">
                  <c:v>5.212788019999989</c:v>
                </c:pt>
                <c:pt idx="9">
                  <c:v>5.032412824999994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2.789407065666668</c:v>
                </c:pt>
                <c:pt idx="1">
                  <c:v>2.944708434499998</c:v>
                </c:pt>
                <c:pt idx="2">
                  <c:v>3.0651749295</c:v>
                </c:pt>
                <c:pt idx="3">
                  <c:v>3.081887265555556</c:v>
                </c:pt>
                <c:pt idx="4">
                  <c:v>3.082705722222223</c:v>
                </c:pt>
                <c:pt idx="5">
                  <c:v>3.098912104833333</c:v>
                </c:pt>
                <c:pt idx="6">
                  <c:v>3.075172312388887</c:v>
                </c:pt>
                <c:pt idx="7">
                  <c:v>3.141318732166667</c:v>
                </c:pt>
                <c:pt idx="8">
                  <c:v>3.127188298411765</c:v>
                </c:pt>
                <c:pt idx="9">
                  <c:v>3.0385335565</c:v>
                </c:pt>
              </c:numCache>
            </c:numRef>
          </c:yVal>
          <c:smooth val="1"/>
        </c:ser>
        <c:dLbls>
          <c:showLegendKey val="0"/>
          <c:showVal val="0"/>
          <c:showCatName val="0"/>
          <c:showSerName val="0"/>
          <c:showPercent val="0"/>
          <c:showBubbleSize val="0"/>
        </c:dLbls>
        <c:axId val="2107974104"/>
        <c:axId val="2107979896"/>
      </c:scatterChart>
      <c:valAx>
        <c:axId val="2107974104"/>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979896"/>
        <c:crosses val="autoZero"/>
        <c:crossBetween val="midCat"/>
      </c:valAx>
      <c:valAx>
        <c:axId val="2107979896"/>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7974104"/>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Public Investment</a:t>
            </a:r>
          </a:p>
        </c:rich>
      </c:tx>
      <c:overlay val="0"/>
      <c:spPr>
        <a:noFill/>
        <a:ln>
          <a:noFill/>
        </a:ln>
        <a:effectLst/>
      </c:spPr>
    </c:title>
    <c:autoTitleDeleted val="0"/>
    <c:plotArea>
      <c:layout/>
      <c:barChart>
        <c:barDir val="col"/>
        <c:grouping val="clustered"/>
        <c:varyColors val="0"/>
        <c:ser>
          <c:idx val="2"/>
          <c:order val="2"/>
          <c:tx>
            <c:strRef>
              <c:f>'4. PI'!$AJ$2</c:f>
              <c:strCache>
                <c:ptCount val="1"/>
                <c:pt idx="0">
                  <c:v>CHL - %GDP</c:v>
                </c:pt>
              </c:strCache>
            </c:strRef>
          </c:tx>
          <c:spPr>
            <a:solidFill>
              <a:srgbClr val="FF0000"/>
            </a:solidFill>
            <a:ln>
              <a:solidFill>
                <a:srgbClr val="FF000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PI'!$AJ$18:$AJ$27</c:f>
              <c:numCache>
                <c:formatCode>0.0%</c:formatCode>
                <c:ptCount val="10"/>
                <c:pt idx="0">
                  <c:v>0.0287</c:v>
                </c:pt>
                <c:pt idx="1">
                  <c:v>0.0307</c:v>
                </c:pt>
                <c:pt idx="2">
                  <c:v>0.0361</c:v>
                </c:pt>
                <c:pt idx="3">
                  <c:v>0.0444</c:v>
                </c:pt>
                <c:pt idx="4">
                  <c:v>0.0394</c:v>
                </c:pt>
                <c:pt idx="5">
                  <c:v>0.0409</c:v>
                </c:pt>
                <c:pt idx="6">
                  <c:v>0.04</c:v>
                </c:pt>
                <c:pt idx="7">
                  <c:v>0.0366</c:v>
                </c:pt>
                <c:pt idx="8">
                  <c:v>0.0382</c:v>
                </c:pt>
                <c:pt idx="9">
                  <c:v>0.0429</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0.0369055555555556</c:v>
                </c:pt>
                <c:pt idx="2">
                  <c:v>0.0409111111111111</c:v>
                </c:pt>
                <c:pt idx="3">
                  <c:v>0.0418611111111111</c:v>
                </c:pt>
                <c:pt idx="4">
                  <c:v>0.0404944444444444</c:v>
                </c:pt>
                <c:pt idx="5">
                  <c:v>0.0435611111111111</c:v>
                </c:pt>
                <c:pt idx="6">
                  <c:v>0.0438944444444445</c:v>
                </c:pt>
                <c:pt idx="7">
                  <c:v>0.0466277777777778</c:v>
                </c:pt>
                <c:pt idx="8">
                  <c:v>0.0477444444444445</c:v>
                </c:pt>
                <c:pt idx="9">
                  <c:v>0.0444388888888889</c:v>
                </c:pt>
              </c:numCache>
            </c:numRef>
          </c:val>
        </c:ser>
        <c:dLbls>
          <c:showLegendKey val="0"/>
          <c:showVal val="0"/>
          <c:showCatName val="0"/>
          <c:showSerName val="0"/>
          <c:showPercent val="0"/>
          <c:showBubbleSize val="0"/>
        </c:dLbls>
        <c:gapWidth val="150"/>
        <c:axId val="2107991992"/>
        <c:axId val="2107950824"/>
      </c:barChart>
      <c:lineChart>
        <c:grouping val="standard"/>
        <c:varyColors val="0"/>
        <c:ser>
          <c:idx val="0"/>
          <c:order val="0"/>
          <c:tx>
            <c:strRef>
              <c:f>'4. PI'!$O$2</c:f>
              <c:strCache>
                <c:ptCount val="1"/>
                <c:pt idx="0">
                  <c:v>CHL - PI</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PI'!$O$18:$O$27</c:f>
              <c:numCache>
                <c:formatCode>_("$"* #,##0.0_);_("$"* \(#,##0.0\);_("$"* "-"??_);_(@_)</c:formatCode>
                <c:ptCount val="10"/>
                <c:pt idx="0">
                  <c:v>4.4390577</c:v>
                </c:pt>
                <c:pt idx="1">
                  <c:v>5.313586699999986</c:v>
                </c:pt>
                <c:pt idx="2">
                  <c:v>6.484534699999988</c:v>
                </c:pt>
                <c:pt idx="3">
                  <c:v>7.634890799999995</c:v>
                </c:pt>
                <c:pt idx="4">
                  <c:v>8.5709972</c:v>
                </c:pt>
                <c:pt idx="5">
                  <c:v>10.2590288</c:v>
                </c:pt>
                <c:pt idx="6">
                  <c:v>10.60928</c:v>
                </c:pt>
                <c:pt idx="7">
                  <c:v>10.1410914</c:v>
                </c:pt>
                <c:pt idx="8">
                  <c:v>9.883600600000002</c:v>
                </c:pt>
                <c:pt idx="9">
                  <c:v>10.3301484</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4.93190997545167</c:v>
                </c:pt>
                <c:pt idx="2">
                  <c:v>6.319341962267</c:v>
                </c:pt>
                <c:pt idx="3">
                  <c:v>5.680200939767936</c:v>
                </c:pt>
                <c:pt idx="4">
                  <c:v>7.998885346069676</c:v>
                </c:pt>
                <c:pt idx="5">
                  <c:v>8.345779141480561</c:v>
                </c:pt>
                <c:pt idx="6">
                  <c:v>8.370219230624554</c:v>
                </c:pt>
                <c:pt idx="7">
                  <c:v>9.641006702983921</c:v>
                </c:pt>
                <c:pt idx="8">
                  <c:v>10.06565337162972</c:v>
                </c:pt>
                <c:pt idx="9">
                  <c:v>9.070365033358548</c:v>
                </c:pt>
              </c:numCache>
            </c:numRef>
          </c:val>
          <c:smooth val="0"/>
        </c:ser>
        <c:dLbls>
          <c:showLegendKey val="0"/>
          <c:showVal val="0"/>
          <c:showCatName val="0"/>
          <c:showSerName val="0"/>
          <c:showPercent val="0"/>
          <c:showBubbleSize val="0"/>
        </c:dLbls>
        <c:marker val="1"/>
        <c:smooth val="0"/>
        <c:axId val="2111388408"/>
        <c:axId val="2111394488"/>
      </c:lineChart>
      <c:catAx>
        <c:axId val="21113884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394488"/>
        <c:crossesAt val="0.0"/>
        <c:auto val="1"/>
        <c:lblAlgn val="ctr"/>
        <c:lblOffset val="100"/>
        <c:noMultiLvlLbl val="0"/>
      </c:catAx>
      <c:valAx>
        <c:axId val="2111394488"/>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388408"/>
        <c:crosses val="autoZero"/>
        <c:crossBetween val="between"/>
      </c:valAx>
      <c:valAx>
        <c:axId val="2107950824"/>
        <c:scaling>
          <c:orientation val="minMax"/>
          <c:max val="0.1"/>
          <c:min val="0.0"/>
        </c:scaling>
        <c:delete val="0"/>
        <c:axPos val="r"/>
        <c:title>
          <c:tx>
            <c:rich>
              <a:bodyPr rot="-5400000" vert="horz"/>
              <a:lstStyle/>
              <a:p>
                <a:pPr>
                  <a:defRPr/>
                </a:pPr>
                <a:r>
                  <a:rPr lang="en-US"/>
                  <a:t>Public Investment %GDP</a:t>
                </a:r>
              </a:p>
            </c:rich>
          </c:tx>
          <c:overlay val="0"/>
          <c:spPr>
            <a:noFill/>
            <a:ln>
              <a:noFill/>
            </a:ln>
            <a:effectLst/>
          </c:spPr>
        </c:title>
        <c:numFmt formatCode="0%" sourceLinked="0"/>
        <c:majorTickMark val="out"/>
        <c:minorTickMark val="none"/>
        <c:tickLblPos val="nextTo"/>
        <c:spPr>
          <a:noFill/>
          <a:ln w="9525" cap="flat" cmpd="sng" algn="ctr">
            <a:solidFill>
              <a:sysClr val="windowText" lastClr="000000"/>
            </a:solidFill>
            <a:round/>
          </a:ln>
          <a:effectLst/>
        </c:spPr>
        <c:txPr>
          <a:bodyPr rot="-60000000" vert="horz"/>
          <a:lstStyle/>
          <a:p>
            <a:pPr>
              <a:defRPr/>
            </a:pPr>
            <a:endParaRPr lang="es-ES"/>
          </a:p>
        </c:txPr>
        <c:crossAx val="2107991992"/>
        <c:crosses val="max"/>
        <c:crossBetween val="between"/>
      </c:valAx>
      <c:catAx>
        <c:axId val="2107991992"/>
        <c:scaling>
          <c:orientation val="minMax"/>
        </c:scaling>
        <c:delete val="1"/>
        <c:axPos val="b"/>
        <c:numFmt formatCode="General" sourceLinked="1"/>
        <c:majorTickMark val="out"/>
        <c:minorTickMark val="none"/>
        <c:tickLblPos val="nextTo"/>
        <c:crossAx val="2107950824"/>
        <c:crosses val="autoZero"/>
        <c:auto val="1"/>
        <c:lblAlgn val="ctr"/>
        <c:lblOffset val="100"/>
        <c:noMultiLvlLbl val="0"/>
      </c:cat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Control of Corruption and Latin America Mean</a:t>
            </a:r>
          </a:p>
        </c:rich>
      </c:tx>
      <c:overlay val="0"/>
      <c:spPr>
        <a:noFill/>
        <a:ln>
          <a:noFill/>
        </a:ln>
        <a:effectLst/>
      </c:spPr>
    </c:title>
    <c:autoTitleDeleted val="0"/>
    <c:plotArea>
      <c:layout/>
      <c:scatterChart>
        <c:scatterStyle val="smoothMarker"/>
        <c:varyColors val="0"/>
        <c:ser>
          <c:idx val="0"/>
          <c:order val="0"/>
          <c:tx>
            <c:strRef>
              <c:f>'2. CoC'!$T$2</c:f>
              <c:strCache>
                <c:ptCount val="1"/>
                <c:pt idx="0">
                  <c:v>MEX</c:v>
                </c:pt>
              </c:strCache>
            </c:strRef>
          </c:tx>
          <c:spPr>
            <a:ln w="19050" cap="rnd">
              <a:solidFill>
                <a:srgbClr val="00B050"/>
              </a:solidFill>
              <a:round/>
            </a:ln>
            <a:effectLst/>
          </c:spPr>
          <c:marker>
            <c:symbol val="circle"/>
            <c:size val="5"/>
            <c:spPr>
              <a:solidFill>
                <a:srgbClr val="00B050"/>
              </a:solidFill>
              <a:ln w="9525">
                <a:solidFill>
                  <a:schemeClr val="accent6"/>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CoC'!$T$3:$T$12</c:f>
              <c:numCache>
                <c:formatCode>0.0</c:formatCode>
                <c:ptCount val="10"/>
                <c:pt idx="0">
                  <c:v>4.495</c:v>
                </c:pt>
                <c:pt idx="1">
                  <c:v>4.4688</c:v>
                </c:pt>
                <c:pt idx="2">
                  <c:v>4.5142</c:v>
                </c:pt>
                <c:pt idx="3">
                  <c:v>4.397399999999997</c:v>
                </c:pt>
                <c:pt idx="4">
                  <c:v>4.2612</c:v>
                </c:pt>
                <c:pt idx="5">
                  <c:v>4.2</c:v>
                </c:pt>
                <c:pt idx="6">
                  <c:v>4.184799999999997</c:v>
                </c:pt>
                <c:pt idx="7">
                  <c:v>4.0546</c:v>
                </c:pt>
                <c:pt idx="8">
                  <c:v>3.5374</c:v>
                </c:pt>
                <c:pt idx="9">
                  <c:v>3.5158</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4.464988888888874</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09695320"/>
        <c:axId val="2109701176"/>
      </c:scatterChart>
      <c:valAx>
        <c:axId val="210969532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9701176"/>
        <c:crosses val="autoZero"/>
        <c:crossBetween val="midCat"/>
      </c:valAx>
      <c:valAx>
        <c:axId val="2109701176"/>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9695320"/>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Mexico and</a:t>
            </a:r>
            <a:r>
              <a:rPr lang="en-US" sz="1200" baseline="0"/>
              <a:t> </a:t>
            </a:r>
            <a:r>
              <a:rPr lang="en-US" sz="1200"/>
              <a:t>Latin America Mean</a:t>
            </a:r>
          </a:p>
        </c:rich>
      </c:tx>
      <c:overlay val="0"/>
      <c:spPr>
        <a:noFill/>
        <a:ln>
          <a:noFill/>
        </a:ln>
        <a:effectLst/>
      </c:spPr>
    </c:title>
    <c:autoTitleDeleted val="0"/>
    <c:plotArea>
      <c:layout/>
      <c:scatterChart>
        <c:scatterStyle val="lineMarker"/>
        <c:varyColors val="0"/>
        <c:ser>
          <c:idx val="0"/>
          <c:order val="0"/>
          <c:tx>
            <c:strRef>
              <c:f>'1. PFR Indez-LA mean'!$U$2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mean'!$U$3:$U$12</c:f>
              <c:numCache>
                <c:formatCode>0%</c:formatCode>
                <c:ptCount val="10"/>
                <c:pt idx="0">
                  <c:v>0.0</c:v>
                </c:pt>
                <c:pt idx="1">
                  <c:v>0.0</c:v>
                </c:pt>
                <c:pt idx="2">
                  <c:v>0.7</c:v>
                </c:pt>
                <c:pt idx="3">
                  <c:v>0.7</c:v>
                </c:pt>
                <c:pt idx="4">
                  <c:v>0.7</c:v>
                </c:pt>
                <c:pt idx="5">
                  <c:v>0.7</c:v>
                </c:pt>
                <c:pt idx="6">
                  <c:v>0.7</c:v>
                </c:pt>
                <c:pt idx="7">
                  <c:v>0.7</c:v>
                </c:pt>
                <c:pt idx="8">
                  <c:v>0.81</c:v>
                </c:pt>
                <c:pt idx="9">
                  <c:v>0.81</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11420696"/>
        <c:axId val="2111426744"/>
      </c:scatterChart>
      <c:valAx>
        <c:axId val="211142069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426744"/>
        <c:crosses val="autoZero"/>
        <c:crossBetween val="midCat"/>
      </c:valAx>
      <c:valAx>
        <c:axId val="21114267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420696"/>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[graficas_y_analisis_v3.xlsx]3.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'3. idea_coc_1996_2015'!$B$37</c:f>
              <c:strCache>
                <c:ptCount val="1"/>
                <c:pt idx="0">
                  <c:v>Average of PFR Index</c:v>
                </c:pt>
              </c:strCache>
            </c:strRef>
          </c:tx>
          <c:spPr>
            <a:ln w="22225" cap="rnd" cmpd="sng" algn="ctr">
              <a:solidFill>
                <a:schemeClr val="accent1"/>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idea_coc_1996_2015'!$B$38:$B$58</c:f>
              <c:numCache>
                <c:formatCode>General</c:formatCode>
                <c:ptCount val="20"/>
                <c:pt idx="0">
                  <c:v>0.0566668942559549</c:v>
                </c:pt>
                <c:pt idx="1">
                  <c:v>0.0674806204437621</c:v>
                </c:pt>
                <c:pt idx="2">
                  <c:v>0.0726104038837879</c:v>
                </c:pt>
                <c:pt idx="3">
                  <c:v>0.0764939543304578</c:v>
                </c:pt>
                <c:pt idx="4">
                  <c:v>0.089577395911392</c:v>
                </c:pt>
                <c:pt idx="5">
                  <c:v>0.100215016859118</c:v>
                </c:pt>
                <c:pt idx="6">
                  <c:v>0.111251144374644</c:v>
                </c:pt>
                <c:pt idx="7">
                  <c:v>0.123574135010984</c:v>
                </c:pt>
                <c:pt idx="8">
                  <c:v>0.140135879746919</c:v>
                </c:pt>
                <c:pt idx="9">
                  <c:v>0.158909739056755</c:v>
                </c:pt>
                <c:pt idx="10">
                  <c:v>0.171526636091619</c:v>
                </c:pt>
                <c:pt idx="11">
                  <c:v>0.188402538449505</c:v>
                </c:pt>
                <c:pt idx="12">
                  <c:v>0.220510961651609</c:v>
                </c:pt>
                <c:pt idx="13">
                  <c:v>0.262725920907927</c:v>
                </c:pt>
                <c:pt idx="14">
                  <c:v>0.293822262444211</c:v>
                </c:pt>
                <c:pt idx="15">
                  <c:v>0.34291997159158</c:v>
                </c:pt>
                <c:pt idx="16">
                  <c:v>0.361178412691168</c:v>
                </c:pt>
                <c:pt idx="17">
                  <c:v>0.377237319334391</c:v>
                </c:pt>
                <c:pt idx="18">
                  <c:v>0.411446105867968</c:v>
                </c:pt>
                <c:pt idx="19">
                  <c:v>0.426224535624958</c:v>
                </c:pt>
              </c:numCache>
            </c:numRef>
          </c:val>
          <c:smooth val="0"/>
        </c:ser>
        <c:dLbls>
          <c:showLegendKey val="0"/>
          <c:showVal val="0"/>
          <c:showCatName val="0"/>
          <c:showSerName val="0"/>
          <c:showPercent val="0"/>
          <c:showBubbleSize val="0"/>
        </c:dLbls>
        <c:marker val="1"/>
        <c:smooth val="0"/>
        <c:axId val="2109456184"/>
        <c:axId val="2109459400"/>
      </c:lineChart>
      <c:lineChart>
        <c:grouping val="standard"/>
        <c:varyColors val="0"/>
        <c:ser>
          <c:idx val="1"/>
          <c:order val="1"/>
          <c:tx>
            <c:strRef>
              <c:f>'3. idea_coc_1996_2015'!$C$37</c:f>
              <c:strCache>
                <c:ptCount val="1"/>
                <c:pt idx="0">
                  <c:v>Average of CoC.</c:v>
                </c:pt>
              </c:strCache>
            </c:strRef>
          </c:tx>
          <c:spPr>
            <a:ln w="22225" cap="rnd" cmpd="sng" algn="ctr">
              <a:solidFill>
                <a:schemeClr val="accent2"/>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idea_coc_1996_2015'!$C$38:$C$58</c:f>
              <c:numCache>
                <c:formatCode>General</c:formatCode>
                <c:ptCount val="20"/>
                <c:pt idx="0">
                  <c:v>4.961715384606743</c:v>
                </c:pt>
                <c:pt idx="1">
                  <c:v>#N/A</c:v>
                </c:pt>
                <c:pt idx="2">
                  <c:v>4.917694829101125</c:v>
                </c:pt>
                <c:pt idx="3">
                  <c:v>#N/A</c:v>
                </c:pt>
                <c:pt idx="4">
                  <c:v>4.911622678988766</c:v>
                </c:pt>
                <c:pt idx="5">
                  <c:v>#N/A</c:v>
                </c:pt>
                <c:pt idx="6">
                  <c:v>4.876121593258428</c:v>
                </c:pt>
                <c:pt idx="7">
                  <c:v>4.901770268089887</c:v>
                </c:pt>
                <c:pt idx="8">
                  <c:v>4.87036841752809</c:v>
                </c:pt>
                <c:pt idx="9">
                  <c:v>4.872773999887642</c:v>
                </c:pt>
                <c:pt idx="10">
                  <c:v>4.885854617977511</c:v>
                </c:pt>
                <c:pt idx="11">
                  <c:v>4.880947185617977</c:v>
                </c:pt>
                <c:pt idx="12">
                  <c:v>4.88820015752809</c:v>
                </c:pt>
                <c:pt idx="13">
                  <c:v>4.866008170674156</c:v>
                </c:pt>
                <c:pt idx="14">
                  <c:v>4.870268251797754</c:v>
                </c:pt>
                <c:pt idx="15">
                  <c:v>4.88929267067416</c:v>
                </c:pt>
                <c:pt idx="16">
                  <c:v>4.879327800449438</c:v>
                </c:pt>
                <c:pt idx="17">
                  <c:v>4.875998125056182</c:v>
                </c:pt>
                <c:pt idx="18">
                  <c:v>4.864929394606738</c:v>
                </c:pt>
                <c:pt idx="19">
                  <c:v>4.87884045539326</c:v>
                </c:pt>
              </c:numCache>
            </c:numRef>
          </c:val>
          <c:smooth val="0"/>
        </c:ser>
        <c:dLbls>
          <c:showLegendKey val="0"/>
          <c:showVal val="0"/>
          <c:showCatName val="0"/>
          <c:showSerName val="0"/>
          <c:showPercent val="0"/>
          <c:showBubbleSize val="0"/>
        </c:dLbls>
        <c:marker val="1"/>
        <c:smooth val="0"/>
        <c:axId val="2109469176"/>
        <c:axId val="2109465720"/>
      </c:lineChart>
      <c:catAx>
        <c:axId val="2109456184"/>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09459400"/>
        <c:crosses val="autoZero"/>
        <c:auto val="1"/>
        <c:lblAlgn val="ctr"/>
        <c:lblOffset val="100"/>
        <c:noMultiLvlLbl val="0"/>
      </c:catAx>
      <c:valAx>
        <c:axId val="2109459400"/>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9456184"/>
        <c:crosses val="autoZero"/>
        <c:crossBetween val="between"/>
      </c:valAx>
      <c:valAx>
        <c:axId val="2109465720"/>
        <c:scaling>
          <c:orientation val="minMax"/>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09469176"/>
        <c:crosses val="max"/>
        <c:crossBetween val="between"/>
      </c:valAx>
      <c:catAx>
        <c:axId val="2109469176"/>
        <c:scaling>
          <c:orientation val="minMax"/>
        </c:scaling>
        <c:delete val="1"/>
        <c:axPos val="b"/>
        <c:numFmt formatCode="General" sourceLinked="1"/>
        <c:majorTickMark val="out"/>
        <c:minorTickMark val="none"/>
        <c:tickLblPos val="nextTo"/>
        <c:crossAx val="2109465720"/>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Judicial Independence and Latin America</a:t>
            </a:r>
          </a:p>
        </c:rich>
      </c:tx>
      <c:overlay val="0"/>
      <c:spPr>
        <a:noFill/>
        <a:ln>
          <a:noFill/>
        </a:ln>
        <a:effectLst/>
      </c:spPr>
    </c:title>
    <c:autoTitleDeleted val="0"/>
    <c:plotArea>
      <c:layout/>
      <c:scatterChart>
        <c:scatterStyle val="smoothMarker"/>
        <c:varyColors val="0"/>
        <c:ser>
          <c:idx val="0"/>
          <c:order val="0"/>
          <c:tx>
            <c:strRef>
              <c:f>'3. JI'!$T$2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JI'!$T$3:$T$12</c:f>
              <c:numCache>
                <c:formatCode>0.0</c:formatCode>
                <c:ptCount val="10"/>
                <c:pt idx="0">
                  <c:v>3.569659393999999</c:v>
                </c:pt>
                <c:pt idx="1">
                  <c:v>3.581086505</c:v>
                </c:pt>
                <c:pt idx="2">
                  <c:v>3.412225747</c:v>
                </c:pt>
                <c:pt idx="3">
                  <c:v>3.237745053</c:v>
                </c:pt>
                <c:pt idx="4">
                  <c:v>3.215621754</c:v>
                </c:pt>
                <c:pt idx="5">
                  <c:v>3.242599129</c:v>
                </c:pt>
                <c:pt idx="6">
                  <c:v>3.364423133999999</c:v>
                </c:pt>
                <c:pt idx="7">
                  <c:v>3.348061362</c:v>
                </c:pt>
                <c:pt idx="8">
                  <c:v>3.197904551</c:v>
                </c:pt>
                <c:pt idx="9">
                  <c:v>3.174230562</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11463416"/>
        <c:axId val="2111469128"/>
      </c:scatterChart>
      <c:valAx>
        <c:axId val="211146341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469128"/>
        <c:crosses val="autoZero"/>
        <c:crossBetween val="midCat"/>
      </c:valAx>
      <c:valAx>
        <c:axId val="211146912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463416"/>
        <c:crosses val="autoZero"/>
        <c:crossBetween val="midCat"/>
      </c:val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Public Investment</a:t>
            </a:r>
          </a:p>
        </c:rich>
      </c:tx>
      <c:overlay val="0"/>
      <c:spPr>
        <a:noFill/>
        <a:ln>
          <a:noFill/>
        </a:ln>
        <a:effectLst/>
      </c:spPr>
    </c:title>
    <c:autoTitleDeleted val="0"/>
    <c:plotArea>
      <c:layout/>
      <c:barChart>
        <c:barDir val="col"/>
        <c:grouping val="clustered"/>
        <c:varyColors val="0"/>
        <c:ser>
          <c:idx val="2"/>
          <c:order val="2"/>
          <c:tx>
            <c:strRef>
              <c:f>'4. PI'!$AQ$2</c:f>
              <c:strCache>
                <c:ptCount val="1"/>
                <c:pt idx="0">
                  <c:v>MEX - %GDP</c:v>
                </c:pt>
              </c:strCache>
            </c:strRef>
          </c:tx>
          <c:spPr>
            <a:solidFill>
              <a:srgbClr val="00B050"/>
            </a:solidFill>
            <a:ln>
              <a:solidFill>
                <a:srgbClr val="00B05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PI'!$AQ$18:$AQ$27</c:f>
              <c:numCache>
                <c:formatCode>0.0%</c:formatCode>
                <c:ptCount val="10"/>
                <c:pt idx="0">
                  <c:v>0.0262</c:v>
                </c:pt>
                <c:pt idx="1">
                  <c:v>0.0291</c:v>
                </c:pt>
                <c:pt idx="2">
                  <c:v>0.0347</c:v>
                </c:pt>
                <c:pt idx="3">
                  <c:v>0.0259</c:v>
                </c:pt>
                <c:pt idx="4">
                  <c:v>0.0263</c:v>
                </c:pt>
                <c:pt idx="5">
                  <c:v>0.0268</c:v>
                </c:pt>
                <c:pt idx="6">
                  <c:v>0.0248</c:v>
                </c:pt>
                <c:pt idx="7">
                  <c:v>0.0314</c:v>
                </c:pt>
                <c:pt idx="8">
                  <c:v>0.029</c:v>
                </c:pt>
                <c:pt idx="9">
                  <c:v>0.033</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08740936"/>
        <c:axId val="2108747064"/>
      </c:barChart>
      <c:lineChart>
        <c:grouping val="standard"/>
        <c:varyColors val="0"/>
        <c:ser>
          <c:idx val="0"/>
          <c:order val="0"/>
          <c:tx>
            <c:strRef>
              <c:f>'4. PI'!$V$2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PI'!$V$18:$V$27</c:f>
              <c:numCache>
                <c:formatCode>_("$"* #,##0.0_);_("$"* \(#,##0.0\);_("$"* "-"??_);_(@_)</c:formatCode>
                <c:ptCount val="10"/>
                <c:pt idx="0">
                  <c:v>25.2903622</c:v>
                </c:pt>
                <c:pt idx="1">
                  <c:v>30.364977</c:v>
                </c:pt>
                <c:pt idx="2">
                  <c:v>38.214416</c:v>
                </c:pt>
                <c:pt idx="3">
                  <c:v>23.1791791</c:v>
                </c:pt>
                <c:pt idx="4">
                  <c:v>27.644719</c:v>
                </c:pt>
                <c:pt idx="5">
                  <c:v>31.387892</c:v>
                </c:pt>
                <c:pt idx="6">
                  <c:v>29.42768</c:v>
                </c:pt>
                <c:pt idx="7">
                  <c:v>39.626172</c:v>
                </c:pt>
                <c:pt idx="8">
                  <c:v>37.64722</c:v>
                </c:pt>
                <c:pt idx="9">
                  <c:v>37.74507</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5.680200939767936</c:v>
                </c:pt>
                <c:pt idx="4">
                  <c:v>7.998885346069676</c:v>
                </c:pt>
                <c:pt idx="5">
                  <c:v>8.345779141480561</c:v>
                </c:pt>
                <c:pt idx="6">
                  <c:v>8.370219230624552</c:v>
                </c:pt>
                <c:pt idx="7">
                  <c:v>9.641006702983921</c:v>
                </c:pt>
                <c:pt idx="8">
                  <c:v>10.06565337162971</c:v>
                </c:pt>
                <c:pt idx="9">
                  <c:v>9.070365033358548</c:v>
                </c:pt>
              </c:numCache>
            </c:numRef>
          </c:val>
          <c:smooth val="0"/>
        </c:ser>
        <c:dLbls>
          <c:showLegendKey val="0"/>
          <c:showVal val="0"/>
          <c:showCatName val="0"/>
          <c:showSerName val="0"/>
          <c:showPercent val="0"/>
          <c:showBubbleSize val="0"/>
        </c:dLbls>
        <c:marker val="1"/>
        <c:smooth val="0"/>
        <c:axId val="2108759736"/>
        <c:axId val="2108753544"/>
      </c:lineChart>
      <c:catAx>
        <c:axId val="21087597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753544"/>
        <c:crossesAt val="0.0"/>
        <c:auto val="1"/>
        <c:lblAlgn val="ctr"/>
        <c:lblOffset val="100"/>
        <c:noMultiLvlLbl val="0"/>
      </c:catAx>
      <c:valAx>
        <c:axId val="2108753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759736"/>
        <c:crosses val="autoZero"/>
        <c:crossBetween val="between"/>
      </c:valAx>
      <c:valAx>
        <c:axId val="2108747064"/>
        <c:scaling>
          <c:orientation val="minMax"/>
          <c:max val="0.1"/>
          <c:min val="0.0"/>
        </c:scaling>
        <c:delete val="0"/>
        <c:axPos val="r"/>
        <c:title>
          <c:tx>
            <c:rich>
              <a:bodyPr rot="-5400000" vert="horz"/>
              <a:lstStyle/>
              <a:p>
                <a:pPr>
                  <a:defRPr/>
                </a:pPr>
                <a:r>
                  <a:rPr lang="en-US"/>
                  <a:t>Public Investment %GDP</a:t>
                </a:r>
              </a:p>
            </c:rich>
          </c:tx>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740936"/>
        <c:crosses val="max"/>
        <c:crossBetween val="between"/>
      </c:valAx>
      <c:catAx>
        <c:axId val="2108740936"/>
        <c:scaling>
          <c:orientation val="minMax"/>
        </c:scaling>
        <c:delete val="1"/>
        <c:axPos val="b"/>
        <c:numFmt formatCode="General" sourceLinked="1"/>
        <c:majorTickMark val="out"/>
        <c:minorTickMark val="none"/>
        <c:tickLblPos val="nextTo"/>
        <c:crossAx val="2108747064"/>
        <c:crosses val="autoZero"/>
        <c:auto val="1"/>
        <c:lblAlgn val="ctr"/>
        <c:lblOffset val="100"/>
        <c:noMultiLvlLbl val="0"/>
      </c:catAx>
      <c:spPr>
        <a:noFill/>
        <a:ln>
          <a:noFill/>
        </a:ln>
        <a:effectLst/>
      </c:spPr>
    </c:plotArea>
    <c:legend>
      <c:legendPos val="b"/>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vert="horz"/>
          <a:lstStyle/>
          <a:p>
            <a:pPr>
              <a:defRPr sz="1200"/>
            </a:pPr>
            <a:r>
              <a:rPr lang="en-US" sz="1200"/>
              <a:t>PFR Index categories by region, 1996-2015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106161528"/>
        <c:axId val="2106164856"/>
      </c:barChart>
      <c:catAx>
        <c:axId val="210616152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a:lstStyle/>
          <a:p>
            <a:pPr>
              <a:defRPr/>
            </a:pPr>
            <a:endParaRPr lang="es-ES"/>
          </a:p>
        </c:txPr>
        <c:crossAx val="2106164856"/>
        <c:crosses val="autoZero"/>
        <c:auto val="1"/>
        <c:lblAlgn val="ctr"/>
        <c:lblOffset val="100"/>
        <c:noMultiLvlLbl val="0"/>
      </c:catAx>
      <c:valAx>
        <c:axId val="210616485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616152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vert="horz"/>
          <a:lstStyle/>
          <a:p>
            <a:pPr>
              <a:defRPr sz="1200"/>
            </a:pPr>
            <a:r>
              <a:rPr lang="en-US" sz="1200"/>
              <a:t>PFR Index and sub-index for Latin America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110273512"/>
        <c:axId val="2110281688"/>
      </c:lineChart>
      <c:catAx>
        <c:axId val="2110273512"/>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10281688"/>
        <c:crosses val="autoZero"/>
        <c:auto val="1"/>
        <c:lblAlgn val="ctr"/>
        <c:lblOffset val="100"/>
        <c:noMultiLvlLbl val="0"/>
      </c:catAx>
      <c:valAx>
        <c:axId val="2110281688"/>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1027351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vert="horz"/>
          <a:lstStyle/>
          <a:p>
            <a:pPr>
              <a:defRPr sz="1200"/>
            </a:pPr>
            <a:r>
              <a:rPr lang="en-US" sz="1200"/>
              <a:t>PFR Index for Latin America, 2006-2015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109788520"/>
        <c:axId val="2109785032"/>
      </c:barChart>
      <c:catAx>
        <c:axId val="2109788520"/>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sz="700"/>
            </a:pPr>
            <a:endParaRPr lang="es-ES"/>
          </a:p>
        </c:txPr>
        <c:crossAx val="2109785032"/>
        <c:crosses val="autoZero"/>
        <c:auto val="1"/>
        <c:lblAlgn val="ctr"/>
        <c:lblOffset val="100"/>
        <c:noMultiLvlLbl val="0"/>
      </c:catAx>
      <c:valAx>
        <c:axId val="2109785032"/>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s-ES"/>
          </a:p>
        </c:txPr>
        <c:crossAx val="2109788520"/>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[graficas_y_analisis_v3.xlsx]4.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'4. idea_coc_1996_2015'!$B$37</c:f>
              <c:strCache>
                <c:ptCount val="1"/>
                <c:pt idx="0">
                  <c:v>Average of PFR Index</c:v>
                </c:pt>
              </c:strCache>
            </c:strRef>
          </c:tx>
          <c:spPr>
            <a:ln w="22225" cap="rnd" cmpd="sng" algn="ctr">
              <a:solidFill>
                <a:schemeClr val="accent1"/>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0.0824323126472574</c:v>
                </c:pt>
                <c:pt idx="9">
                  <c:v>0.124241294304436</c:v>
                </c:pt>
                <c:pt idx="10">
                  <c:v>0.152476588422083</c:v>
                </c:pt>
                <c:pt idx="11">
                  <c:v>0.177966784500515</c:v>
                </c:pt>
                <c:pt idx="12">
                  <c:v>0.219361120012497</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106418968"/>
        <c:axId val="2106422168"/>
      </c:lineChart>
      <c:lineChart>
        <c:grouping val="standard"/>
        <c:varyColors val="0"/>
        <c:ser>
          <c:idx val="1"/>
          <c:order val="1"/>
          <c:tx>
            <c:strRef>
              <c:f>'4. idea_coc_1996_2015'!$C$37</c:f>
              <c:strCache>
                <c:ptCount val="1"/>
                <c:pt idx="0">
                  <c:v>Average of CoC.</c:v>
                </c:pt>
              </c:strCache>
            </c:strRef>
          </c:tx>
          <c:spPr>
            <a:ln w="22225" cap="rnd" cmpd="sng" algn="ctr">
              <a:solidFill>
                <a:schemeClr val="accent2"/>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idea_coc_1996_2015'!$C$38:$C$58</c:f>
              <c:numCache>
                <c:formatCode>General</c:formatCode>
                <c:ptCount val="20"/>
                <c:pt idx="0">
                  <c:v>4.23707921882353</c:v>
                </c:pt>
                <c:pt idx="1">
                  <c:v>#N/A</c:v>
                </c:pt>
                <c:pt idx="2">
                  <c:v>4.20607300117647</c:v>
                </c:pt>
                <c:pt idx="3">
                  <c:v>#N/A</c:v>
                </c:pt>
                <c:pt idx="4">
                  <c:v>4.23120499176471</c:v>
                </c:pt>
                <c:pt idx="5">
                  <c:v>#N/A</c:v>
                </c:pt>
                <c:pt idx="6">
                  <c:v>4.234885531764704</c:v>
                </c:pt>
                <c:pt idx="7">
                  <c:v>4.297478938823528</c:v>
                </c:pt>
                <c:pt idx="8">
                  <c:v>4.351610381176472</c:v>
                </c:pt>
                <c:pt idx="9">
                  <c:v>4.284751432941177</c:v>
                </c:pt>
                <c:pt idx="10">
                  <c:v>4.368291752941177</c:v>
                </c:pt>
                <c:pt idx="11">
                  <c:v>4.326858990588236</c:v>
                </c:pt>
                <c:pt idx="12">
                  <c:v>4.381274987058826</c:v>
                </c:pt>
                <c:pt idx="13">
                  <c:v>4.313381791764706</c:v>
                </c:pt>
                <c:pt idx="14">
                  <c:v>4.357340935294118</c:v>
                </c:pt>
                <c:pt idx="15">
                  <c:v>4.41648812117647</c:v>
                </c:pt>
                <c:pt idx="16">
                  <c:v>4.260795005882352</c:v>
                </c:pt>
                <c:pt idx="17">
                  <c:v>4.250354189411765</c:v>
                </c:pt>
                <c:pt idx="18">
                  <c:v>4.106579477647046</c:v>
                </c:pt>
                <c:pt idx="19">
                  <c:v>4.129394483529412</c:v>
                </c:pt>
              </c:numCache>
            </c:numRef>
          </c:val>
          <c:smooth val="0"/>
        </c:ser>
        <c:dLbls>
          <c:showLegendKey val="0"/>
          <c:showVal val="0"/>
          <c:showCatName val="0"/>
          <c:showSerName val="0"/>
          <c:showPercent val="0"/>
          <c:showBubbleSize val="0"/>
        </c:dLbls>
        <c:marker val="1"/>
        <c:smooth val="0"/>
        <c:axId val="2106431960"/>
        <c:axId val="2106428504"/>
      </c:lineChart>
      <c:catAx>
        <c:axId val="210641896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06422168"/>
        <c:crosses val="autoZero"/>
        <c:auto val="1"/>
        <c:lblAlgn val="ctr"/>
        <c:lblOffset val="100"/>
        <c:noMultiLvlLbl val="0"/>
      </c:catAx>
      <c:valAx>
        <c:axId val="2106422168"/>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6418968"/>
        <c:crosses val="autoZero"/>
        <c:crossBetween val="between"/>
      </c:valAx>
      <c:valAx>
        <c:axId val="2106428504"/>
        <c:scaling>
          <c:orientation val="minMax"/>
          <c:max val="5.0"/>
          <c:min val="4.0"/>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06431960"/>
        <c:crosses val="max"/>
        <c:crossBetween val="between"/>
      </c:valAx>
      <c:catAx>
        <c:axId val="2106431960"/>
        <c:scaling>
          <c:orientation val="minMax"/>
        </c:scaling>
        <c:delete val="1"/>
        <c:axPos val="b"/>
        <c:numFmt formatCode="General" sourceLinked="1"/>
        <c:majorTickMark val="out"/>
        <c:minorTickMark val="none"/>
        <c:tickLblPos val="nextTo"/>
        <c:crossAx val="2106428504"/>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vert="horz"/>
          <a:lstStyle/>
          <a:p>
            <a:pPr>
              <a:defRPr sz="1200"/>
            </a:pPr>
            <a:r>
              <a:rPr lang="en-US" sz="1200"/>
              <a:t>PFR Index and CoC</a:t>
            </a:r>
            <a:r>
              <a:rPr lang="en-US" sz="1200" baseline="0"/>
              <a:t> </a:t>
            </a:r>
            <a:r>
              <a:rPr lang="en-US" sz="1200"/>
              <a:t>change in 2006-2015</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110937240"/>
        <c:axId val="2110940568"/>
      </c:barChart>
      <c:catAx>
        <c:axId val="2110937240"/>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a:pPr>
            <a:endParaRPr lang="es-ES"/>
          </a:p>
        </c:txPr>
        <c:crossAx val="2110940568"/>
        <c:crosses val="autoZero"/>
        <c:auto val="1"/>
        <c:lblAlgn val="ctr"/>
        <c:lblOffset val="100"/>
        <c:noMultiLvlLbl val="0"/>
      </c:catAx>
      <c:valAx>
        <c:axId val="2110940568"/>
        <c:scaling>
          <c:orientation val="minMax"/>
        </c:scaling>
        <c:delete val="0"/>
        <c:axPos val="l"/>
        <c:title>
          <c:tx>
            <c:rich>
              <a:bodyPr rot="-5400000" vert="horz"/>
              <a:lstStyle/>
              <a:p>
                <a:pPr>
                  <a:defRPr/>
                </a:pPr>
                <a:r>
                  <a:rPr lang="en-US"/>
                  <a:t>CoC &amp; 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1093724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CoC</a:t>
            </a:r>
            <a:r>
              <a:rPr lang="en-US" sz="1200" baseline="0"/>
              <a:t> </a:t>
            </a:r>
            <a:r>
              <a:rPr lang="en-US" sz="1200"/>
              <a:t>and Latin America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'2. CoC'!$J$2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CoC'!$J$3:$J$12</c:f>
              <c:numCache>
                <c:formatCode>0.0</c:formatCode>
                <c:ptCount val="10"/>
                <c:pt idx="0">
                  <c:v>4.254799999999999</c:v>
                </c:pt>
                <c:pt idx="1">
                  <c:v>4.2508</c:v>
                </c:pt>
                <c:pt idx="2">
                  <c:v>4.0524</c:v>
                </c:pt>
                <c:pt idx="3">
                  <c:v>3.9942</c:v>
                </c:pt>
                <c:pt idx="4">
                  <c:v>4.174799999999998</c:v>
                </c:pt>
                <c:pt idx="5">
                  <c:v>4.195799999999998</c:v>
                </c:pt>
                <c:pt idx="6">
                  <c:v>4.0164</c:v>
                </c:pt>
                <c:pt idx="7">
                  <c:v>4.0744</c:v>
                </c:pt>
                <c:pt idx="8">
                  <c:v>3.8386</c:v>
                </c:pt>
                <c:pt idx="9">
                  <c:v>3.8262</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11013672"/>
        <c:axId val="2111019496"/>
      </c:scatterChart>
      <c:valAx>
        <c:axId val="211101367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019496"/>
        <c:crosses val="autoZero"/>
        <c:crossBetween val="midCat"/>
      </c:valAx>
      <c:valAx>
        <c:axId val="211101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013672"/>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Argentina and Latin America Mean</a:t>
            </a:r>
          </a:p>
        </c:rich>
      </c:tx>
      <c:layout/>
      <c:overlay val="0"/>
      <c:spPr>
        <a:noFill/>
        <a:ln>
          <a:noFill/>
        </a:ln>
        <a:effectLst/>
      </c:spPr>
    </c:title>
    <c:autoTitleDeleted val="0"/>
    <c:plotArea>
      <c:layout/>
      <c:scatterChart>
        <c:scatterStyle val="lineMarker"/>
        <c:varyColors val="0"/>
        <c:ser>
          <c:idx val="0"/>
          <c:order val="0"/>
          <c:tx>
            <c:strRef>
              <c:f>'1. PFR Indez-LA mean'!$K$2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mean'!$K$3:$K$12</c:f>
              <c:numCache>
                <c:formatCode>0%</c:formatCode>
                <c:ptCount val="10"/>
                <c:pt idx="0">
                  <c:v>0.0</c:v>
                </c:pt>
                <c:pt idx="1">
                  <c:v>0.0</c:v>
                </c:pt>
                <c:pt idx="2">
                  <c:v>0.0</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11062120"/>
        <c:axId val="2111068088"/>
      </c:scatterChart>
      <c:valAx>
        <c:axId val="211106212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068088"/>
        <c:crosses val="autoZero"/>
        <c:crossBetween val="midCat"/>
      </c:valAx>
      <c:valAx>
        <c:axId val="21110680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106212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11A283-7FE2-8749-9359-9500D1C8A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94</Pages>
  <Words>28286</Words>
  <Characters>155578</Characters>
  <Application>Microsoft Macintosh Word</Application>
  <DocSecurity>0</DocSecurity>
  <Lines>1296</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64</cp:revision>
  <cp:lastPrinted>2017-04-12T08:49:00Z</cp:lastPrinted>
  <dcterms:created xsi:type="dcterms:W3CDTF">2017-04-26T14:00:00Z</dcterms:created>
  <dcterms:modified xsi:type="dcterms:W3CDTF">2017-04-26T20:53:00Z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0de51c0a-1997-3975-9eac-06a56f0eea32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