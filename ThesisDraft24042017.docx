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1396FD9E" w14:textId="77777777" w:rsidR="00F70A52" w:rsidRDefault="00F70A52" w:rsidP="005632D4">
      <w:pPr>
        <w:pStyle w:val="Ttulo"/>
        <w:jc w:val="right"/>
      </w:pPr>
    </w:p>
    <w:p w14:paraId="28955242" w14:textId="43CC30B9" w:rsidR="00215BDE" w:rsidRPr="00737D8A" w:rsidRDefault="002A5AB8" w:rsidP="005632D4">
      <w:pPr>
        <w:pStyle w:val="Ttulo"/>
        <w:jc w:val="right"/>
        <w:rPr>
          <w:sz w:val="36"/>
          <w:szCs w:val="36"/>
          <w:lang w:val="es-AR"/>
        </w:rPr>
      </w:pPr>
      <w:r w:rsidRPr="00737D8A">
        <w:rPr>
          <w:sz w:val="36"/>
          <w:szCs w:val="36"/>
          <w:lang w:val="es-AR"/>
        </w:rPr>
        <w:t xml:space="preserve">Alvaro </w:t>
      </w:r>
      <w:r w:rsidR="00C53425" w:rsidRPr="00737D8A">
        <w:rPr>
          <w:sz w:val="36"/>
          <w:szCs w:val="36"/>
          <w:lang w:val="es-AR"/>
        </w:rPr>
        <w:t>López</w:t>
      </w:r>
      <w:r w:rsidR="00FF4504" w:rsidRPr="00737D8A">
        <w:rPr>
          <w:sz w:val="36"/>
          <w:szCs w:val="36"/>
          <w:lang w:val="es-AR"/>
        </w:rPr>
        <w:t xml:space="preserve">, </w:t>
      </w:r>
      <w:r w:rsidRPr="00737D8A">
        <w:rPr>
          <w:sz w:val="36"/>
          <w:szCs w:val="36"/>
          <w:lang w:val="es-AR"/>
        </w:rPr>
        <w:t xml:space="preserve">Mario </w:t>
      </w:r>
      <w:r w:rsidR="00C53425" w:rsidRPr="00737D8A">
        <w:rPr>
          <w:sz w:val="36"/>
          <w:szCs w:val="36"/>
          <w:lang w:val="es-AR"/>
        </w:rPr>
        <w:t>Rodríguez</w:t>
      </w:r>
      <w:r w:rsidR="00FF4504" w:rsidRPr="00737D8A">
        <w:rPr>
          <w:sz w:val="36"/>
          <w:szCs w:val="36"/>
          <w:lang w:val="es-AR"/>
        </w:rPr>
        <w:t xml:space="preserve"> and </w:t>
      </w:r>
      <w:r w:rsidRPr="00737D8A">
        <w:rPr>
          <w:sz w:val="36"/>
          <w:szCs w:val="36"/>
          <w:lang w:val="es-AR"/>
        </w:rPr>
        <w:t>Mariano Valentini</w:t>
      </w:r>
      <w:r w:rsidR="00215BDE" w:rsidRPr="00737D8A">
        <w:rPr>
          <w:sz w:val="36"/>
          <w:szCs w:val="36"/>
          <w:lang w:val="es-AR"/>
        </w:rPr>
        <w:br w:type="page"/>
      </w:r>
    </w:p>
    <w:p w14:paraId="1E5954AE" w14:textId="77777777" w:rsidR="00E566F0"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E566F0">
        <w:rPr>
          <w:noProof/>
        </w:rPr>
        <w:t>1. Introduction</w:t>
      </w:r>
      <w:r w:rsidR="00E566F0">
        <w:rPr>
          <w:noProof/>
        </w:rPr>
        <w:tab/>
      </w:r>
      <w:r w:rsidR="00E566F0">
        <w:rPr>
          <w:noProof/>
        </w:rPr>
        <w:fldChar w:fldCharType="begin"/>
      </w:r>
      <w:r w:rsidR="00E566F0">
        <w:rPr>
          <w:noProof/>
        </w:rPr>
        <w:instrText xml:space="preserve"> PAGEREF _Toc354662912 \h </w:instrText>
      </w:r>
      <w:r w:rsidR="00E566F0">
        <w:rPr>
          <w:noProof/>
        </w:rPr>
      </w:r>
      <w:r w:rsidR="00E566F0">
        <w:rPr>
          <w:noProof/>
        </w:rPr>
        <w:fldChar w:fldCharType="separate"/>
      </w:r>
      <w:r w:rsidR="00E566F0">
        <w:rPr>
          <w:noProof/>
        </w:rPr>
        <w:t>4</w:t>
      </w:r>
      <w:r w:rsidR="00E566F0">
        <w:rPr>
          <w:noProof/>
        </w:rPr>
        <w:fldChar w:fldCharType="end"/>
      </w:r>
    </w:p>
    <w:p w14:paraId="64126642" w14:textId="77777777" w:rsidR="00E566F0" w:rsidRDefault="00E566F0">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_Toc354662913 \h </w:instrText>
      </w:r>
      <w:r>
        <w:rPr>
          <w:noProof/>
        </w:rPr>
      </w:r>
      <w:r>
        <w:rPr>
          <w:noProof/>
        </w:rPr>
        <w:fldChar w:fldCharType="separate"/>
      </w:r>
      <w:r>
        <w:rPr>
          <w:noProof/>
        </w:rPr>
        <w:t>5</w:t>
      </w:r>
      <w:r>
        <w:rPr>
          <w:noProof/>
        </w:rPr>
        <w:fldChar w:fldCharType="end"/>
      </w:r>
    </w:p>
    <w:p w14:paraId="30E9E405" w14:textId="77777777" w:rsidR="00E566F0" w:rsidRDefault="00E566F0">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_Toc354662914 \h </w:instrText>
      </w:r>
      <w:r>
        <w:rPr>
          <w:noProof/>
        </w:rPr>
      </w:r>
      <w:r>
        <w:rPr>
          <w:noProof/>
        </w:rPr>
        <w:fldChar w:fldCharType="separate"/>
      </w:r>
      <w:r>
        <w:rPr>
          <w:noProof/>
        </w:rPr>
        <w:t>5</w:t>
      </w:r>
      <w:r>
        <w:rPr>
          <w:noProof/>
        </w:rPr>
        <w:fldChar w:fldCharType="end"/>
      </w:r>
    </w:p>
    <w:p w14:paraId="17DD58D4" w14:textId="77777777" w:rsidR="00E566F0" w:rsidRDefault="00E566F0">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_Toc354662915 \h </w:instrText>
      </w:r>
      <w:r>
        <w:rPr>
          <w:noProof/>
        </w:rPr>
      </w:r>
      <w:r>
        <w:rPr>
          <w:noProof/>
        </w:rPr>
        <w:fldChar w:fldCharType="separate"/>
      </w:r>
      <w:r>
        <w:rPr>
          <w:noProof/>
        </w:rPr>
        <w:t>8</w:t>
      </w:r>
      <w:r>
        <w:rPr>
          <w:noProof/>
        </w:rPr>
        <w:fldChar w:fldCharType="end"/>
      </w:r>
    </w:p>
    <w:p w14:paraId="21A57BA8" w14:textId="77777777" w:rsidR="00E566F0" w:rsidRDefault="00E566F0">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_Toc354662916 \h </w:instrText>
      </w:r>
      <w:r>
        <w:rPr>
          <w:noProof/>
        </w:rPr>
      </w:r>
      <w:r>
        <w:rPr>
          <w:noProof/>
        </w:rPr>
        <w:fldChar w:fldCharType="separate"/>
      </w:r>
      <w:r>
        <w:rPr>
          <w:noProof/>
        </w:rPr>
        <w:t>9</w:t>
      </w:r>
      <w:r>
        <w:rPr>
          <w:noProof/>
        </w:rPr>
        <w:fldChar w:fldCharType="end"/>
      </w:r>
    </w:p>
    <w:p w14:paraId="6485B02C" w14:textId="77777777" w:rsidR="00E566F0" w:rsidRDefault="00E566F0">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_Toc354662917 \h </w:instrText>
      </w:r>
      <w:r>
        <w:rPr>
          <w:noProof/>
        </w:rPr>
      </w:r>
      <w:r>
        <w:rPr>
          <w:noProof/>
        </w:rPr>
        <w:fldChar w:fldCharType="separate"/>
      </w:r>
      <w:r>
        <w:rPr>
          <w:noProof/>
        </w:rPr>
        <w:t>15</w:t>
      </w:r>
      <w:r>
        <w:rPr>
          <w:noProof/>
        </w:rPr>
        <w:fldChar w:fldCharType="end"/>
      </w:r>
    </w:p>
    <w:p w14:paraId="77C48782" w14:textId="77777777" w:rsidR="00E566F0" w:rsidRDefault="00E566F0">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_Toc354662918 \h </w:instrText>
      </w:r>
      <w:r>
        <w:rPr>
          <w:noProof/>
        </w:rPr>
      </w:r>
      <w:r>
        <w:rPr>
          <w:noProof/>
        </w:rPr>
        <w:fldChar w:fldCharType="separate"/>
      </w:r>
      <w:r>
        <w:rPr>
          <w:noProof/>
        </w:rPr>
        <w:t>17</w:t>
      </w:r>
      <w:r>
        <w:rPr>
          <w:noProof/>
        </w:rPr>
        <w:fldChar w:fldCharType="end"/>
      </w:r>
    </w:p>
    <w:p w14:paraId="498F8C46" w14:textId="77777777" w:rsidR="00E566F0" w:rsidRDefault="00E566F0">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_Toc354662919 \h </w:instrText>
      </w:r>
      <w:r>
        <w:rPr>
          <w:noProof/>
        </w:rPr>
      </w:r>
      <w:r>
        <w:rPr>
          <w:noProof/>
        </w:rPr>
        <w:fldChar w:fldCharType="separate"/>
      </w:r>
      <w:r>
        <w:rPr>
          <w:noProof/>
        </w:rPr>
        <w:t>18</w:t>
      </w:r>
      <w:r>
        <w:rPr>
          <w:noProof/>
        </w:rPr>
        <w:fldChar w:fldCharType="end"/>
      </w:r>
    </w:p>
    <w:p w14:paraId="2305319F" w14:textId="77777777" w:rsidR="00E566F0" w:rsidRDefault="00E566F0">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_Toc354662920 \h </w:instrText>
      </w:r>
      <w:r>
        <w:rPr>
          <w:noProof/>
        </w:rPr>
      </w:r>
      <w:r>
        <w:rPr>
          <w:noProof/>
        </w:rPr>
        <w:fldChar w:fldCharType="separate"/>
      </w:r>
      <w:r>
        <w:rPr>
          <w:noProof/>
        </w:rPr>
        <w:t>19</w:t>
      </w:r>
      <w:r>
        <w:rPr>
          <w:noProof/>
        </w:rPr>
        <w:fldChar w:fldCharType="end"/>
      </w:r>
    </w:p>
    <w:p w14:paraId="194D7296" w14:textId="77777777" w:rsidR="00E566F0" w:rsidRDefault="00E566F0">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_Toc354662921 \h </w:instrText>
      </w:r>
      <w:r>
        <w:rPr>
          <w:noProof/>
        </w:rPr>
      </w:r>
      <w:r>
        <w:rPr>
          <w:noProof/>
        </w:rPr>
        <w:fldChar w:fldCharType="separate"/>
      </w:r>
      <w:r>
        <w:rPr>
          <w:noProof/>
        </w:rPr>
        <w:t>21</w:t>
      </w:r>
      <w:r>
        <w:rPr>
          <w:noProof/>
        </w:rPr>
        <w:fldChar w:fldCharType="end"/>
      </w:r>
    </w:p>
    <w:p w14:paraId="4B31A574" w14:textId="77777777" w:rsidR="00E566F0" w:rsidRDefault="00E566F0">
      <w:pPr>
        <w:pStyle w:val="TDC2"/>
        <w:tabs>
          <w:tab w:val="right" w:leader="dot" w:pos="8488"/>
        </w:tabs>
        <w:rPr>
          <w:rFonts w:eastAsiaTheme="minorEastAsia"/>
          <w:b w:val="0"/>
          <w:noProof/>
          <w:sz w:val="24"/>
          <w:szCs w:val="24"/>
          <w:lang w:val="es-ES_tradnl" w:eastAsia="ja-JP"/>
        </w:rPr>
      </w:pPr>
      <w:r>
        <w:rPr>
          <w:noProof/>
        </w:rPr>
        <w:t>Descriptive statistics of the world PFR dataset</w:t>
      </w:r>
      <w:r>
        <w:rPr>
          <w:noProof/>
        </w:rPr>
        <w:tab/>
      </w:r>
      <w:r>
        <w:rPr>
          <w:noProof/>
        </w:rPr>
        <w:fldChar w:fldCharType="begin"/>
      </w:r>
      <w:r>
        <w:rPr>
          <w:noProof/>
        </w:rPr>
        <w:instrText xml:space="preserve"> PAGEREF _Toc354662922 \h </w:instrText>
      </w:r>
      <w:r>
        <w:rPr>
          <w:noProof/>
        </w:rPr>
      </w:r>
      <w:r>
        <w:rPr>
          <w:noProof/>
        </w:rPr>
        <w:fldChar w:fldCharType="separate"/>
      </w:r>
      <w:r>
        <w:rPr>
          <w:noProof/>
        </w:rPr>
        <w:t>22</w:t>
      </w:r>
      <w:r>
        <w:rPr>
          <w:noProof/>
        </w:rPr>
        <w:fldChar w:fldCharType="end"/>
      </w:r>
    </w:p>
    <w:p w14:paraId="4AA53F7D" w14:textId="77777777" w:rsidR="00E566F0" w:rsidRDefault="00E566F0">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_Toc354662923 \h </w:instrText>
      </w:r>
      <w:r>
        <w:rPr>
          <w:noProof/>
        </w:rPr>
      </w:r>
      <w:r>
        <w:rPr>
          <w:noProof/>
        </w:rPr>
        <w:fldChar w:fldCharType="separate"/>
      </w:r>
      <w:r>
        <w:rPr>
          <w:noProof/>
        </w:rPr>
        <w:t>25</w:t>
      </w:r>
      <w:r>
        <w:rPr>
          <w:noProof/>
        </w:rPr>
        <w:fldChar w:fldCharType="end"/>
      </w:r>
    </w:p>
    <w:p w14:paraId="40816AEA" w14:textId="77777777" w:rsidR="00E566F0" w:rsidRDefault="00E566F0">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_Toc354662924 \h </w:instrText>
      </w:r>
      <w:r>
        <w:rPr>
          <w:noProof/>
        </w:rPr>
      </w:r>
      <w:r>
        <w:rPr>
          <w:noProof/>
        </w:rPr>
        <w:fldChar w:fldCharType="separate"/>
      </w:r>
      <w:r>
        <w:rPr>
          <w:noProof/>
        </w:rPr>
        <w:t>30</w:t>
      </w:r>
      <w:r>
        <w:rPr>
          <w:noProof/>
        </w:rPr>
        <w:fldChar w:fldCharType="end"/>
      </w:r>
    </w:p>
    <w:p w14:paraId="3FEF57F1" w14:textId="77777777" w:rsidR="00E566F0" w:rsidRDefault="00E566F0">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_Toc354662925 \h </w:instrText>
      </w:r>
      <w:r>
        <w:rPr>
          <w:noProof/>
        </w:rPr>
      </w:r>
      <w:r>
        <w:rPr>
          <w:noProof/>
        </w:rPr>
        <w:fldChar w:fldCharType="separate"/>
      </w:r>
      <w:r>
        <w:rPr>
          <w:noProof/>
        </w:rPr>
        <w:t>31</w:t>
      </w:r>
      <w:r>
        <w:rPr>
          <w:noProof/>
        </w:rPr>
        <w:fldChar w:fldCharType="end"/>
      </w:r>
    </w:p>
    <w:p w14:paraId="5C0D9696" w14:textId="77777777" w:rsidR="00E566F0" w:rsidRDefault="00E566F0">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_Toc354662926 \h </w:instrText>
      </w:r>
      <w:r>
        <w:rPr>
          <w:noProof/>
        </w:rPr>
      </w:r>
      <w:r>
        <w:rPr>
          <w:noProof/>
        </w:rPr>
        <w:fldChar w:fldCharType="separate"/>
      </w:r>
      <w:r>
        <w:rPr>
          <w:noProof/>
        </w:rPr>
        <w:t>31</w:t>
      </w:r>
      <w:r>
        <w:rPr>
          <w:noProof/>
        </w:rPr>
        <w:fldChar w:fldCharType="end"/>
      </w:r>
    </w:p>
    <w:p w14:paraId="1056D0C3" w14:textId="77777777" w:rsidR="00E566F0" w:rsidRDefault="00E566F0">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_Toc354662927 \h </w:instrText>
      </w:r>
      <w:r>
        <w:rPr>
          <w:noProof/>
        </w:rPr>
      </w:r>
      <w:r>
        <w:rPr>
          <w:noProof/>
        </w:rPr>
        <w:fldChar w:fldCharType="separate"/>
      </w:r>
      <w:r>
        <w:rPr>
          <w:noProof/>
        </w:rPr>
        <w:t>32</w:t>
      </w:r>
      <w:r>
        <w:rPr>
          <w:noProof/>
        </w:rPr>
        <w:fldChar w:fldCharType="end"/>
      </w:r>
    </w:p>
    <w:p w14:paraId="6D937B44" w14:textId="77777777" w:rsidR="00E566F0" w:rsidRDefault="00E566F0">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_Toc354662928 \h </w:instrText>
      </w:r>
      <w:r>
        <w:rPr>
          <w:noProof/>
        </w:rPr>
      </w:r>
      <w:r>
        <w:rPr>
          <w:noProof/>
        </w:rPr>
        <w:fldChar w:fldCharType="separate"/>
      </w:r>
      <w:r>
        <w:rPr>
          <w:noProof/>
        </w:rPr>
        <w:t>35</w:t>
      </w:r>
      <w:r>
        <w:rPr>
          <w:noProof/>
        </w:rPr>
        <w:fldChar w:fldCharType="end"/>
      </w:r>
    </w:p>
    <w:p w14:paraId="4DECC2E8" w14:textId="77777777" w:rsidR="00E566F0" w:rsidRDefault="00E566F0">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_Toc354662929 \h </w:instrText>
      </w:r>
      <w:r>
        <w:rPr>
          <w:noProof/>
        </w:rPr>
      </w:r>
      <w:r>
        <w:rPr>
          <w:noProof/>
        </w:rPr>
        <w:fldChar w:fldCharType="separate"/>
      </w:r>
      <w:r>
        <w:rPr>
          <w:noProof/>
        </w:rPr>
        <w:t>36</w:t>
      </w:r>
      <w:r>
        <w:rPr>
          <w:noProof/>
        </w:rPr>
        <w:fldChar w:fldCharType="end"/>
      </w:r>
    </w:p>
    <w:p w14:paraId="0EFE2B01" w14:textId="77777777" w:rsidR="00E566F0" w:rsidRDefault="00E566F0">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_Toc354662930 \h </w:instrText>
      </w:r>
      <w:r>
        <w:rPr>
          <w:noProof/>
        </w:rPr>
      </w:r>
      <w:r>
        <w:rPr>
          <w:noProof/>
        </w:rPr>
        <w:fldChar w:fldCharType="separate"/>
      </w:r>
      <w:r>
        <w:rPr>
          <w:noProof/>
        </w:rPr>
        <w:t>36</w:t>
      </w:r>
      <w:r>
        <w:rPr>
          <w:noProof/>
        </w:rPr>
        <w:fldChar w:fldCharType="end"/>
      </w:r>
    </w:p>
    <w:p w14:paraId="47C48E58" w14:textId="77777777" w:rsidR="00E566F0" w:rsidRDefault="00E566F0">
      <w:pPr>
        <w:pStyle w:val="TDC3"/>
        <w:tabs>
          <w:tab w:val="right" w:leader="dot" w:pos="8488"/>
        </w:tabs>
        <w:rPr>
          <w:rFonts w:eastAsiaTheme="minorEastAsia"/>
          <w:noProof/>
          <w:sz w:val="24"/>
          <w:szCs w:val="24"/>
          <w:lang w:val="es-ES_tradnl" w:eastAsia="ja-JP"/>
        </w:rPr>
      </w:pPr>
      <w:r>
        <w:rPr>
          <w:noProof/>
        </w:rPr>
        <w:t>Corruption Context</w:t>
      </w:r>
      <w:r>
        <w:rPr>
          <w:noProof/>
        </w:rPr>
        <w:tab/>
      </w:r>
      <w:r>
        <w:rPr>
          <w:noProof/>
        </w:rPr>
        <w:fldChar w:fldCharType="begin"/>
      </w:r>
      <w:r>
        <w:rPr>
          <w:noProof/>
        </w:rPr>
        <w:instrText xml:space="preserve"> PAGEREF _Toc354662931 \h </w:instrText>
      </w:r>
      <w:r>
        <w:rPr>
          <w:noProof/>
        </w:rPr>
      </w:r>
      <w:r>
        <w:rPr>
          <w:noProof/>
        </w:rPr>
        <w:fldChar w:fldCharType="separate"/>
      </w:r>
      <w:r>
        <w:rPr>
          <w:noProof/>
        </w:rPr>
        <w:t>36</w:t>
      </w:r>
      <w:r>
        <w:rPr>
          <w:noProof/>
        </w:rPr>
        <w:fldChar w:fldCharType="end"/>
      </w:r>
    </w:p>
    <w:p w14:paraId="5A959CA9" w14:textId="77777777" w:rsidR="00E566F0" w:rsidRDefault="00E566F0">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_Toc354662932 \h </w:instrText>
      </w:r>
      <w:r>
        <w:rPr>
          <w:noProof/>
        </w:rPr>
      </w:r>
      <w:r>
        <w:rPr>
          <w:noProof/>
        </w:rPr>
        <w:fldChar w:fldCharType="separate"/>
      </w:r>
      <w:r>
        <w:rPr>
          <w:noProof/>
        </w:rPr>
        <w:t>37</w:t>
      </w:r>
      <w:r>
        <w:rPr>
          <w:noProof/>
        </w:rPr>
        <w:fldChar w:fldCharType="end"/>
      </w:r>
    </w:p>
    <w:p w14:paraId="38A7DF4E" w14:textId="77777777" w:rsidR="00E566F0" w:rsidRDefault="00E566F0">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_Toc354662933 \h </w:instrText>
      </w:r>
      <w:r>
        <w:rPr>
          <w:noProof/>
        </w:rPr>
      </w:r>
      <w:r>
        <w:rPr>
          <w:noProof/>
        </w:rPr>
        <w:fldChar w:fldCharType="separate"/>
      </w:r>
      <w:r>
        <w:rPr>
          <w:noProof/>
        </w:rPr>
        <w:t>40</w:t>
      </w:r>
      <w:r>
        <w:rPr>
          <w:noProof/>
        </w:rPr>
        <w:fldChar w:fldCharType="end"/>
      </w:r>
    </w:p>
    <w:p w14:paraId="1B2E79FF" w14:textId="77777777" w:rsidR="00E566F0" w:rsidRDefault="00E566F0">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_Toc354662934 \h </w:instrText>
      </w:r>
      <w:r>
        <w:rPr>
          <w:noProof/>
        </w:rPr>
      </w:r>
      <w:r>
        <w:rPr>
          <w:noProof/>
        </w:rPr>
        <w:fldChar w:fldCharType="separate"/>
      </w:r>
      <w:r>
        <w:rPr>
          <w:noProof/>
        </w:rPr>
        <w:t>41</w:t>
      </w:r>
      <w:r>
        <w:rPr>
          <w:noProof/>
        </w:rPr>
        <w:fldChar w:fldCharType="end"/>
      </w:r>
    </w:p>
    <w:p w14:paraId="610AEA20" w14:textId="77777777" w:rsidR="00E566F0" w:rsidRDefault="00E566F0">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_Toc354662935 \h </w:instrText>
      </w:r>
      <w:r>
        <w:rPr>
          <w:noProof/>
        </w:rPr>
      </w:r>
      <w:r>
        <w:rPr>
          <w:noProof/>
        </w:rPr>
        <w:fldChar w:fldCharType="separate"/>
      </w:r>
      <w:r>
        <w:rPr>
          <w:noProof/>
        </w:rPr>
        <w:t>44</w:t>
      </w:r>
      <w:r>
        <w:rPr>
          <w:noProof/>
        </w:rPr>
        <w:fldChar w:fldCharType="end"/>
      </w:r>
    </w:p>
    <w:p w14:paraId="7AC4BA31" w14:textId="77777777" w:rsidR="00E566F0" w:rsidRDefault="00E566F0">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_Toc354662936 \h </w:instrText>
      </w:r>
      <w:r>
        <w:rPr>
          <w:noProof/>
        </w:rPr>
      </w:r>
      <w:r>
        <w:rPr>
          <w:noProof/>
        </w:rPr>
        <w:fldChar w:fldCharType="separate"/>
      </w:r>
      <w:r>
        <w:rPr>
          <w:noProof/>
        </w:rPr>
        <w:t>45</w:t>
      </w:r>
      <w:r>
        <w:rPr>
          <w:noProof/>
        </w:rPr>
        <w:fldChar w:fldCharType="end"/>
      </w:r>
    </w:p>
    <w:p w14:paraId="6827F192" w14:textId="77777777" w:rsidR="00E566F0" w:rsidRDefault="00E566F0">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_Toc354662937 \h </w:instrText>
      </w:r>
      <w:r>
        <w:rPr>
          <w:noProof/>
        </w:rPr>
      </w:r>
      <w:r>
        <w:rPr>
          <w:noProof/>
        </w:rPr>
        <w:fldChar w:fldCharType="separate"/>
      </w:r>
      <w:r>
        <w:rPr>
          <w:noProof/>
        </w:rPr>
        <w:t>47</w:t>
      </w:r>
      <w:r>
        <w:rPr>
          <w:noProof/>
        </w:rPr>
        <w:fldChar w:fldCharType="end"/>
      </w:r>
    </w:p>
    <w:p w14:paraId="5F6B4CF9" w14:textId="77777777" w:rsidR="00E566F0" w:rsidRDefault="00E566F0">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_Toc354662938 \h </w:instrText>
      </w:r>
      <w:r>
        <w:rPr>
          <w:noProof/>
        </w:rPr>
      </w:r>
      <w:r>
        <w:rPr>
          <w:noProof/>
        </w:rPr>
        <w:fldChar w:fldCharType="separate"/>
      </w:r>
      <w:r>
        <w:rPr>
          <w:noProof/>
        </w:rPr>
        <w:t>48</w:t>
      </w:r>
      <w:r>
        <w:rPr>
          <w:noProof/>
        </w:rPr>
        <w:fldChar w:fldCharType="end"/>
      </w:r>
    </w:p>
    <w:p w14:paraId="3274CB9E" w14:textId="77777777" w:rsidR="00E566F0" w:rsidRDefault="00E566F0">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_Toc354662939 \h </w:instrText>
      </w:r>
      <w:r>
        <w:rPr>
          <w:noProof/>
        </w:rPr>
      </w:r>
      <w:r>
        <w:rPr>
          <w:noProof/>
        </w:rPr>
        <w:fldChar w:fldCharType="separate"/>
      </w:r>
      <w:r>
        <w:rPr>
          <w:noProof/>
        </w:rPr>
        <w:t>48</w:t>
      </w:r>
      <w:r>
        <w:rPr>
          <w:noProof/>
        </w:rPr>
        <w:fldChar w:fldCharType="end"/>
      </w:r>
    </w:p>
    <w:p w14:paraId="45B43A19" w14:textId="77777777" w:rsidR="00E566F0" w:rsidRDefault="00E566F0">
      <w:pPr>
        <w:pStyle w:val="TDC3"/>
        <w:tabs>
          <w:tab w:val="right" w:leader="dot" w:pos="8488"/>
        </w:tabs>
        <w:rPr>
          <w:rFonts w:eastAsiaTheme="minorEastAsia"/>
          <w:noProof/>
          <w:sz w:val="24"/>
          <w:szCs w:val="24"/>
          <w:lang w:val="es-ES_tradnl" w:eastAsia="ja-JP"/>
        </w:rPr>
      </w:pPr>
      <w:r w:rsidRPr="00D52DB6">
        <w:rPr>
          <w:noProof/>
          <w:lang w:val="en-US"/>
        </w:rPr>
        <w:t>Control of Corruption in Mexico</w:t>
      </w:r>
      <w:r>
        <w:rPr>
          <w:noProof/>
        </w:rPr>
        <w:tab/>
      </w:r>
      <w:r>
        <w:rPr>
          <w:noProof/>
        </w:rPr>
        <w:fldChar w:fldCharType="begin"/>
      </w:r>
      <w:r>
        <w:rPr>
          <w:noProof/>
        </w:rPr>
        <w:instrText xml:space="preserve"> PAGEREF _Toc354662940 \h </w:instrText>
      </w:r>
      <w:r>
        <w:rPr>
          <w:noProof/>
        </w:rPr>
      </w:r>
      <w:r>
        <w:rPr>
          <w:noProof/>
        </w:rPr>
        <w:fldChar w:fldCharType="separate"/>
      </w:r>
      <w:r>
        <w:rPr>
          <w:noProof/>
        </w:rPr>
        <w:t>48</w:t>
      </w:r>
      <w:r>
        <w:rPr>
          <w:noProof/>
        </w:rPr>
        <w:fldChar w:fldCharType="end"/>
      </w:r>
    </w:p>
    <w:p w14:paraId="2E25B8C9" w14:textId="77777777" w:rsidR="00E566F0" w:rsidRDefault="00E566F0">
      <w:pPr>
        <w:pStyle w:val="TDC3"/>
        <w:tabs>
          <w:tab w:val="right" w:leader="dot" w:pos="8488"/>
        </w:tabs>
        <w:rPr>
          <w:rFonts w:eastAsiaTheme="minorEastAsia"/>
          <w:noProof/>
          <w:sz w:val="24"/>
          <w:szCs w:val="24"/>
          <w:lang w:val="es-ES_tradnl" w:eastAsia="ja-JP"/>
        </w:rPr>
      </w:pPr>
      <w:r w:rsidRPr="00D52DB6">
        <w:rPr>
          <w:noProof/>
          <w:lang w:val="en-US"/>
        </w:rPr>
        <w:t>Political Finance</w:t>
      </w:r>
      <w:r>
        <w:rPr>
          <w:noProof/>
        </w:rPr>
        <w:tab/>
      </w:r>
      <w:r>
        <w:rPr>
          <w:noProof/>
        </w:rPr>
        <w:fldChar w:fldCharType="begin"/>
      </w:r>
      <w:r>
        <w:rPr>
          <w:noProof/>
        </w:rPr>
        <w:instrText xml:space="preserve"> PAGEREF _Toc354662941 \h </w:instrText>
      </w:r>
      <w:r>
        <w:rPr>
          <w:noProof/>
        </w:rPr>
      </w:r>
      <w:r>
        <w:rPr>
          <w:noProof/>
        </w:rPr>
        <w:fldChar w:fldCharType="separate"/>
      </w:r>
      <w:r>
        <w:rPr>
          <w:noProof/>
        </w:rPr>
        <w:t>51</w:t>
      </w:r>
      <w:r>
        <w:rPr>
          <w:noProof/>
        </w:rPr>
        <w:fldChar w:fldCharType="end"/>
      </w:r>
    </w:p>
    <w:p w14:paraId="782EB97A" w14:textId="77777777" w:rsidR="00E566F0" w:rsidRDefault="00E566F0">
      <w:pPr>
        <w:pStyle w:val="TDC3"/>
        <w:tabs>
          <w:tab w:val="right" w:leader="dot" w:pos="8488"/>
        </w:tabs>
        <w:rPr>
          <w:rFonts w:eastAsiaTheme="minorEastAsia"/>
          <w:noProof/>
          <w:sz w:val="24"/>
          <w:szCs w:val="24"/>
          <w:lang w:val="es-ES_tradnl" w:eastAsia="ja-JP"/>
        </w:rPr>
      </w:pPr>
      <w:r w:rsidRPr="00D52DB6">
        <w:rPr>
          <w:noProof/>
          <w:lang w:val="en-US"/>
        </w:rPr>
        <w:t>Judicial Independence</w:t>
      </w:r>
      <w:r>
        <w:rPr>
          <w:noProof/>
        </w:rPr>
        <w:tab/>
      </w:r>
      <w:r>
        <w:rPr>
          <w:noProof/>
        </w:rPr>
        <w:fldChar w:fldCharType="begin"/>
      </w:r>
      <w:r>
        <w:rPr>
          <w:noProof/>
        </w:rPr>
        <w:instrText xml:space="preserve"> PAGEREF _Toc354662942 \h </w:instrText>
      </w:r>
      <w:r>
        <w:rPr>
          <w:noProof/>
        </w:rPr>
      </w:r>
      <w:r>
        <w:rPr>
          <w:noProof/>
        </w:rPr>
        <w:fldChar w:fldCharType="separate"/>
      </w:r>
      <w:r>
        <w:rPr>
          <w:noProof/>
        </w:rPr>
        <w:t>52</w:t>
      </w:r>
      <w:r>
        <w:rPr>
          <w:noProof/>
        </w:rPr>
        <w:fldChar w:fldCharType="end"/>
      </w:r>
    </w:p>
    <w:p w14:paraId="338E81F2" w14:textId="77777777" w:rsidR="00E566F0" w:rsidRDefault="00E566F0">
      <w:pPr>
        <w:pStyle w:val="TDC3"/>
        <w:tabs>
          <w:tab w:val="right" w:leader="dot" w:pos="8488"/>
        </w:tabs>
        <w:rPr>
          <w:rFonts w:eastAsiaTheme="minorEastAsia"/>
          <w:noProof/>
          <w:sz w:val="24"/>
          <w:szCs w:val="24"/>
          <w:lang w:val="es-ES_tradnl" w:eastAsia="ja-JP"/>
        </w:rPr>
      </w:pPr>
      <w:r w:rsidRPr="00D52DB6">
        <w:rPr>
          <w:noProof/>
          <w:lang w:val="en-US"/>
        </w:rPr>
        <w:t>Public Investment</w:t>
      </w:r>
      <w:r>
        <w:rPr>
          <w:noProof/>
        </w:rPr>
        <w:tab/>
      </w:r>
      <w:r>
        <w:rPr>
          <w:noProof/>
        </w:rPr>
        <w:fldChar w:fldCharType="begin"/>
      </w:r>
      <w:r>
        <w:rPr>
          <w:noProof/>
        </w:rPr>
        <w:instrText xml:space="preserve"> PAGEREF _Toc354662943 \h </w:instrText>
      </w:r>
      <w:r>
        <w:rPr>
          <w:noProof/>
        </w:rPr>
      </w:r>
      <w:r>
        <w:rPr>
          <w:noProof/>
        </w:rPr>
        <w:fldChar w:fldCharType="separate"/>
      </w:r>
      <w:r>
        <w:rPr>
          <w:noProof/>
        </w:rPr>
        <w:t>53</w:t>
      </w:r>
      <w:r>
        <w:rPr>
          <w:noProof/>
        </w:rPr>
        <w:fldChar w:fldCharType="end"/>
      </w:r>
    </w:p>
    <w:p w14:paraId="7D1BE7DE" w14:textId="77777777" w:rsidR="00E566F0" w:rsidRDefault="00E566F0">
      <w:pPr>
        <w:pStyle w:val="TDC3"/>
        <w:tabs>
          <w:tab w:val="right" w:leader="dot" w:pos="8488"/>
        </w:tabs>
        <w:rPr>
          <w:rFonts w:eastAsiaTheme="minorEastAsia"/>
          <w:noProof/>
          <w:sz w:val="24"/>
          <w:szCs w:val="24"/>
          <w:lang w:val="es-ES_tradnl" w:eastAsia="ja-JP"/>
        </w:rPr>
      </w:pPr>
      <w:r w:rsidRPr="00D52DB6">
        <w:rPr>
          <w:noProof/>
          <w:lang w:val="en-US"/>
        </w:rPr>
        <w:t>Improving the control of corruption in Mexico</w:t>
      </w:r>
      <w:r>
        <w:rPr>
          <w:noProof/>
        </w:rPr>
        <w:tab/>
      </w:r>
      <w:r>
        <w:rPr>
          <w:noProof/>
        </w:rPr>
        <w:fldChar w:fldCharType="begin"/>
      </w:r>
      <w:r>
        <w:rPr>
          <w:noProof/>
        </w:rPr>
        <w:instrText xml:space="preserve"> PAGEREF _Toc354662944 \h </w:instrText>
      </w:r>
      <w:r>
        <w:rPr>
          <w:noProof/>
        </w:rPr>
      </w:r>
      <w:r>
        <w:rPr>
          <w:noProof/>
        </w:rPr>
        <w:fldChar w:fldCharType="separate"/>
      </w:r>
      <w:r>
        <w:rPr>
          <w:noProof/>
        </w:rPr>
        <w:t>54</w:t>
      </w:r>
      <w:r>
        <w:rPr>
          <w:noProof/>
        </w:rPr>
        <w:fldChar w:fldCharType="end"/>
      </w:r>
    </w:p>
    <w:p w14:paraId="329B3060" w14:textId="77777777" w:rsidR="00E566F0" w:rsidRDefault="00E566F0">
      <w:pPr>
        <w:pStyle w:val="TDC1"/>
        <w:tabs>
          <w:tab w:val="right" w:leader="dot" w:pos="8488"/>
        </w:tabs>
        <w:rPr>
          <w:rFonts w:eastAsiaTheme="minorEastAsia"/>
          <w:b w:val="0"/>
          <w:noProof/>
          <w:lang w:val="es-ES_tradnl" w:eastAsia="ja-JP"/>
        </w:rPr>
      </w:pPr>
      <w:r w:rsidRPr="00D52DB6">
        <w:rPr>
          <w:noProof/>
          <w:lang w:val="es-AR" w:eastAsia="es-AR"/>
        </w:rPr>
        <w:t>References</w:t>
      </w:r>
      <w:r>
        <w:rPr>
          <w:noProof/>
        </w:rPr>
        <w:tab/>
      </w:r>
      <w:r>
        <w:rPr>
          <w:noProof/>
        </w:rPr>
        <w:fldChar w:fldCharType="begin"/>
      </w:r>
      <w:r>
        <w:rPr>
          <w:noProof/>
        </w:rPr>
        <w:instrText xml:space="preserve"> PAGEREF _Toc354662945 \h </w:instrText>
      </w:r>
      <w:r>
        <w:rPr>
          <w:noProof/>
        </w:rPr>
      </w:r>
      <w:r>
        <w:rPr>
          <w:noProof/>
        </w:rPr>
        <w:fldChar w:fldCharType="separate"/>
      </w:r>
      <w:r>
        <w:rPr>
          <w:noProof/>
        </w:rPr>
        <w:t>58</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D580F" w14:textId="77777777" w:rsidR="00B575D4"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Pr="00F3179A">
        <w:rPr>
          <w:noProof/>
        </w:rPr>
        <w:t>Figure I. Worldwide levels of PFR 2015 (source: own calculations)</w:t>
      </w:r>
      <w:r>
        <w:rPr>
          <w:noProof/>
        </w:rPr>
        <w:tab/>
      </w:r>
      <w:r>
        <w:rPr>
          <w:noProof/>
        </w:rPr>
        <w:fldChar w:fldCharType="begin"/>
      </w:r>
      <w:r>
        <w:rPr>
          <w:noProof/>
        </w:rPr>
        <w:instrText xml:space="preserve"> PAGEREF _Toc354648946 \h </w:instrText>
      </w:r>
      <w:r>
        <w:rPr>
          <w:noProof/>
        </w:rPr>
      </w:r>
      <w:r>
        <w:rPr>
          <w:noProof/>
        </w:rPr>
        <w:fldChar w:fldCharType="separate"/>
      </w:r>
      <w:r>
        <w:rPr>
          <w:noProof/>
        </w:rPr>
        <w:t>24</w:t>
      </w:r>
      <w:r>
        <w:rPr>
          <w:noProof/>
        </w:rPr>
        <w:fldChar w:fldCharType="end"/>
      </w:r>
    </w:p>
    <w:p w14:paraId="39582239"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 PFR Index times series by regions, 1996-2015: America, Europa, Africa, Oceania, and Asia</w:t>
      </w:r>
      <w:r>
        <w:rPr>
          <w:noProof/>
        </w:rPr>
        <w:tab/>
      </w:r>
      <w:r>
        <w:rPr>
          <w:noProof/>
        </w:rPr>
        <w:fldChar w:fldCharType="begin"/>
      </w:r>
      <w:r>
        <w:rPr>
          <w:noProof/>
        </w:rPr>
        <w:instrText xml:space="preserve"> PAGEREF _Toc354648947 \h </w:instrText>
      </w:r>
      <w:r>
        <w:rPr>
          <w:noProof/>
        </w:rPr>
      </w:r>
      <w:r>
        <w:rPr>
          <w:noProof/>
        </w:rPr>
        <w:fldChar w:fldCharType="separate"/>
      </w:r>
      <w:r>
        <w:rPr>
          <w:noProof/>
        </w:rPr>
        <w:t>25</w:t>
      </w:r>
      <w:r>
        <w:rPr>
          <w:noProof/>
        </w:rPr>
        <w:fldChar w:fldCharType="end"/>
      </w:r>
    </w:p>
    <w:p w14:paraId="0525B86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III. PFR and WB Control of Corruption Index time series, 1996-2015 (Source: own calculations)</w:t>
      </w:r>
      <w:r>
        <w:rPr>
          <w:noProof/>
        </w:rPr>
        <w:tab/>
      </w:r>
      <w:r>
        <w:rPr>
          <w:noProof/>
        </w:rPr>
        <w:fldChar w:fldCharType="begin"/>
      </w:r>
      <w:r>
        <w:rPr>
          <w:noProof/>
        </w:rPr>
        <w:instrText xml:space="preserve"> PAGEREF _Toc354648948 \h </w:instrText>
      </w:r>
      <w:r>
        <w:rPr>
          <w:noProof/>
        </w:rPr>
      </w:r>
      <w:r>
        <w:rPr>
          <w:noProof/>
        </w:rPr>
        <w:fldChar w:fldCharType="separate"/>
      </w:r>
      <w:r>
        <w:rPr>
          <w:noProof/>
        </w:rPr>
        <w:t>26</w:t>
      </w:r>
      <w:r>
        <w:rPr>
          <w:noProof/>
        </w:rPr>
        <w:fldChar w:fldCharType="end"/>
      </w:r>
    </w:p>
    <w:p w14:paraId="13201D2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_Toc354648949 \h </w:instrText>
      </w:r>
      <w:r>
        <w:rPr>
          <w:noProof/>
        </w:rPr>
      </w:r>
      <w:r>
        <w:rPr>
          <w:noProof/>
        </w:rPr>
        <w:fldChar w:fldCharType="separate"/>
      </w:r>
      <w:r>
        <w:rPr>
          <w:noProof/>
        </w:rPr>
        <w:t>27</w:t>
      </w:r>
      <w:r>
        <w:rPr>
          <w:noProof/>
        </w:rPr>
        <w:fldChar w:fldCharType="end"/>
      </w:r>
    </w:p>
    <w:p w14:paraId="520A99C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 PFR Index in LA 2015 (Source: own calculations)</w:t>
      </w:r>
      <w:r>
        <w:rPr>
          <w:noProof/>
        </w:rPr>
        <w:tab/>
      </w:r>
      <w:r>
        <w:rPr>
          <w:noProof/>
        </w:rPr>
        <w:fldChar w:fldCharType="begin"/>
      </w:r>
      <w:r>
        <w:rPr>
          <w:noProof/>
        </w:rPr>
        <w:instrText xml:space="preserve"> PAGEREF _Toc354648950 \h </w:instrText>
      </w:r>
      <w:r>
        <w:rPr>
          <w:noProof/>
        </w:rPr>
      </w:r>
      <w:r>
        <w:rPr>
          <w:noProof/>
        </w:rPr>
        <w:fldChar w:fldCharType="separate"/>
      </w:r>
      <w:r>
        <w:rPr>
          <w:noProof/>
        </w:rPr>
        <w:t>28</w:t>
      </w:r>
      <w:r>
        <w:rPr>
          <w:noProof/>
        </w:rPr>
        <w:fldChar w:fldCharType="end"/>
      </w:r>
    </w:p>
    <w:p w14:paraId="7BB9A3B4"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_Toc354648951 \h </w:instrText>
      </w:r>
      <w:r>
        <w:rPr>
          <w:noProof/>
        </w:rPr>
      </w:r>
      <w:r>
        <w:rPr>
          <w:noProof/>
        </w:rPr>
        <w:fldChar w:fldCharType="separate"/>
      </w:r>
      <w:r>
        <w:rPr>
          <w:noProof/>
        </w:rPr>
        <w:t>29</w:t>
      </w:r>
      <w:r>
        <w:rPr>
          <w:noProof/>
        </w:rPr>
        <w:fldChar w:fldCharType="end"/>
      </w:r>
    </w:p>
    <w:p w14:paraId="1BCA36B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 PFR Index level in 2006 and 2015, Latin America (Source: own calculations)</w:t>
      </w:r>
      <w:r>
        <w:rPr>
          <w:noProof/>
        </w:rPr>
        <w:tab/>
      </w:r>
      <w:r>
        <w:rPr>
          <w:noProof/>
        </w:rPr>
        <w:fldChar w:fldCharType="begin"/>
      </w:r>
      <w:r>
        <w:rPr>
          <w:noProof/>
        </w:rPr>
        <w:instrText xml:space="preserve"> PAGEREF _Toc354648952 \h </w:instrText>
      </w:r>
      <w:r>
        <w:rPr>
          <w:noProof/>
        </w:rPr>
      </w:r>
      <w:r>
        <w:rPr>
          <w:noProof/>
        </w:rPr>
        <w:fldChar w:fldCharType="separate"/>
      </w:r>
      <w:r>
        <w:rPr>
          <w:noProof/>
        </w:rPr>
        <w:t>29</w:t>
      </w:r>
      <w:r>
        <w:rPr>
          <w:noProof/>
        </w:rPr>
        <w:fldChar w:fldCharType="end"/>
      </w:r>
    </w:p>
    <w:p w14:paraId="37A2BE5D"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_Toc354648953 \h </w:instrText>
      </w:r>
      <w:r>
        <w:rPr>
          <w:noProof/>
        </w:rPr>
      </w:r>
      <w:r>
        <w:rPr>
          <w:noProof/>
        </w:rPr>
        <w:fldChar w:fldCharType="separate"/>
      </w:r>
      <w:r>
        <w:rPr>
          <w:noProof/>
        </w:rPr>
        <w:t>30</w:t>
      </w:r>
      <w:r>
        <w:rPr>
          <w:noProof/>
        </w:rPr>
        <w:fldChar w:fldCharType="end"/>
      </w:r>
    </w:p>
    <w:p w14:paraId="796DB71F"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_Toc354648954 \h </w:instrText>
      </w:r>
      <w:r>
        <w:rPr>
          <w:noProof/>
        </w:rPr>
      </w:r>
      <w:r>
        <w:rPr>
          <w:noProof/>
        </w:rPr>
        <w:fldChar w:fldCharType="separate"/>
      </w:r>
      <w:r>
        <w:rPr>
          <w:noProof/>
        </w:rPr>
        <w:t>31</w:t>
      </w:r>
      <w:r>
        <w:rPr>
          <w:noProof/>
        </w:rPr>
        <w:fldChar w:fldCharType="end"/>
      </w:r>
    </w:p>
    <w:p w14:paraId="01170917"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rPr>
        <w:t>Figure 10. CoC and PFR Scatterplot 2006 and 2015 (Source: own calculations)</w:t>
      </w:r>
      <w:r>
        <w:rPr>
          <w:noProof/>
        </w:rPr>
        <w:tab/>
      </w:r>
      <w:r>
        <w:rPr>
          <w:noProof/>
        </w:rPr>
        <w:fldChar w:fldCharType="begin"/>
      </w:r>
      <w:r>
        <w:rPr>
          <w:noProof/>
        </w:rPr>
        <w:instrText xml:space="preserve"> PAGEREF _Toc354648955 \h </w:instrText>
      </w:r>
      <w:r>
        <w:rPr>
          <w:noProof/>
        </w:rPr>
      </w:r>
      <w:r>
        <w:rPr>
          <w:noProof/>
        </w:rPr>
        <w:fldChar w:fldCharType="separate"/>
      </w:r>
      <w:r>
        <w:rPr>
          <w:noProof/>
        </w:rPr>
        <w:t>32</w:t>
      </w:r>
      <w:r>
        <w:rPr>
          <w:noProof/>
        </w:rPr>
        <w:fldChar w:fldCharType="end"/>
      </w:r>
    </w:p>
    <w:p w14:paraId="6BC46F53"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_Toc354648956 \h </w:instrText>
      </w:r>
      <w:r>
        <w:rPr>
          <w:noProof/>
        </w:rPr>
      </w:r>
      <w:r>
        <w:rPr>
          <w:noProof/>
        </w:rPr>
        <w:fldChar w:fldCharType="separate"/>
      </w:r>
      <w:r>
        <w:rPr>
          <w:noProof/>
        </w:rPr>
        <w:t>35</w:t>
      </w:r>
      <w:r>
        <w:rPr>
          <w:noProof/>
        </w:rPr>
        <w:fldChar w:fldCharType="end"/>
      </w:r>
    </w:p>
    <w:p w14:paraId="69EFB74A"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_Toc354648957 \h </w:instrText>
      </w:r>
      <w:r>
        <w:rPr>
          <w:noProof/>
        </w:rPr>
      </w:r>
      <w:r>
        <w:rPr>
          <w:noProof/>
        </w:rPr>
        <w:fldChar w:fldCharType="separate"/>
      </w:r>
      <w:r>
        <w:rPr>
          <w:noProof/>
        </w:rPr>
        <w:t>36</w:t>
      </w:r>
      <w:r>
        <w:rPr>
          <w:noProof/>
        </w:rPr>
        <w:fldChar w:fldCharType="end"/>
      </w:r>
    </w:p>
    <w:p w14:paraId="2C578C18" w14:textId="77777777" w:rsidR="00B575D4" w:rsidRDefault="00B575D4">
      <w:pPr>
        <w:pStyle w:val="Tabladeilustraciones"/>
        <w:tabs>
          <w:tab w:val="right" w:leader="dot" w:pos="8488"/>
        </w:tabs>
        <w:rPr>
          <w:rFonts w:eastAsiaTheme="minorEastAsia"/>
          <w:noProof/>
          <w:sz w:val="24"/>
          <w:szCs w:val="24"/>
          <w:lang w:val="es-ES_tradnl" w:eastAsia="ja-JP"/>
        </w:rPr>
      </w:pPr>
      <w:r w:rsidRPr="00F3179A">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_Toc354648958 \h </w:instrText>
      </w:r>
      <w:r>
        <w:rPr>
          <w:noProof/>
        </w:rPr>
      </w:r>
      <w:r>
        <w:rPr>
          <w:noProof/>
        </w:rPr>
        <w:fldChar w:fldCharType="separate"/>
      </w:r>
      <w:r>
        <w:rPr>
          <w:noProof/>
        </w:rPr>
        <w:t>36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68135506" w14:textId="62671222" w:rsidR="00206F9C" w:rsidRPr="00206F9C" w:rsidRDefault="00215BDE" w:rsidP="00FF4504">
      <w:pPr>
        <w:pStyle w:val="Ttulo1"/>
      </w:pPr>
      <w:bookmarkStart w:id="0" w:name="_Toc354662912"/>
      <w:r>
        <w:lastRenderedPageBreak/>
        <w:t xml:space="preserve">1. </w:t>
      </w:r>
      <w:r w:rsidR="00206F9C" w:rsidRPr="00206F9C">
        <w:t>Introduction</w:t>
      </w:r>
      <w:bookmarkEnd w:id="0"/>
    </w:p>
    <w:p w14:paraId="55B76095" w14:textId="77777777" w:rsidR="00FF4504" w:rsidRDefault="00FF4504" w:rsidP="00206F9C">
      <w:pPr>
        <w:spacing w:after="120" w:line="360" w:lineRule="auto"/>
        <w:jc w:val="both"/>
        <w:rPr>
          <w:rFonts w:ascii="Cambria" w:eastAsia="Cambria" w:hAnsi="Cambria" w:cs="Cambria"/>
        </w:rPr>
      </w:pPr>
    </w:p>
    <w:p w14:paraId="48B1B8C5" w14:textId="52951F98" w:rsidR="00206F9C" w:rsidRPr="00206F9C" w:rsidRDefault="00427A8E" w:rsidP="00206F9C">
      <w:pPr>
        <w:spacing w:after="120" w:line="360" w:lineRule="auto"/>
        <w:jc w:val="both"/>
        <w:rPr>
          <w:rFonts w:ascii="Cambria" w:eastAsia="Cambria" w:hAnsi="Cambria" w:cs="Cambria"/>
        </w:rPr>
      </w:pPr>
      <w:r>
        <w:rPr>
          <w:rFonts w:ascii="Cambria" w:eastAsia="Cambria" w:hAnsi="Cambria" w:cs="Cambria"/>
        </w:rPr>
        <w:t>The</w:t>
      </w:r>
      <w:r w:rsidR="00206F9C" w:rsidRPr="00206F9C">
        <w:rPr>
          <w:rFonts w:ascii="Cambria" w:eastAsia="Cambria" w:hAnsi="Cambria" w:cs="Cambria"/>
        </w:rPr>
        <w:t xml:space="preserve"> corruption </w:t>
      </w:r>
      <w:r>
        <w:rPr>
          <w:rFonts w:ascii="Cambria" w:eastAsia="Cambria" w:hAnsi="Cambria" w:cs="Cambria"/>
        </w:rPr>
        <w:t xml:space="preserve">of political parties is one of the most critical issues for democracies, especially </w:t>
      </w:r>
      <w:r w:rsidR="00C923CB">
        <w:rPr>
          <w:rFonts w:ascii="Cambria" w:eastAsia="Cambria" w:hAnsi="Cambria" w:cs="Cambria"/>
        </w:rPr>
        <w:t xml:space="preserve">for </w:t>
      </w:r>
      <w:r>
        <w:rPr>
          <w:rFonts w:ascii="Cambria" w:eastAsia="Cambria" w:hAnsi="Cambria" w:cs="Cambria"/>
        </w:rPr>
        <w:t>young ones</w:t>
      </w:r>
      <w:r w:rsidR="00206F9C" w:rsidRPr="00206F9C">
        <w:rPr>
          <w:rFonts w:ascii="Cambria" w:eastAsia="Cambria" w:hAnsi="Cambria" w:cs="Cambria"/>
        </w:rPr>
        <w:t xml:space="preserve">. On one hand, </w:t>
      </w:r>
      <w:r>
        <w:rPr>
          <w:rFonts w:ascii="Cambria" w:eastAsia="Cambria" w:hAnsi="Cambria" w:cs="Cambria"/>
        </w:rPr>
        <w:t xml:space="preserve">corrupt </w:t>
      </w:r>
      <w:r w:rsidR="00206F9C" w:rsidRPr="00206F9C">
        <w:rPr>
          <w:rFonts w:ascii="Cambria" w:eastAsia="Cambria" w:hAnsi="Cambria" w:cs="Cambria"/>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206F9C">
        <w:rPr>
          <w:rFonts w:ascii="Cambria" w:eastAsia="Cambria" w:hAnsi="Cambria" w:cs="Cambria"/>
        </w:rPr>
        <w:t>Blechinger</w:t>
      </w:r>
      <w:proofErr w:type="spellEnd"/>
      <w:r w:rsidR="00206F9C" w:rsidRPr="00206F9C">
        <w:rPr>
          <w:rFonts w:ascii="Cambria" w:eastAsia="Cambria" w:hAnsi="Cambria" w:cs="Cambria"/>
        </w:rPr>
        <w:t xml:space="preserve"> 2002, p. 4) </w:t>
      </w:r>
    </w:p>
    <w:p w14:paraId="650A457D" w14:textId="3DE9E03D"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206F9C">
        <w:rPr>
          <w:rFonts w:ascii="Cambria" w:eastAsia="Cambria" w:hAnsi="Cambria" w:cs="Cambria"/>
        </w:rPr>
        <w:t>Mungiu-Pippidi</w:t>
      </w:r>
      <w:proofErr w:type="spellEnd"/>
      <w:r w:rsidRPr="00206F9C">
        <w:rPr>
          <w:rFonts w:ascii="Cambria" w:eastAsia="Cambria" w:hAnsi="Cambria" w:cs="Cambria"/>
        </w:rPr>
        <w:t xml:space="preserve"> 2015, p. 2)</w:t>
      </w:r>
    </w:p>
    <w:p w14:paraId="5618CA24" w14:textId="46B651D4"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Latin America is the perfect example of </w:t>
      </w:r>
      <w:r w:rsidR="00427A8E">
        <w:rPr>
          <w:rFonts w:ascii="Cambria" w:eastAsia="Cambria" w:hAnsi="Cambria" w:cs="Cambria"/>
        </w:rPr>
        <w:t>this situation. Even though</w:t>
      </w:r>
      <w:r w:rsidR="00C923CB">
        <w:rPr>
          <w:rFonts w:ascii="Cambria" w:eastAsia="Cambria" w:hAnsi="Cambria" w:cs="Cambria"/>
        </w:rPr>
        <w:t xml:space="preserve"> </w:t>
      </w:r>
      <w:r w:rsidRPr="00206F9C">
        <w:rPr>
          <w:rFonts w:ascii="Cambria" w:eastAsia="Cambria" w:hAnsi="Cambria" w:cs="Cambria"/>
        </w:rPr>
        <w:t xml:space="preserve">democracies </w:t>
      </w:r>
      <w:r w:rsidR="00427A8E">
        <w:rPr>
          <w:rFonts w:ascii="Cambria" w:eastAsia="Cambria" w:hAnsi="Cambria" w:cs="Cambria"/>
        </w:rPr>
        <w:t xml:space="preserve">in </w:t>
      </w:r>
      <w:r w:rsidRPr="00206F9C">
        <w:rPr>
          <w:rFonts w:ascii="Cambria" w:eastAsia="Cambria" w:hAnsi="Cambria" w:cs="Cambria"/>
        </w:rPr>
        <w:t xml:space="preserve">the </w:t>
      </w:r>
      <w:r w:rsidR="00427A8E">
        <w:rPr>
          <w:rFonts w:ascii="Cambria" w:eastAsia="Cambria" w:hAnsi="Cambria" w:cs="Cambria"/>
        </w:rPr>
        <w:t>region</w:t>
      </w:r>
      <w:r w:rsidRPr="00206F9C">
        <w:rPr>
          <w:rFonts w:ascii="Cambria" w:eastAsia="Cambria" w:hAnsi="Cambria" w:cs="Cambria"/>
        </w:rPr>
        <w:t xml:space="preserve"> experienced </w:t>
      </w:r>
      <w:r w:rsidR="00427A8E">
        <w:rPr>
          <w:rFonts w:ascii="Cambria" w:eastAsia="Cambria" w:hAnsi="Cambria" w:cs="Cambria"/>
        </w:rPr>
        <w:t xml:space="preserve">an </w:t>
      </w:r>
      <w:r w:rsidRPr="00206F9C">
        <w:rPr>
          <w:rFonts w:ascii="Cambria" w:eastAsia="Cambria" w:hAnsi="Cambria" w:cs="Cambria"/>
        </w:rPr>
        <w:t>important consolidation</w:t>
      </w:r>
      <w:r w:rsidR="00C923CB" w:rsidRPr="00C923CB">
        <w:rPr>
          <w:rFonts w:ascii="Cambria" w:eastAsia="Cambria" w:hAnsi="Cambria" w:cs="Cambria"/>
        </w:rPr>
        <w:t xml:space="preserve"> </w:t>
      </w:r>
      <w:r w:rsidR="00C923CB">
        <w:rPr>
          <w:rFonts w:ascii="Cambria" w:eastAsia="Cambria" w:hAnsi="Cambria" w:cs="Cambria"/>
        </w:rPr>
        <w:t>in the last decades</w:t>
      </w:r>
      <w:r w:rsidRPr="00206F9C">
        <w:rPr>
          <w:rFonts w:ascii="Cambria" w:eastAsia="Cambria" w:hAnsi="Cambria" w:cs="Cambria"/>
        </w:rPr>
        <w:t xml:space="preserve">, corruption scandals </w:t>
      </w:r>
      <w:r w:rsidR="00427A8E">
        <w:rPr>
          <w:rFonts w:ascii="Cambria" w:eastAsia="Cambria" w:hAnsi="Cambria" w:cs="Cambria"/>
        </w:rPr>
        <w:t xml:space="preserve">related to </w:t>
      </w:r>
      <w:r w:rsidRPr="00206F9C">
        <w:rPr>
          <w:rFonts w:ascii="Cambria" w:eastAsia="Cambria" w:hAnsi="Cambria" w:cs="Cambria"/>
        </w:rPr>
        <w:t xml:space="preserve">the influence of money in politics did not stop.  Actually, issues like the illicit funding of candidates and parties by criminal organizations, as well as the misuse of public resources by parties in government, have </w:t>
      </w:r>
      <w:r w:rsidR="00427A8E">
        <w:rPr>
          <w:rFonts w:ascii="Cambria" w:eastAsia="Cambria" w:hAnsi="Cambria" w:cs="Cambria"/>
        </w:rPr>
        <w:t>gained</w:t>
      </w:r>
      <w:r w:rsidRPr="00206F9C">
        <w:rPr>
          <w:rFonts w:ascii="Cambria" w:eastAsia="Cambria" w:hAnsi="Cambria" w:cs="Cambria"/>
        </w:rPr>
        <w:t xml:space="preserve"> weight in the public agenda.  </w:t>
      </w:r>
    </w:p>
    <w:p w14:paraId="100F98FA" w14:textId="5CB2A0DB" w:rsidR="00206F9C" w:rsidRPr="00206F9C" w:rsidRDefault="00206F9C" w:rsidP="00206F9C">
      <w:pPr>
        <w:spacing w:after="120" w:line="360" w:lineRule="auto"/>
        <w:jc w:val="both"/>
        <w:rPr>
          <w:rFonts w:ascii="Cambria" w:eastAsia="Cambria" w:hAnsi="Cambria" w:cs="Cambria"/>
        </w:rPr>
      </w:pPr>
      <w:r w:rsidRPr="00206F9C">
        <w:rPr>
          <w:rFonts w:ascii="Cambria" w:eastAsia="Cambria" w:hAnsi="Cambria" w:cs="Cambria"/>
        </w:rPr>
        <w:t xml:space="preserve">Therefore, how to control corruption within the realm of political finance in Latin America is the central question we will seek to answer through this thesis. </w:t>
      </w:r>
      <w:r w:rsidR="00C923CB">
        <w:rPr>
          <w:rFonts w:ascii="Cambria" w:eastAsia="Cambria" w:hAnsi="Cambria" w:cs="Cambria"/>
        </w:rPr>
        <w:t>W</w:t>
      </w:r>
      <w:r w:rsidRPr="00206F9C">
        <w:rPr>
          <w:rFonts w:ascii="Cambria" w:eastAsia="Cambria" w:hAnsi="Cambria" w:cs="Cambria"/>
        </w:rPr>
        <w:t xml:space="preserve">e will </w:t>
      </w:r>
      <w:r w:rsidR="00C923CB">
        <w:rPr>
          <w:rFonts w:ascii="Cambria" w:eastAsia="Cambria" w:hAnsi="Cambria" w:cs="Cambria"/>
        </w:rPr>
        <w:t>focus</w:t>
      </w:r>
      <w:r w:rsidRPr="00206F9C">
        <w:rPr>
          <w:rFonts w:ascii="Cambria" w:eastAsia="Cambria" w:hAnsi="Cambria" w:cs="Cambria"/>
        </w:rPr>
        <w:t xml:space="preserve"> our efforts in </w:t>
      </w:r>
      <w:r w:rsidR="00C923CB">
        <w:rPr>
          <w:rFonts w:ascii="Cambria" w:eastAsia="Cambria" w:hAnsi="Cambria" w:cs="Cambria"/>
        </w:rPr>
        <w:t>d</w:t>
      </w:r>
      <w:r w:rsidR="00427A8E">
        <w:rPr>
          <w:rFonts w:ascii="Cambria" w:eastAsia="Cambria" w:hAnsi="Cambria" w:cs="Cambria"/>
        </w:rPr>
        <w:t>eveloping an index</w:t>
      </w:r>
      <w:r w:rsidR="00C923CB">
        <w:rPr>
          <w:rFonts w:ascii="Cambria" w:eastAsia="Cambria" w:hAnsi="Cambria" w:cs="Cambria"/>
        </w:rPr>
        <w:t xml:space="preserve"> of </w:t>
      </w:r>
      <w:r w:rsidR="00C923CB" w:rsidRPr="00206F9C">
        <w:rPr>
          <w:rFonts w:ascii="Cambria" w:eastAsia="Cambria" w:hAnsi="Cambria" w:cs="Cambria"/>
          <w:i/>
        </w:rPr>
        <w:t>political finance regulation</w:t>
      </w:r>
      <w:r w:rsidR="008F2416">
        <w:rPr>
          <w:rFonts w:ascii="Cambria" w:eastAsia="Cambria" w:hAnsi="Cambria" w:cs="Cambria"/>
          <w:i/>
        </w:rPr>
        <w:t>,</w:t>
      </w:r>
      <w:r w:rsidR="00427A8E">
        <w:rPr>
          <w:rFonts w:ascii="Cambria" w:eastAsia="Cambria" w:hAnsi="Cambria" w:cs="Cambria"/>
        </w:rPr>
        <w:t xml:space="preserve"> with</w:t>
      </w:r>
      <w:r w:rsidRPr="00206F9C">
        <w:rPr>
          <w:rFonts w:ascii="Cambria" w:eastAsia="Cambria" w:hAnsi="Cambria" w:cs="Cambria"/>
        </w:rPr>
        <w:t xml:space="preserve"> the biggest database </w:t>
      </w:r>
      <w:r w:rsidR="00427A8E">
        <w:rPr>
          <w:rFonts w:ascii="Cambria" w:eastAsia="Cambria" w:hAnsi="Cambria" w:cs="Cambria"/>
        </w:rPr>
        <w:t>about</w:t>
      </w:r>
      <w:r w:rsidR="00C923CB">
        <w:rPr>
          <w:rFonts w:ascii="Cambria" w:eastAsia="Cambria" w:hAnsi="Cambria" w:cs="Cambria"/>
        </w:rPr>
        <w:t xml:space="preserve"> this topic</w:t>
      </w:r>
      <w:r w:rsidR="005A5350">
        <w:rPr>
          <w:rFonts w:ascii="Cambria" w:eastAsia="Cambria" w:hAnsi="Cambria" w:cs="Cambria"/>
        </w:rPr>
        <w:t xml:space="preserve"> in the world</w:t>
      </w:r>
      <w:r w:rsidR="00C923CB">
        <w:rPr>
          <w:rFonts w:ascii="Cambria" w:eastAsia="Cambria" w:hAnsi="Cambria" w:cs="Cambria"/>
        </w:rPr>
        <w:t>. O</w:t>
      </w:r>
      <w:r w:rsidRPr="00206F9C">
        <w:rPr>
          <w:rFonts w:ascii="Cambria" w:eastAsia="Cambria" w:hAnsi="Cambria" w:cs="Cambria"/>
        </w:rPr>
        <w:t xml:space="preserve">ur main goal </w:t>
      </w:r>
      <w:r w:rsidR="00C923CB">
        <w:rPr>
          <w:rFonts w:ascii="Cambria" w:eastAsia="Cambria" w:hAnsi="Cambria" w:cs="Cambria"/>
        </w:rPr>
        <w:t>is</w:t>
      </w:r>
      <w:r w:rsidRPr="00206F9C">
        <w:rPr>
          <w:rFonts w:ascii="Cambria" w:eastAsia="Cambria" w:hAnsi="Cambria" w:cs="Cambria"/>
        </w:rPr>
        <w:t xml:space="preserve"> to identify how different levels and types of party finance regulation inter</w:t>
      </w:r>
      <w:r w:rsidR="00427A8E">
        <w:rPr>
          <w:rFonts w:ascii="Cambria" w:eastAsia="Cambria" w:hAnsi="Cambria" w:cs="Cambria"/>
        </w:rPr>
        <w:t xml:space="preserve">act with control of corruption in </w:t>
      </w:r>
      <w:r w:rsidRPr="00206F9C">
        <w:rPr>
          <w:rFonts w:ascii="Cambria" w:eastAsia="Cambria" w:hAnsi="Cambria" w:cs="Cambria"/>
        </w:rPr>
        <w:t>the world</w:t>
      </w:r>
      <w:r w:rsidR="00427A8E">
        <w:rPr>
          <w:rFonts w:ascii="Cambria" w:eastAsia="Cambria" w:hAnsi="Cambria" w:cs="Cambria"/>
        </w:rPr>
        <w:t xml:space="preserve">, </w:t>
      </w:r>
      <w:r w:rsidR="008F2416">
        <w:rPr>
          <w:rFonts w:ascii="Cambria" w:eastAsia="Cambria" w:hAnsi="Cambria" w:cs="Cambria"/>
        </w:rPr>
        <w:t>while</w:t>
      </w:r>
      <w:r w:rsidR="00427A8E">
        <w:rPr>
          <w:rFonts w:ascii="Cambria" w:eastAsia="Cambria" w:hAnsi="Cambria" w:cs="Cambria"/>
        </w:rPr>
        <w:t xml:space="preserve"> </w:t>
      </w:r>
      <w:r w:rsidR="008F2416">
        <w:rPr>
          <w:rFonts w:ascii="Cambria" w:eastAsia="Cambria" w:hAnsi="Cambria" w:cs="Cambria"/>
        </w:rPr>
        <w:t>taking a</w:t>
      </w:r>
      <w:r w:rsidR="00427A8E">
        <w:rPr>
          <w:rFonts w:ascii="Cambria" w:eastAsia="Cambria" w:hAnsi="Cambria" w:cs="Cambria"/>
        </w:rPr>
        <w:t xml:space="preserve"> spe</w:t>
      </w:r>
      <w:r w:rsidR="008F2416">
        <w:rPr>
          <w:rFonts w:ascii="Cambria" w:eastAsia="Cambria" w:hAnsi="Cambria" w:cs="Cambria"/>
        </w:rPr>
        <w:t>cial focus in Latin America.</w:t>
      </w:r>
    </w:p>
    <w:p w14:paraId="47EE15D7" w14:textId="3F9743BC" w:rsidR="00F37CE5" w:rsidRDefault="00A325B0" w:rsidP="00206F9C">
      <w:pPr>
        <w:spacing w:after="120" w:line="360" w:lineRule="auto"/>
        <w:jc w:val="both"/>
        <w:rPr>
          <w:rFonts w:ascii="Cambria" w:eastAsia="Cambria" w:hAnsi="Cambria" w:cs="Cambria"/>
        </w:rPr>
      </w:pPr>
      <w:r>
        <w:rPr>
          <w:rFonts w:ascii="Cambria" w:eastAsia="Cambria" w:hAnsi="Cambria" w:cs="Cambria"/>
        </w:rPr>
        <w:t>Furthermore</w:t>
      </w:r>
      <w:r w:rsidR="005A5350">
        <w:rPr>
          <w:rFonts w:ascii="Cambria" w:eastAsia="Cambria" w:hAnsi="Cambria" w:cs="Cambria"/>
        </w:rPr>
        <w:t>, the literature states</w:t>
      </w:r>
      <w:r w:rsidR="00206F9C" w:rsidRPr="00206F9C">
        <w:rPr>
          <w:rFonts w:ascii="Cambria" w:eastAsia="Cambria" w:hAnsi="Cambria" w:cs="Cambria"/>
        </w:rPr>
        <w:t xml:space="preserve"> </w:t>
      </w:r>
      <w:r w:rsidR="005A5350">
        <w:rPr>
          <w:rFonts w:ascii="Cambria" w:eastAsia="Cambria" w:hAnsi="Cambria" w:cs="Cambria"/>
        </w:rPr>
        <w:t xml:space="preserve">that </w:t>
      </w:r>
      <w:r w:rsidR="00206F9C" w:rsidRPr="00206F9C">
        <w:rPr>
          <w:rFonts w:ascii="Cambria" w:eastAsia="Cambria" w:hAnsi="Cambria" w:cs="Cambria"/>
        </w:rPr>
        <w:t>political corruption is a multidimensional problem</w:t>
      </w:r>
      <w:r>
        <w:rPr>
          <w:rFonts w:ascii="Cambria" w:eastAsia="Cambria" w:hAnsi="Cambria" w:cs="Cambria"/>
        </w:rPr>
        <w:t xml:space="preserve">, so </w:t>
      </w:r>
      <w:r w:rsidR="00206F9C" w:rsidRPr="00206F9C">
        <w:rPr>
          <w:rFonts w:ascii="Cambria" w:eastAsia="Cambria" w:hAnsi="Cambria" w:cs="Cambria"/>
        </w:rPr>
        <w:t>control of corruption is presented as an equilibrium model.</w:t>
      </w:r>
      <w:r>
        <w:rPr>
          <w:rFonts w:ascii="Cambria" w:eastAsia="Cambria" w:hAnsi="Cambria" w:cs="Cambria"/>
        </w:rPr>
        <w:t xml:space="preserve"> In addition to</w:t>
      </w:r>
      <w:r w:rsidR="00206F9C" w:rsidRPr="00206F9C">
        <w:rPr>
          <w:rFonts w:ascii="Cambria" w:eastAsia="Cambria" w:hAnsi="Cambria" w:cs="Cambria"/>
        </w:rPr>
        <w:t xml:space="preserve"> party finance regulation, we will also focus on a variable </w:t>
      </w:r>
      <w:r w:rsidR="005A5350">
        <w:rPr>
          <w:rFonts w:ascii="Cambria" w:eastAsia="Cambria" w:hAnsi="Cambria" w:cs="Cambria"/>
        </w:rPr>
        <w:t>that can be used to</w:t>
      </w:r>
      <w:r>
        <w:rPr>
          <w:rFonts w:ascii="Cambria" w:eastAsia="Cambria" w:hAnsi="Cambria" w:cs="Cambria"/>
        </w:rPr>
        <w:t xml:space="preserve"> measure</w:t>
      </w:r>
      <w:r w:rsidR="00206F9C" w:rsidRPr="00206F9C">
        <w:rPr>
          <w:rFonts w:ascii="Cambria" w:eastAsia="Cambria" w:hAnsi="Cambria" w:cs="Cambria"/>
        </w:rPr>
        <w:t xml:space="preserve"> </w:t>
      </w:r>
      <w:r>
        <w:rPr>
          <w:rFonts w:ascii="Cambria" w:eastAsia="Cambria" w:hAnsi="Cambria" w:cs="Cambria"/>
        </w:rPr>
        <w:t xml:space="preserve">opportunities for </w:t>
      </w:r>
      <w:r w:rsidR="00206F9C" w:rsidRPr="00206F9C">
        <w:rPr>
          <w:rFonts w:ascii="Cambria" w:eastAsia="Cambria" w:hAnsi="Cambria" w:cs="Cambria"/>
        </w:rPr>
        <w:t>corrupt</w:t>
      </w:r>
      <w:r>
        <w:rPr>
          <w:rFonts w:ascii="Cambria" w:eastAsia="Cambria" w:hAnsi="Cambria" w:cs="Cambria"/>
        </w:rPr>
        <w:t>ion</w:t>
      </w:r>
      <w:r w:rsidR="00206F9C" w:rsidRPr="00206F9C">
        <w:rPr>
          <w:rFonts w:ascii="Cambria" w:eastAsia="Cambria" w:hAnsi="Cambria" w:cs="Cambria"/>
        </w:rPr>
        <w:t xml:space="preserve">: </w:t>
      </w:r>
      <w:r w:rsidR="00206F9C" w:rsidRPr="00206F9C">
        <w:rPr>
          <w:rFonts w:ascii="Cambria" w:eastAsia="Cambria" w:hAnsi="Cambria" w:cs="Cambria"/>
          <w:i/>
        </w:rPr>
        <w:t>public spending</w:t>
      </w:r>
      <w:r>
        <w:rPr>
          <w:rFonts w:ascii="Cambria" w:eastAsia="Cambria" w:hAnsi="Cambria" w:cs="Cambria"/>
        </w:rPr>
        <w:t xml:space="preserve">. Using data from </w:t>
      </w:r>
      <w:r w:rsidR="00206F9C" w:rsidRPr="00206F9C">
        <w:rPr>
          <w:rFonts w:ascii="Cambria" w:eastAsia="Cambria" w:hAnsi="Cambria" w:cs="Cambria"/>
        </w:rPr>
        <w:t xml:space="preserve">capital expenditures </w:t>
      </w:r>
      <w:r w:rsidR="005A5350">
        <w:rPr>
          <w:rFonts w:ascii="Cambria" w:eastAsia="Cambria" w:hAnsi="Cambria" w:cs="Cambria"/>
        </w:rPr>
        <w:t xml:space="preserve">from </w:t>
      </w:r>
      <w:r w:rsidR="00206F9C" w:rsidRPr="00206F9C">
        <w:rPr>
          <w:rFonts w:ascii="Cambria" w:eastAsia="Cambria" w:hAnsi="Cambria" w:cs="Cambria"/>
        </w:rPr>
        <w:t xml:space="preserve">Latin American </w:t>
      </w:r>
      <w:r w:rsidR="005A5350">
        <w:rPr>
          <w:rFonts w:ascii="Cambria" w:eastAsia="Cambria" w:hAnsi="Cambria" w:cs="Cambria"/>
        </w:rPr>
        <w:t>countries</w:t>
      </w:r>
      <w:r w:rsidR="00206F9C" w:rsidRPr="00206F9C">
        <w:rPr>
          <w:rFonts w:ascii="Cambria" w:eastAsia="Cambria" w:hAnsi="Cambria" w:cs="Cambria"/>
        </w:rPr>
        <w:t>, we will analyse how control of corruption in La</w:t>
      </w:r>
      <w:r w:rsidR="005A5350">
        <w:rPr>
          <w:rFonts w:ascii="Cambria" w:eastAsia="Cambria" w:hAnsi="Cambria" w:cs="Cambria"/>
        </w:rPr>
        <w:t>tin America interacts with both</w:t>
      </w:r>
      <w:r w:rsidR="00206F9C" w:rsidRPr="00206F9C">
        <w:rPr>
          <w:rFonts w:ascii="Cambria" w:eastAsia="Cambria" w:hAnsi="Cambria" w:cs="Cambria"/>
        </w:rPr>
        <w:t xml:space="preserve"> political finance regulation and discretionary public spending.</w:t>
      </w:r>
      <w:r w:rsidR="00F37CE5">
        <w:rPr>
          <w:rFonts w:ascii="Cambria" w:eastAsia="Cambria" w:hAnsi="Cambria" w:cs="Cambria"/>
        </w:rPr>
        <w:t xml:space="preserve"> Public spending and political finance regulation will be analysed in conjunction with other variable said to be vital in control of corruption, judicial independence. </w:t>
      </w:r>
    </w:p>
    <w:p w14:paraId="6A7182F9" w14:textId="5689E2F3" w:rsidR="005A5350" w:rsidRDefault="005A5350" w:rsidP="005A5350">
      <w:pPr>
        <w:spacing w:after="120" w:line="360" w:lineRule="auto"/>
        <w:jc w:val="both"/>
        <w:rPr>
          <w:rFonts w:asciiTheme="majorHAnsi" w:hAnsiTheme="majorHAnsi" w:cs="Perpetua"/>
        </w:rPr>
      </w:pPr>
      <w:r>
        <w:rPr>
          <w:rFonts w:asciiTheme="majorHAnsi" w:hAnsiTheme="majorHAnsi" w:cs="Perpetua"/>
        </w:rPr>
        <w:t xml:space="preserve">Finally, </w:t>
      </w:r>
      <w:r w:rsidR="00F37CE5">
        <w:rPr>
          <w:rFonts w:asciiTheme="majorHAnsi" w:hAnsiTheme="majorHAnsi" w:cs="Perpetua"/>
        </w:rPr>
        <w:t>we will</w:t>
      </w:r>
      <w:r>
        <w:rPr>
          <w:rFonts w:asciiTheme="majorHAnsi" w:hAnsiTheme="majorHAnsi" w:cs="Perpetua"/>
        </w:rPr>
        <w:t xml:space="preserve"> </w:t>
      </w:r>
      <w:r w:rsidR="00F37CE5">
        <w:rPr>
          <w:rFonts w:asciiTheme="majorHAnsi" w:hAnsiTheme="majorHAnsi" w:cs="Perpetua"/>
        </w:rPr>
        <w:t>analyse</w:t>
      </w:r>
      <w:r>
        <w:rPr>
          <w:rFonts w:asciiTheme="majorHAnsi" w:hAnsiTheme="majorHAnsi" w:cs="Perpetua"/>
        </w:rPr>
        <w:t xml:space="preserve"> changes in control of corruption, political finance regulation, judicial independence and public investment in </w:t>
      </w:r>
      <w:r w:rsidR="00F37CE5">
        <w:rPr>
          <w:rFonts w:asciiTheme="majorHAnsi" w:hAnsiTheme="majorHAnsi" w:cs="Perpetua"/>
        </w:rPr>
        <w:t xml:space="preserve">three countries: </w:t>
      </w:r>
      <w:r>
        <w:rPr>
          <w:rFonts w:asciiTheme="majorHAnsi" w:hAnsiTheme="majorHAnsi" w:cs="Perpetua"/>
        </w:rPr>
        <w:t>Argentina</w:t>
      </w:r>
      <w:r w:rsidR="00F37CE5">
        <w:rPr>
          <w:rFonts w:asciiTheme="majorHAnsi" w:hAnsiTheme="majorHAnsi" w:cs="Perpetua"/>
        </w:rPr>
        <w:t>, Chile and México, as well as the exploration of recommendations</w:t>
      </w:r>
      <w:r>
        <w:rPr>
          <w:rFonts w:asciiTheme="majorHAnsi" w:hAnsiTheme="majorHAnsi" w:cs="Perpetua"/>
        </w:rPr>
        <w:t xml:space="preserve"> to improve control of corruption in the three countries.</w:t>
      </w:r>
    </w:p>
    <w:p w14:paraId="584917DB" w14:textId="10CA4682" w:rsidR="00B64CFF" w:rsidRDefault="00215BDE" w:rsidP="00FF4504">
      <w:pPr>
        <w:pStyle w:val="Ttulo1"/>
      </w:pPr>
      <w:bookmarkStart w:id="1" w:name="_Toc354662913"/>
      <w:r>
        <w:lastRenderedPageBreak/>
        <w:t xml:space="preserve">2. </w:t>
      </w:r>
      <w:r w:rsidR="00FF4504">
        <w:t>Literature Review</w:t>
      </w:r>
      <w:bookmarkEnd w:id="1"/>
    </w:p>
    <w:p w14:paraId="029F08F1" w14:textId="7ABF7463" w:rsidR="005A1B81" w:rsidRPr="009D6565" w:rsidRDefault="00647A4D" w:rsidP="00FF4504">
      <w:pPr>
        <w:pStyle w:val="Ttulo2"/>
      </w:pPr>
      <w:bookmarkStart w:id="2" w:name="_Toc354662914"/>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9D6565" w:rsidRDefault="005A2BE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Corruption is not harmless and has indisputable negative consequences for societies. </w:t>
      </w:r>
      <w:r w:rsidR="00F37CE5">
        <w:rPr>
          <w:rFonts w:asciiTheme="majorHAnsi" w:hAnsiTheme="majorHAnsi" w:cstheme="minorHAnsi"/>
        </w:rPr>
        <w:t>It</w:t>
      </w:r>
      <w:r w:rsidRPr="009D6565">
        <w:rPr>
          <w:rFonts w:asciiTheme="majorHAnsi" w:hAnsiTheme="majorHAnsi" w:cstheme="minorHAnsi"/>
        </w:rPr>
        <w:t xml:space="preserve"> leads to massive brain drain and produces disincentives for hard working and integrity. It also affects fair competition and gender equality, </w:t>
      </w:r>
      <w:r w:rsidR="00233976" w:rsidRPr="009D6565">
        <w:rPr>
          <w:rFonts w:asciiTheme="majorHAnsi" w:hAnsiTheme="majorHAnsi" w:cstheme="minorHAnsi"/>
        </w:rPr>
        <w:t>in addition to distorting</w:t>
      </w:r>
      <w:r w:rsidRPr="009D6565">
        <w:rPr>
          <w:rFonts w:asciiTheme="majorHAnsi" w:hAnsiTheme="majorHAnsi" w:cstheme="minorHAnsi"/>
        </w:rPr>
        <w:t xml:space="preserve"> public spending and equal access </w:t>
      </w:r>
      <w:r w:rsidR="00B64CFF">
        <w:rPr>
          <w:rFonts w:asciiTheme="majorHAnsi" w:hAnsiTheme="majorHAnsi" w:cstheme="minorHAnsi"/>
        </w:rPr>
        <w:t>to public jobs. (</w:t>
      </w:r>
      <w:proofErr w:type="spellStart"/>
      <w:r w:rsidR="00B64CFF">
        <w:rPr>
          <w:rFonts w:asciiTheme="majorHAnsi" w:hAnsiTheme="majorHAnsi" w:cstheme="minorHAnsi"/>
        </w:rPr>
        <w:t>Mungiu-Pippidi</w:t>
      </w:r>
      <w:proofErr w:type="spellEnd"/>
      <w:r w:rsidRPr="009D6565">
        <w:rPr>
          <w:rFonts w:asciiTheme="majorHAnsi" w:hAnsiTheme="majorHAnsi" w:cstheme="minorHAnsi"/>
        </w:rPr>
        <w:t xml:space="preserve"> 201</w:t>
      </w:r>
      <w:r w:rsidR="00B64CFF">
        <w:rPr>
          <w:rFonts w:asciiTheme="majorHAnsi" w:hAnsiTheme="majorHAnsi" w:cstheme="minorHAnsi"/>
        </w:rPr>
        <w:t>5</w:t>
      </w:r>
      <w:r w:rsidRPr="009D6565">
        <w:rPr>
          <w:rFonts w:asciiTheme="majorHAnsi" w:hAnsiTheme="majorHAnsi" w:cstheme="minorHAnsi"/>
        </w:rPr>
        <w:t>, p. 2)</w:t>
      </w:r>
    </w:p>
    <w:p w14:paraId="30AF4E57" w14:textId="116E6927" w:rsidR="00B64CFF" w:rsidRDefault="00A325B0" w:rsidP="00C91309">
      <w:pPr>
        <w:spacing w:after="120" w:line="360" w:lineRule="auto"/>
        <w:jc w:val="both"/>
        <w:rPr>
          <w:rFonts w:asciiTheme="majorHAnsi" w:hAnsiTheme="majorHAnsi" w:cstheme="minorHAnsi"/>
        </w:rPr>
      </w:pPr>
      <w:r>
        <w:rPr>
          <w:rFonts w:asciiTheme="majorHAnsi" w:hAnsiTheme="majorHAnsi" w:cstheme="minorHAnsi"/>
        </w:rPr>
        <w:t xml:space="preserve">Notwithstanding the importance of </w:t>
      </w:r>
      <w:r w:rsidR="003012EE">
        <w:rPr>
          <w:rFonts w:asciiTheme="majorHAnsi" w:hAnsiTheme="majorHAnsi" w:cstheme="minorHAnsi"/>
        </w:rPr>
        <w:t>the</w:t>
      </w:r>
      <w:r>
        <w:rPr>
          <w:rFonts w:asciiTheme="majorHAnsi" w:hAnsiTheme="majorHAnsi" w:cstheme="minorHAnsi"/>
        </w:rPr>
        <w:t xml:space="preserve"> concept</w:t>
      </w:r>
      <w:r w:rsidR="00E34D84" w:rsidRPr="009D6565">
        <w:rPr>
          <w:rFonts w:asciiTheme="majorHAnsi" w:hAnsiTheme="majorHAnsi" w:cstheme="minorHAnsi"/>
        </w:rPr>
        <w:t>,</w:t>
      </w:r>
      <w:r w:rsidR="005A2BE1" w:rsidRPr="009D6565">
        <w:rPr>
          <w:rFonts w:asciiTheme="majorHAnsi" w:hAnsiTheme="majorHAnsi" w:cstheme="minorHAnsi"/>
        </w:rPr>
        <w:t xml:space="preserve"> </w:t>
      </w:r>
      <w:r>
        <w:rPr>
          <w:rFonts w:asciiTheme="majorHAnsi" w:hAnsiTheme="majorHAnsi" w:cstheme="minorHAnsi"/>
        </w:rPr>
        <w:t>the definition of</w:t>
      </w:r>
      <w:r w:rsidR="001E571C" w:rsidRPr="009D6565">
        <w:rPr>
          <w:rFonts w:asciiTheme="majorHAnsi" w:hAnsiTheme="majorHAnsi" w:cstheme="minorHAnsi"/>
        </w:rPr>
        <w:t xml:space="preserve"> </w:t>
      </w:r>
      <w:r w:rsidR="005A2BE1" w:rsidRPr="009D6565">
        <w:rPr>
          <w:rFonts w:asciiTheme="majorHAnsi" w:hAnsiTheme="majorHAnsi" w:cstheme="minorHAnsi"/>
        </w:rPr>
        <w:t>corruption</w:t>
      </w:r>
      <w:r>
        <w:rPr>
          <w:rFonts w:asciiTheme="majorHAnsi" w:hAnsiTheme="majorHAnsi" w:cstheme="minorHAnsi"/>
        </w:rPr>
        <w:t xml:space="preserve"> represents a challenge</w:t>
      </w:r>
      <w:r w:rsidR="005A1B81" w:rsidRPr="009D6565">
        <w:rPr>
          <w:rFonts w:asciiTheme="majorHAnsi" w:hAnsiTheme="majorHAnsi" w:cstheme="minorHAnsi"/>
        </w:rPr>
        <w:t xml:space="preserve">. According to </w:t>
      </w:r>
      <w:proofErr w:type="spellStart"/>
      <w:r w:rsidR="005A1B81" w:rsidRPr="009D6565">
        <w:rPr>
          <w:rFonts w:asciiTheme="majorHAnsi" w:hAnsiTheme="majorHAnsi" w:cstheme="minorHAnsi"/>
        </w:rPr>
        <w:t>Mungiu-Pippidi</w:t>
      </w:r>
      <w:proofErr w:type="spellEnd"/>
      <w:r w:rsidR="00E03F76">
        <w:rPr>
          <w:rFonts w:asciiTheme="majorHAnsi" w:hAnsiTheme="majorHAnsi" w:cstheme="minorHAnsi"/>
        </w:rPr>
        <w:t xml:space="preserve"> </w:t>
      </w:r>
      <w:r w:rsidR="00E03F76" w:rsidRPr="009D6565">
        <w:rPr>
          <w:rFonts w:asciiTheme="majorHAnsi" w:hAnsiTheme="majorHAnsi" w:cstheme="minorHAnsi"/>
        </w:rPr>
        <w:t>(201</w:t>
      </w:r>
      <w:r w:rsidR="00E03F76">
        <w:rPr>
          <w:rFonts w:asciiTheme="majorHAnsi" w:hAnsiTheme="majorHAnsi" w:cstheme="minorHAnsi"/>
        </w:rPr>
        <w:t>5, p. 3)</w:t>
      </w:r>
      <w:r w:rsidR="005A2BE1" w:rsidRPr="009D6565">
        <w:rPr>
          <w:rFonts w:asciiTheme="majorHAnsi" w:hAnsiTheme="majorHAnsi" w:cstheme="minorHAnsi"/>
        </w:rPr>
        <w:t>,</w:t>
      </w:r>
      <w:r w:rsidR="005A1B81" w:rsidRPr="009D6565">
        <w:rPr>
          <w:rFonts w:asciiTheme="majorHAnsi" w:hAnsiTheme="majorHAnsi" w:cstheme="minorHAnsi"/>
        </w:rPr>
        <w:t xml:space="preserve"> there seems to be an agreement around the idea that “corruption involves some undue private profit (for someone) due to the abuse of an entrusted public authority”</w:t>
      </w:r>
      <w:r w:rsidR="00E03F76">
        <w:rPr>
          <w:rFonts w:asciiTheme="majorHAnsi" w:hAnsiTheme="majorHAnsi" w:cstheme="minorHAnsi"/>
        </w:rPr>
        <w:t>.</w:t>
      </w:r>
      <w:r w:rsidR="005A1B81" w:rsidRPr="009D6565">
        <w:rPr>
          <w:rFonts w:asciiTheme="majorHAnsi" w:hAnsiTheme="majorHAnsi" w:cstheme="minorHAnsi"/>
        </w:rPr>
        <w:t xml:space="preserve"> </w:t>
      </w:r>
    </w:p>
    <w:p w14:paraId="7EE2530B" w14:textId="41865FE1" w:rsidR="005A1B81" w:rsidRPr="009D6565" w:rsidRDefault="005A1B81" w:rsidP="00C91309">
      <w:pPr>
        <w:spacing w:after="120" w:line="360" w:lineRule="auto"/>
        <w:jc w:val="both"/>
        <w:rPr>
          <w:rFonts w:asciiTheme="majorHAnsi" w:hAnsiTheme="majorHAnsi" w:cstheme="minorHAnsi"/>
        </w:rPr>
      </w:pPr>
      <w:r w:rsidRPr="009D6565">
        <w:rPr>
          <w:rFonts w:asciiTheme="majorHAnsi" w:hAnsiTheme="majorHAnsi" w:cstheme="minorHAnsi"/>
        </w:rPr>
        <w:t xml:space="preserve">Indeed, since 2005, the United Nations Convention Against Corruption (UNCAC) provided a frame </w:t>
      </w:r>
      <w:r w:rsidR="00F37CE5">
        <w:rPr>
          <w:rFonts w:asciiTheme="majorHAnsi" w:hAnsiTheme="majorHAnsi" w:cstheme="minorHAnsi"/>
        </w:rPr>
        <w:t>for</w:t>
      </w:r>
      <w:r w:rsidRPr="009D6565">
        <w:rPr>
          <w:rFonts w:asciiTheme="majorHAnsi" w:hAnsiTheme="majorHAnsi" w:cstheme="minorHAnsi"/>
        </w:rPr>
        <w:t xml:space="preserve"> the idea</w:t>
      </w:r>
      <w:r w:rsidR="00F37CE5">
        <w:rPr>
          <w:rFonts w:asciiTheme="majorHAnsi" w:hAnsiTheme="majorHAnsi" w:cstheme="minorHAnsi"/>
        </w:rPr>
        <w:t xml:space="preserve"> of corruption</w:t>
      </w:r>
      <w:r w:rsidRPr="009D6565">
        <w:rPr>
          <w:rFonts w:asciiTheme="majorHAnsi" w:hAnsiTheme="majorHAnsi" w:cstheme="minorHAnsi"/>
        </w:rPr>
        <w:t xml:space="preserve">. Despite the fact that this international instrument does not offer a </w:t>
      </w:r>
      <w:r w:rsidR="005A2BE1" w:rsidRPr="009D6565">
        <w:rPr>
          <w:rFonts w:asciiTheme="majorHAnsi" w:hAnsiTheme="majorHAnsi" w:cstheme="minorHAnsi"/>
        </w:rPr>
        <w:t>clear</w:t>
      </w:r>
      <w:r w:rsidRPr="009D6565">
        <w:rPr>
          <w:rFonts w:asciiTheme="majorHAnsi" w:hAnsiTheme="majorHAnsi" w:cstheme="minorHAnsi"/>
        </w:rPr>
        <w:t xml:space="preserve"> definition of corruption, the Convention states </w:t>
      </w:r>
      <w:r w:rsidR="00233976" w:rsidRPr="009D6565">
        <w:rPr>
          <w:rFonts w:asciiTheme="majorHAnsi" w:hAnsiTheme="majorHAnsi" w:cstheme="minorHAnsi"/>
        </w:rPr>
        <w:t xml:space="preserve">in its first article </w:t>
      </w:r>
      <w:r w:rsidRPr="009D6565">
        <w:rPr>
          <w:rFonts w:asciiTheme="majorHAnsi" w:hAnsiTheme="majorHAnsi" w:cstheme="minorHAnsi"/>
        </w:rPr>
        <w:t>that on</w:t>
      </w:r>
      <w:r w:rsidR="00233976" w:rsidRPr="009D6565">
        <w:rPr>
          <w:rFonts w:asciiTheme="majorHAnsi" w:hAnsiTheme="majorHAnsi" w:cstheme="minorHAnsi"/>
        </w:rPr>
        <w:t>e of its purposes is</w:t>
      </w:r>
      <w:r w:rsidRPr="009D6565">
        <w:rPr>
          <w:rFonts w:asciiTheme="majorHAnsi" w:hAnsiTheme="majorHAnsi" w:cstheme="minorHAnsi"/>
        </w:rPr>
        <w:t xml:space="preserve"> “[t]o promote integrity, accountability and proper management of public affairs and public property.” (UNCAC, Art. 1.c) Moreover, the first preventive </w:t>
      </w:r>
      <w:r w:rsidR="00233976" w:rsidRPr="009D6565">
        <w:rPr>
          <w:rFonts w:asciiTheme="majorHAnsi" w:hAnsiTheme="majorHAnsi" w:cstheme="minorHAnsi"/>
        </w:rPr>
        <w:t>measure of the Convention</w:t>
      </w:r>
      <w:r w:rsidRPr="009D6565">
        <w:rPr>
          <w:rFonts w:asciiTheme="majorHAnsi" w:hAnsiTheme="majorHAnsi" w:cstheme="minorHAnsi"/>
        </w:rPr>
        <w:t xml:space="preserve"> states</w:t>
      </w:r>
      <w:r w:rsidR="00233976" w:rsidRPr="009D6565">
        <w:rPr>
          <w:rFonts w:asciiTheme="majorHAnsi" w:hAnsiTheme="majorHAnsi" w:cstheme="minorHAnsi"/>
        </w:rPr>
        <w:t xml:space="preserve"> that</w:t>
      </w:r>
      <w:r w:rsidRPr="009D6565">
        <w:rPr>
          <w:rFonts w:asciiTheme="majorHAnsi" w:hAnsiTheme="majorHAnsi" w:cstheme="minorHAnsi"/>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9D6565" w:rsidRDefault="005A1B81"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 xml:space="preserve">According to </w:t>
      </w:r>
      <w:proofErr w:type="spellStart"/>
      <w:r w:rsidRPr="009D6565">
        <w:rPr>
          <w:rFonts w:asciiTheme="majorHAnsi" w:eastAsiaTheme="minorHAnsi" w:hAnsiTheme="majorHAnsi" w:cstheme="minorHAnsi"/>
          <w:sz w:val="22"/>
          <w:szCs w:val="22"/>
          <w:lang w:val="en-GB" w:eastAsia="en-US"/>
        </w:rPr>
        <w:t>Mungiu-Pippidi</w:t>
      </w:r>
      <w:proofErr w:type="spellEnd"/>
      <w:r w:rsidR="00E03F76">
        <w:rPr>
          <w:rFonts w:asciiTheme="majorHAnsi" w:eastAsiaTheme="minorHAnsi" w:hAnsiTheme="majorHAnsi" w:cstheme="minorHAnsi"/>
          <w:sz w:val="22"/>
          <w:szCs w:val="22"/>
          <w:lang w:val="en-GB" w:eastAsia="en-US"/>
        </w:rPr>
        <w:t xml:space="preserve"> </w:t>
      </w:r>
      <w:r w:rsidR="00E03F76" w:rsidRPr="009D6565">
        <w:rPr>
          <w:rFonts w:asciiTheme="majorHAnsi" w:eastAsiaTheme="minorHAnsi" w:hAnsiTheme="majorHAnsi" w:cstheme="minorHAnsi"/>
          <w:sz w:val="22"/>
          <w:szCs w:val="22"/>
          <w:lang w:val="en-GB" w:eastAsia="en-US"/>
        </w:rPr>
        <w:t>(201</w:t>
      </w:r>
      <w:r w:rsidR="00E03F76">
        <w:rPr>
          <w:rFonts w:asciiTheme="majorHAnsi" w:eastAsiaTheme="minorHAnsi" w:hAnsiTheme="majorHAnsi" w:cstheme="minorHAnsi"/>
          <w:sz w:val="22"/>
          <w:szCs w:val="22"/>
          <w:lang w:val="en-GB" w:eastAsia="en-US"/>
        </w:rPr>
        <w:t>5</w:t>
      </w:r>
      <w:r w:rsidR="00E03F76" w:rsidRPr="009D6565">
        <w:rPr>
          <w:rFonts w:asciiTheme="majorHAnsi" w:eastAsiaTheme="minorHAnsi" w:hAnsiTheme="majorHAnsi" w:cstheme="minorHAnsi"/>
          <w:sz w:val="22"/>
          <w:szCs w:val="22"/>
          <w:lang w:val="en-GB" w:eastAsia="en-US"/>
        </w:rPr>
        <w:t>, p. 11)</w:t>
      </w:r>
      <w:r w:rsidRPr="009D6565">
        <w:rPr>
          <w:rFonts w:asciiTheme="majorHAnsi" w:eastAsiaTheme="minorHAnsi" w:hAnsiTheme="majorHAnsi" w:cstheme="minorHAnsi"/>
          <w:sz w:val="22"/>
          <w:szCs w:val="22"/>
          <w:lang w:val="en-GB" w:eastAsia="en-US"/>
        </w:rPr>
        <w:t xml:space="preserve">, the classic definition of corruption made by Nye in 1967, as a “behaviour which deviates from the formal duties of a public role because of </w:t>
      </w:r>
      <w:r w:rsidR="00233976" w:rsidRPr="009D6565">
        <w:rPr>
          <w:rFonts w:asciiTheme="majorHAnsi" w:eastAsiaTheme="minorHAnsi" w:hAnsiTheme="majorHAnsi" w:cstheme="minorHAnsi"/>
          <w:sz w:val="22"/>
          <w:szCs w:val="22"/>
          <w:lang w:val="en-GB" w:eastAsia="en-US"/>
        </w:rPr>
        <w:t>private-regarding</w:t>
      </w:r>
      <w:r w:rsidRPr="009D6565">
        <w:rPr>
          <w:rFonts w:asciiTheme="majorHAnsi" w:eastAsiaTheme="minorHAnsi" w:hAnsiTheme="majorHAnsi" w:cstheme="minorHAnsi"/>
          <w:sz w:val="22"/>
          <w:szCs w:val="22"/>
          <w:lang w:val="en-GB" w:eastAsia="en-US"/>
        </w:rPr>
        <w:t xml:space="preserve"> (personal, close family, private clique) pecuniary or status gains; or violates rules against the exercise of certain types of</w:t>
      </w:r>
      <w:r w:rsidR="00233976" w:rsidRPr="009D6565">
        <w:rPr>
          <w:rFonts w:asciiTheme="majorHAnsi" w:eastAsiaTheme="minorHAnsi" w:hAnsiTheme="majorHAnsi" w:cstheme="minorHAnsi"/>
          <w:sz w:val="22"/>
          <w:szCs w:val="22"/>
          <w:lang w:val="en-GB" w:eastAsia="en-US"/>
        </w:rPr>
        <w:t xml:space="preserve"> private-regarding influence)” </w:t>
      </w:r>
      <w:r w:rsidRPr="009D6565">
        <w:rPr>
          <w:rFonts w:asciiTheme="majorHAnsi" w:eastAsiaTheme="minorHAnsi" w:hAnsiTheme="majorHAnsi" w:cstheme="minorHAnsi"/>
          <w:sz w:val="22"/>
          <w:szCs w:val="22"/>
          <w:lang w:val="en-GB" w:eastAsia="en-US"/>
        </w:rPr>
        <w:t xml:space="preserve">highlights the connection between the public and the private spheres. However, this definition </w:t>
      </w:r>
      <w:r w:rsidR="00647A4D" w:rsidRPr="009D6565">
        <w:rPr>
          <w:rFonts w:asciiTheme="majorHAnsi" w:eastAsiaTheme="minorHAnsi" w:hAnsiTheme="majorHAnsi" w:cstheme="minorHAnsi"/>
          <w:sz w:val="22"/>
          <w:szCs w:val="22"/>
          <w:lang w:val="en-GB" w:eastAsia="en-US"/>
        </w:rPr>
        <w:t>does not</w:t>
      </w:r>
      <w:r w:rsidRPr="009D6565">
        <w:rPr>
          <w:rFonts w:asciiTheme="majorHAnsi" w:eastAsiaTheme="minorHAnsi" w:hAnsiTheme="majorHAnsi" w:cstheme="minorHAnsi"/>
          <w:sz w:val="22"/>
          <w:szCs w:val="22"/>
          <w:lang w:val="en-GB" w:eastAsia="en-US"/>
        </w:rPr>
        <w:t xml:space="preserve"> </w:t>
      </w:r>
      <w:r w:rsidR="00647A4D" w:rsidRPr="009D6565">
        <w:rPr>
          <w:rFonts w:asciiTheme="majorHAnsi" w:eastAsiaTheme="minorHAnsi" w:hAnsiTheme="majorHAnsi" w:cstheme="minorHAnsi"/>
          <w:sz w:val="22"/>
          <w:szCs w:val="22"/>
          <w:lang w:val="en-GB" w:eastAsia="en-US"/>
        </w:rPr>
        <w:t>consider</w:t>
      </w:r>
      <w:r w:rsidRPr="009D6565">
        <w:rPr>
          <w:rFonts w:asciiTheme="majorHAnsi" w:eastAsiaTheme="minorHAnsi" w:hAnsiTheme="majorHAnsi" w:cstheme="minorHAnsi"/>
          <w:sz w:val="22"/>
          <w:szCs w:val="22"/>
          <w:lang w:val="en-GB" w:eastAsia="en-US"/>
        </w:rPr>
        <w:t xml:space="preserve"> situations where “laws and policies themselves are corrupt and seek to create legal privileges for those connected with the source of authorit</w:t>
      </w:r>
      <w:r w:rsidR="00647A4D" w:rsidRPr="009D6565">
        <w:rPr>
          <w:rFonts w:asciiTheme="majorHAnsi" w:eastAsiaTheme="minorHAnsi" w:hAnsiTheme="majorHAnsi" w:cstheme="minorHAnsi"/>
          <w:sz w:val="22"/>
          <w:szCs w:val="22"/>
          <w:lang w:val="en-GB" w:eastAsia="en-US"/>
        </w:rPr>
        <w:t xml:space="preserve">y granting the privilege”. </w:t>
      </w:r>
    </w:p>
    <w:p w14:paraId="2A951B32" w14:textId="4C678509" w:rsidR="005A1B81" w:rsidRPr="009D6565" w:rsidRDefault="00647A4D" w:rsidP="00C91309">
      <w:pPr>
        <w:pStyle w:val="NormalWeb"/>
        <w:spacing w:before="0" w:beforeAutospacing="0" w:after="120" w:afterAutospacing="0" w:line="360" w:lineRule="auto"/>
        <w:jc w:val="both"/>
        <w:rPr>
          <w:rFonts w:asciiTheme="majorHAnsi" w:eastAsiaTheme="minorHAnsi" w:hAnsiTheme="majorHAnsi" w:cstheme="minorHAnsi"/>
          <w:sz w:val="22"/>
          <w:szCs w:val="22"/>
          <w:lang w:val="en-GB" w:eastAsia="en-US"/>
        </w:rPr>
      </w:pPr>
      <w:r w:rsidRPr="009D6565">
        <w:rPr>
          <w:rFonts w:asciiTheme="majorHAnsi" w:eastAsiaTheme="minorHAnsi" w:hAnsiTheme="majorHAnsi" w:cstheme="minorHAnsi"/>
          <w:sz w:val="22"/>
          <w:szCs w:val="22"/>
          <w:lang w:val="en-GB" w:eastAsia="en-US"/>
        </w:rPr>
        <w:t>Furthermore, there are three</w:t>
      </w:r>
      <w:r w:rsidR="005A1B81" w:rsidRPr="009D6565">
        <w:rPr>
          <w:rFonts w:asciiTheme="majorHAnsi" w:eastAsiaTheme="minorHAnsi" w:hAnsiTheme="majorHAnsi" w:cstheme="minorHAnsi"/>
          <w:sz w:val="22"/>
          <w:szCs w:val="22"/>
          <w:lang w:val="en-GB" w:eastAsia="en-US"/>
        </w:rPr>
        <w:t xml:space="preserve"> main characteristics of the idea </w:t>
      </w:r>
      <w:r w:rsidRPr="009D6565">
        <w:rPr>
          <w:rFonts w:asciiTheme="majorHAnsi" w:eastAsiaTheme="minorHAnsi" w:hAnsiTheme="majorHAnsi" w:cstheme="minorHAnsi"/>
          <w:sz w:val="22"/>
          <w:szCs w:val="22"/>
          <w:lang w:val="en-GB" w:eastAsia="en-US"/>
        </w:rPr>
        <w:t>of corruption. First</w:t>
      </w:r>
      <w:r w:rsidR="005A1B81" w:rsidRPr="009D6565">
        <w:rPr>
          <w:rFonts w:asciiTheme="majorHAnsi" w:eastAsiaTheme="minorHAnsi" w:hAnsiTheme="majorHAnsi" w:cstheme="minorHAnsi"/>
          <w:sz w:val="22"/>
          <w:szCs w:val="22"/>
          <w:lang w:val="en-GB" w:eastAsia="en-US"/>
        </w:rPr>
        <w:t>, fraudulent behaviours between private actors are normally defined as “fraud”, stay</w:t>
      </w:r>
      <w:r w:rsidRPr="009D6565">
        <w:rPr>
          <w:rFonts w:asciiTheme="majorHAnsi" w:eastAsiaTheme="minorHAnsi" w:hAnsiTheme="majorHAnsi" w:cstheme="minorHAnsi"/>
          <w:sz w:val="22"/>
          <w:szCs w:val="22"/>
          <w:lang w:val="en-GB" w:eastAsia="en-US"/>
        </w:rPr>
        <w:t>ing out the realm of corruption. Second</w:t>
      </w:r>
      <w:r w:rsidR="005A1B81" w:rsidRPr="009D6565">
        <w:rPr>
          <w:rFonts w:asciiTheme="majorHAnsi" w:eastAsiaTheme="minorHAnsi" w:hAnsiTheme="majorHAnsi" w:cstheme="minorHAnsi"/>
          <w:sz w:val="22"/>
          <w:szCs w:val="22"/>
          <w:lang w:val="en-GB" w:eastAsia="en-US"/>
        </w:rPr>
        <w:t xml:space="preserve">, the notion of “abuse of public authority” instead of “public interest” or “public trust”, </w:t>
      </w:r>
      <w:r w:rsidRPr="009D6565">
        <w:rPr>
          <w:rFonts w:asciiTheme="majorHAnsi" w:eastAsiaTheme="minorHAnsi" w:hAnsiTheme="majorHAnsi" w:cstheme="minorHAnsi"/>
          <w:sz w:val="22"/>
          <w:szCs w:val="22"/>
          <w:lang w:val="en-GB" w:eastAsia="en-US"/>
        </w:rPr>
        <w:t xml:space="preserve">is assumed </w:t>
      </w:r>
      <w:r w:rsidR="005A1B81" w:rsidRPr="009D6565">
        <w:rPr>
          <w:rFonts w:asciiTheme="majorHAnsi" w:eastAsiaTheme="minorHAnsi" w:hAnsiTheme="majorHAnsi" w:cstheme="minorHAnsi"/>
          <w:sz w:val="22"/>
          <w:szCs w:val="22"/>
          <w:lang w:val="en-GB" w:eastAsia="en-US"/>
        </w:rPr>
        <w:t>to avoid cases where public interests or trust can be dama</w:t>
      </w:r>
      <w:r w:rsidR="00F37CE5">
        <w:rPr>
          <w:rFonts w:asciiTheme="majorHAnsi" w:eastAsiaTheme="minorHAnsi" w:hAnsiTheme="majorHAnsi" w:cstheme="minorHAnsi"/>
          <w:sz w:val="22"/>
          <w:szCs w:val="22"/>
          <w:lang w:val="en-GB" w:eastAsia="en-US"/>
        </w:rPr>
        <w:t>ged by private parties</w:t>
      </w:r>
      <w:r w:rsidRPr="009D6565">
        <w:rPr>
          <w:rFonts w:asciiTheme="majorHAnsi" w:eastAsiaTheme="minorHAnsi" w:hAnsiTheme="majorHAnsi" w:cstheme="minorHAnsi"/>
          <w:sz w:val="22"/>
          <w:szCs w:val="22"/>
          <w:lang w:val="en-GB" w:eastAsia="en-US"/>
        </w:rPr>
        <w:t>. Third</w:t>
      </w:r>
      <w:r w:rsidR="005A1B81" w:rsidRPr="009D6565">
        <w:rPr>
          <w:rFonts w:asciiTheme="majorHAnsi" w:eastAsiaTheme="minorHAnsi" w:hAnsiTheme="majorHAnsi" w:cstheme="minorHAnsi"/>
          <w:sz w:val="22"/>
          <w:szCs w:val="22"/>
          <w:lang w:val="en-GB" w:eastAsia="en-US"/>
        </w:rPr>
        <w:t xml:space="preserve">, corruption exceeds the notion of “deviation from the </w:t>
      </w:r>
      <w:r w:rsidR="005A1B81" w:rsidRPr="009D6565">
        <w:rPr>
          <w:rFonts w:asciiTheme="majorHAnsi" w:eastAsiaTheme="minorHAnsi" w:hAnsiTheme="majorHAnsi" w:cstheme="minorHAnsi"/>
          <w:sz w:val="22"/>
          <w:szCs w:val="22"/>
          <w:lang w:val="en-GB" w:eastAsia="en-US"/>
        </w:rPr>
        <w:lastRenderedPageBreak/>
        <w:t xml:space="preserve">norm”, since the idea of “public interest” </w:t>
      </w:r>
      <w:r w:rsidRPr="009D6565">
        <w:rPr>
          <w:rFonts w:asciiTheme="majorHAnsi" w:eastAsiaTheme="minorHAnsi" w:hAnsiTheme="majorHAnsi" w:cstheme="minorHAnsi"/>
          <w:sz w:val="22"/>
          <w:szCs w:val="22"/>
          <w:lang w:val="en-GB" w:eastAsia="en-US"/>
        </w:rPr>
        <w:t>of</w:t>
      </w:r>
      <w:r w:rsidR="005A1B81" w:rsidRPr="009D6565">
        <w:rPr>
          <w:rFonts w:asciiTheme="majorHAnsi" w:eastAsiaTheme="minorHAnsi" w:hAnsiTheme="majorHAnsi" w:cstheme="minorHAnsi"/>
          <w:sz w:val="22"/>
          <w:szCs w:val="22"/>
          <w:lang w:val="en-GB" w:eastAsia="en-US"/>
        </w:rPr>
        <w:t xml:space="preserve"> this definition implies a high level of relativism and has mutated ov</w:t>
      </w:r>
      <w:r w:rsidRPr="009D6565">
        <w:rPr>
          <w:rFonts w:asciiTheme="majorHAnsi" w:eastAsiaTheme="minorHAnsi" w:hAnsiTheme="majorHAnsi" w:cstheme="minorHAnsi"/>
          <w:sz w:val="22"/>
          <w:szCs w:val="22"/>
          <w:lang w:val="en-GB" w:eastAsia="en-US"/>
        </w:rPr>
        <w:t>er the years and cultures. (</w:t>
      </w:r>
      <w:proofErr w:type="spellStart"/>
      <w:r w:rsidRPr="009D6565">
        <w:rPr>
          <w:rFonts w:asciiTheme="majorHAnsi" w:eastAsiaTheme="minorHAnsi" w:hAnsiTheme="majorHAnsi" w:cstheme="minorHAnsi"/>
          <w:sz w:val="22"/>
          <w:szCs w:val="22"/>
          <w:lang w:val="en-GB" w:eastAsia="en-US"/>
        </w:rPr>
        <w:t>Mun</w:t>
      </w:r>
      <w:r w:rsidR="00B64CFF">
        <w:rPr>
          <w:rFonts w:asciiTheme="majorHAnsi" w:eastAsiaTheme="minorHAnsi" w:hAnsiTheme="majorHAnsi" w:cstheme="minorHAnsi"/>
          <w:sz w:val="22"/>
          <w:szCs w:val="22"/>
          <w:lang w:val="en-GB" w:eastAsia="en-US"/>
        </w:rPr>
        <w:t>giu-Pippidi</w:t>
      </w:r>
      <w:proofErr w:type="spellEnd"/>
      <w:r w:rsidR="00B64CFF">
        <w:rPr>
          <w:rFonts w:asciiTheme="majorHAnsi" w:eastAsiaTheme="minorHAnsi" w:hAnsiTheme="majorHAnsi" w:cstheme="minorHAnsi"/>
          <w:sz w:val="22"/>
          <w:szCs w:val="22"/>
          <w:lang w:val="en-GB" w:eastAsia="en-US"/>
        </w:rPr>
        <w:t xml:space="preserve"> </w:t>
      </w:r>
      <w:r w:rsidR="005A1B81" w:rsidRPr="009D6565">
        <w:rPr>
          <w:rFonts w:asciiTheme="majorHAnsi" w:eastAsiaTheme="minorHAnsi" w:hAnsiTheme="majorHAnsi" w:cstheme="minorHAnsi"/>
          <w:sz w:val="22"/>
          <w:szCs w:val="22"/>
          <w:lang w:val="en-GB" w:eastAsia="en-US"/>
        </w:rPr>
        <w:t>201</w:t>
      </w:r>
      <w:r w:rsidR="00B64CFF">
        <w:rPr>
          <w:rFonts w:asciiTheme="majorHAnsi" w:eastAsiaTheme="minorHAnsi" w:hAnsiTheme="majorHAnsi" w:cstheme="minorHAnsi"/>
          <w:sz w:val="22"/>
          <w:szCs w:val="22"/>
          <w:lang w:val="en-GB" w:eastAsia="en-US"/>
        </w:rPr>
        <w:t>5</w:t>
      </w:r>
      <w:r w:rsidR="005A1B81" w:rsidRPr="009D6565">
        <w:rPr>
          <w:rFonts w:asciiTheme="majorHAnsi" w:eastAsiaTheme="minorHAnsi" w:hAnsiTheme="majorHAnsi" w:cstheme="minorHAnsi"/>
          <w:sz w:val="22"/>
          <w:szCs w:val="22"/>
          <w:lang w:val="en-GB" w:eastAsia="en-US"/>
        </w:rPr>
        <w:t xml:space="preserve">, p. 12) </w:t>
      </w:r>
    </w:p>
    <w:p w14:paraId="089C1FBB" w14:textId="5298318C"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Based on </w:t>
      </w:r>
      <w:r w:rsidR="00647A4D" w:rsidRPr="009D6565">
        <w:rPr>
          <w:rFonts w:asciiTheme="majorHAnsi" w:hAnsiTheme="majorHAnsi" w:cstheme="minorHAnsi"/>
          <w:sz w:val="22"/>
          <w:szCs w:val="22"/>
          <w:lang w:val="en-GB"/>
        </w:rPr>
        <w:t>these characteristics</w:t>
      </w:r>
      <w:r w:rsidR="00F37CE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w:t>
      </w:r>
      <w:proofErr w:type="spellStart"/>
      <w:r w:rsidRPr="009D6565">
        <w:rPr>
          <w:rFonts w:asciiTheme="majorHAnsi" w:hAnsiTheme="majorHAnsi" w:cstheme="minorHAnsi"/>
          <w:sz w:val="22"/>
          <w:szCs w:val="22"/>
          <w:lang w:val="en-GB"/>
        </w:rPr>
        <w:t>Mungiu-Pippidi</w:t>
      </w:r>
      <w:proofErr w:type="spellEnd"/>
      <w:r w:rsidRPr="009D6565">
        <w:rPr>
          <w:rFonts w:asciiTheme="majorHAnsi" w:hAnsiTheme="majorHAnsi" w:cstheme="minorHAnsi"/>
          <w:sz w:val="22"/>
          <w:szCs w:val="22"/>
          <w:lang w:val="en-GB"/>
        </w:rPr>
        <w:t xml:space="preserve"> </w:t>
      </w:r>
      <w:r w:rsidR="00E03F76">
        <w:rPr>
          <w:rFonts w:asciiTheme="majorHAnsi" w:hAnsiTheme="majorHAnsi" w:cstheme="minorHAnsi"/>
          <w:sz w:val="22"/>
          <w:szCs w:val="22"/>
          <w:lang w:val="en-GB"/>
        </w:rPr>
        <w:t>(</w:t>
      </w:r>
      <w:r w:rsidR="00E03F76" w:rsidRPr="009D6565">
        <w:rPr>
          <w:rFonts w:asciiTheme="majorHAnsi" w:hAnsiTheme="majorHAnsi" w:cstheme="minorHAnsi"/>
          <w:sz w:val="22"/>
          <w:szCs w:val="22"/>
          <w:lang w:val="en-GB"/>
        </w:rPr>
        <w:t>201</w:t>
      </w:r>
      <w:r w:rsidR="00E03F76">
        <w:rPr>
          <w:rFonts w:asciiTheme="majorHAnsi" w:hAnsiTheme="majorHAnsi" w:cstheme="minorHAnsi"/>
          <w:sz w:val="22"/>
          <w:szCs w:val="22"/>
          <w:lang w:val="en-GB"/>
        </w:rPr>
        <w:t>5</w:t>
      </w:r>
      <w:r w:rsidR="00E03F76" w:rsidRPr="009D6565">
        <w:rPr>
          <w:rFonts w:asciiTheme="majorHAnsi" w:hAnsiTheme="majorHAnsi" w:cstheme="minorHAnsi"/>
          <w:sz w:val="22"/>
          <w:szCs w:val="22"/>
          <w:lang w:val="en-GB"/>
        </w:rPr>
        <w:t>, p. 15)</w:t>
      </w:r>
      <w:r w:rsidR="00E03F76">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notes that agreeing on a unique and universal definition of corruption is complicated, since it is a phenomenon affected by many disciplines.</w:t>
      </w:r>
      <w:r w:rsidR="00B64CFF">
        <w:rPr>
          <w:rFonts w:asciiTheme="majorHAnsi" w:hAnsiTheme="majorHAnsi" w:cstheme="minorHAnsi"/>
          <w:sz w:val="22"/>
          <w:szCs w:val="22"/>
          <w:lang w:val="en-GB"/>
        </w:rPr>
        <w:t xml:space="preserve"> </w:t>
      </w:r>
      <w:r w:rsidR="00F37CE5">
        <w:rPr>
          <w:rFonts w:asciiTheme="majorHAnsi" w:hAnsiTheme="majorHAnsi" w:cstheme="minorHAnsi"/>
          <w:sz w:val="22"/>
          <w:szCs w:val="22"/>
          <w:lang w:val="en-GB"/>
        </w:rPr>
        <w:t>S</w:t>
      </w:r>
      <w:r w:rsidRPr="009D6565">
        <w:rPr>
          <w:rFonts w:asciiTheme="majorHAnsi" w:hAnsiTheme="majorHAnsi" w:cstheme="minorHAnsi"/>
          <w:sz w:val="22"/>
          <w:szCs w:val="22"/>
          <w:lang w:val="en-GB"/>
        </w:rPr>
        <w:t xml:space="preserve">he highlights that in societies </w:t>
      </w:r>
      <w:r w:rsidR="00F37CE5">
        <w:rPr>
          <w:rFonts w:asciiTheme="majorHAnsi" w:hAnsiTheme="majorHAnsi" w:cstheme="minorHAnsi"/>
          <w:sz w:val="22"/>
          <w:szCs w:val="22"/>
          <w:lang w:val="en-GB"/>
        </w:rPr>
        <w:t xml:space="preserve">without ethical universalism, the </w:t>
      </w:r>
      <w:r w:rsidRPr="009D6565">
        <w:rPr>
          <w:rFonts w:asciiTheme="majorHAnsi" w:hAnsiTheme="majorHAnsi" w:cstheme="minorHAnsi"/>
          <w:sz w:val="22"/>
          <w:szCs w:val="22"/>
          <w:lang w:val="en-GB"/>
        </w:rPr>
        <w:t>equal treatment of all the members of a society by the government when</w:t>
      </w:r>
      <w:r w:rsidR="00F37CE5">
        <w:rPr>
          <w:rFonts w:asciiTheme="majorHAnsi" w:hAnsiTheme="majorHAnsi" w:cstheme="minorHAnsi"/>
          <w:sz w:val="22"/>
          <w:szCs w:val="22"/>
          <w:lang w:val="en-GB"/>
        </w:rPr>
        <w:t xml:space="preserve"> implementing laws and policies,</w:t>
      </w:r>
      <w:r w:rsidRPr="009D6565">
        <w:rPr>
          <w:rFonts w:asciiTheme="majorHAnsi" w:hAnsiTheme="majorHAnsi" w:cstheme="minorHAnsi"/>
          <w:sz w:val="22"/>
          <w:szCs w:val="22"/>
          <w:lang w:val="en-GB"/>
        </w:rPr>
        <w:t xml:space="preserve">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 xml:space="preserve">different kinds of corruption can be </w:t>
      </w:r>
      <w:r w:rsidR="00647A4D" w:rsidRPr="009D6565">
        <w:rPr>
          <w:rFonts w:asciiTheme="majorHAnsi" w:hAnsiTheme="majorHAnsi" w:cstheme="minorHAnsi"/>
          <w:sz w:val="22"/>
          <w:szCs w:val="22"/>
          <w:lang w:val="en-GB"/>
        </w:rPr>
        <w:t>immeasurable</w:t>
      </w:r>
      <w:r w:rsidRPr="009D6565">
        <w:rPr>
          <w:rFonts w:asciiTheme="majorHAnsi" w:hAnsiTheme="majorHAnsi" w:cstheme="minorHAnsi"/>
          <w:sz w:val="22"/>
          <w:szCs w:val="22"/>
          <w:lang w:val="en-GB"/>
        </w:rPr>
        <w:t xml:space="preserve">, due to </w:t>
      </w:r>
      <w:r w:rsidR="00647A4D" w:rsidRPr="009D6565">
        <w:rPr>
          <w:rFonts w:asciiTheme="majorHAnsi" w:hAnsiTheme="majorHAnsi" w:cstheme="minorHAnsi"/>
          <w:sz w:val="22"/>
          <w:szCs w:val="22"/>
          <w:lang w:val="en-GB"/>
        </w:rPr>
        <w:t xml:space="preserve">the </w:t>
      </w:r>
      <w:r w:rsidRPr="009D6565">
        <w:rPr>
          <w:rFonts w:asciiTheme="majorHAnsi" w:hAnsiTheme="majorHAnsi" w:cstheme="minorHAnsi"/>
          <w:sz w:val="22"/>
          <w:szCs w:val="22"/>
          <w:lang w:val="en-GB"/>
        </w:rPr>
        <w:t>perpetuation of groups taking advantage of public resources. (</w:t>
      </w:r>
      <w:proofErr w:type="spellStart"/>
      <w:r w:rsidRPr="009D6565">
        <w:rPr>
          <w:rFonts w:asciiTheme="majorHAnsi" w:hAnsiTheme="majorHAnsi" w:cstheme="minorHAnsi"/>
          <w:sz w:val="22"/>
          <w:szCs w:val="22"/>
          <w:lang w:val="en-GB"/>
        </w:rPr>
        <w:t>Mungiu-Pippidi</w:t>
      </w:r>
      <w:proofErr w:type="spellEnd"/>
      <w:r w:rsidR="00647A4D" w:rsidRPr="009D6565">
        <w:rPr>
          <w:rFonts w:asciiTheme="majorHAnsi" w:hAnsiTheme="majorHAnsi" w:cstheme="minorHAnsi"/>
          <w:sz w:val="22"/>
          <w:szCs w:val="22"/>
          <w:lang w:val="en-GB"/>
        </w:rPr>
        <w:t xml:space="preserve"> 201</w:t>
      </w:r>
      <w:r w:rsidR="00B64CFF">
        <w:rPr>
          <w:rFonts w:asciiTheme="majorHAnsi" w:hAnsiTheme="majorHAnsi" w:cstheme="minorHAnsi"/>
          <w:sz w:val="22"/>
          <w:szCs w:val="22"/>
          <w:lang w:val="en-GB"/>
        </w:rPr>
        <w:t>5</w:t>
      </w:r>
      <w:r w:rsidR="00647A4D" w:rsidRPr="009D6565">
        <w:rPr>
          <w:rFonts w:asciiTheme="majorHAnsi" w:hAnsiTheme="majorHAnsi" w:cstheme="minorHAnsi"/>
          <w:sz w:val="22"/>
          <w:szCs w:val="22"/>
          <w:lang w:val="en-GB"/>
        </w:rPr>
        <w:t>,</w:t>
      </w:r>
      <w:r w:rsidRPr="009D6565">
        <w:rPr>
          <w:rFonts w:asciiTheme="majorHAnsi" w:hAnsiTheme="majorHAnsi" w:cstheme="minorHAnsi"/>
          <w:sz w:val="22"/>
          <w:szCs w:val="22"/>
          <w:lang w:val="en-GB"/>
        </w:rPr>
        <w:t xml:space="preserve"> p. 17)</w:t>
      </w:r>
    </w:p>
    <w:p w14:paraId="296AEA1D" w14:textId="33B1B2C9" w:rsidR="005A1B81" w:rsidRPr="009D6565" w:rsidRDefault="00647A4D"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In </w:t>
      </w:r>
      <w:r w:rsidR="005A1B81" w:rsidRPr="009D6565">
        <w:rPr>
          <w:rFonts w:asciiTheme="majorHAnsi" w:eastAsia="Times New Roman" w:hAnsiTheme="majorHAnsi" w:cstheme="minorHAnsi"/>
          <w:lang w:eastAsia="es-AR"/>
        </w:rPr>
        <w:t xml:space="preserve">a theoretical-practical approach, the </w:t>
      </w:r>
      <w:r w:rsidR="001B1624" w:rsidRPr="009D6565">
        <w:rPr>
          <w:rFonts w:asciiTheme="majorHAnsi" w:eastAsia="Times New Roman" w:hAnsiTheme="majorHAnsi" w:cstheme="minorHAnsi"/>
          <w:lang w:eastAsia="es-AR"/>
        </w:rPr>
        <w:t xml:space="preserve">author turns the focus from </w:t>
      </w:r>
      <w:r w:rsidR="005A1B81" w:rsidRPr="009D6565">
        <w:rPr>
          <w:rFonts w:asciiTheme="majorHAnsi" w:eastAsia="Times New Roman" w:hAnsiTheme="majorHAnsi" w:cstheme="minorHAnsi"/>
          <w:lang w:eastAsia="es-AR"/>
        </w:rPr>
        <w:t xml:space="preserve">idea of “corruption” to “control of corruption”, </w:t>
      </w:r>
      <w:r w:rsidRPr="009D6565">
        <w:rPr>
          <w:rFonts w:asciiTheme="majorHAnsi" w:eastAsia="Times New Roman" w:hAnsiTheme="majorHAnsi" w:cstheme="minorHAnsi"/>
          <w:lang w:eastAsia="es-AR"/>
        </w:rPr>
        <w:t xml:space="preserve">defined </w:t>
      </w:r>
      <w:r w:rsidR="005A1B81" w:rsidRPr="009D6565">
        <w:rPr>
          <w:rFonts w:asciiTheme="majorHAnsi" w:eastAsia="Times New Roman" w:hAnsiTheme="majorHAnsi" w:cstheme="minorHAnsi"/>
          <w:lang w:eastAsia="es-AR"/>
        </w:rPr>
        <w:t>as “a given society´s capacity to constrain the use of public authority to generate private rents detrimental to overall social welfare”. (</w:t>
      </w:r>
      <w:proofErr w:type="spellStart"/>
      <w:r w:rsidR="005A1B81" w:rsidRPr="009D6565">
        <w:rPr>
          <w:rFonts w:asciiTheme="majorHAnsi" w:eastAsia="Times New Roman" w:hAnsiTheme="majorHAnsi" w:cstheme="minorHAnsi"/>
          <w:lang w:eastAsia="es-AR"/>
        </w:rPr>
        <w:t>Mungiu</w:t>
      </w:r>
      <w:proofErr w:type="spellEnd"/>
      <w:r w:rsidR="005A1B81" w:rsidRPr="009D6565">
        <w:rPr>
          <w:rFonts w:asciiTheme="majorHAnsi" w:eastAsia="Times New Roman" w:hAnsiTheme="majorHAnsi" w:cstheme="minorHAnsi"/>
          <w:lang w:eastAsia="es-AR"/>
        </w:rPr>
        <w:t xml:space="preserve"> </w:t>
      </w:r>
      <w:proofErr w:type="spellStart"/>
      <w:r w:rsidR="005A1B81" w:rsidRPr="009D6565">
        <w:rPr>
          <w:rFonts w:asciiTheme="majorHAnsi" w:eastAsia="Times New Roman" w:hAnsiTheme="majorHAnsi" w:cstheme="minorHAnsi"/>
          <w:lang w:eastAsia="es-AR"/>
        </w:rPr>
        <w:t>Pippidi</w:t>
      </w:r>
      <w:proofErr w:type="spellEnd"/>
      <w:r w:rsidR="005A1B81"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18)</w:t>
      </w:r>
    </w:p>
    <w:p w14:paraId="6C6A243A" w14:textId="1805CF54"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w:t>
      </w:r>
      <w:r w:rsidR="00647A4D" w:rsidRPr="009D6565">
        <w:rPr>
          <w:rFonts w:asciiTheme="majorHAnsi" w:eastAsia="Times New Roman" w:hAnsiTheme="majorHAnsi" w:cstheme="minorHAnsi"/>
          <w:lang w:eastAsia="es-AR"/>
        </w:rPr>
        <w:t xml:space="preserve"> the key question is</w:t>
      </w:r>
      <w:r w:rsidRPr="009D6565">
        <w:rPr>
          <w:rFonts w:asciiTheme="majorHAnsi" w:eastAsia="Times New Roman" w:hAnsiTheme="majorHAnsi" w:cstheme="minorHAnsi"/>
          <w:lang w:eastAsia="es-AR"/>
        </w:rPr>
        <w:t xml:space="preserve"> how </w:t>
      </w:r>
      <w:r w:rsidR="00647A4D" w:rsidRPr="009D6565">
        <w:rPr>
          <w:rFonts w:asciiTheme="majorHAnsi" w:eastAsia="Times New Roman" w:hAnsiTheme="majorHAnsi" w:cstheme="minorHAnsi"/>
          <w:lang w:eastAsia="es-AR"/>
        </w:rPr>
        <w:t>a certain society can constrain the missuses</w:t>
      </w:r>
      <w:r w:rsidRPr="009D6565">
        <w:rPr>
          <w:rFonts w:asciiTheme="majorHAnsi" w:eastAsia="Times New Roman" w:hAnsiTheme="majorHAnsi" w:cstheme="minorHAnsi"/>
          <w:lang w:eastAsia="es-AR"/>
        </w:rPr>
        <w:t xml:space="preserve"> of public resources by an individual or a group in their own and private benefit, and guarantee that the s</w:t>
      </w:r>
      <w:r w:rsidR="001B1624" w:rsidRPr="009D6565">
        <w:rPr>
          <w:rFonts w:asciiTheme="majorHAnsi" w:eastAsia="Times New Roman" w:hAnsiTheme="majorHAnsi" w:cstheme="minorHAnsi"/>
          <w:lang w:eastAsia="es-AR"/>
        </w:rPr>
        <w:t>t</w:t>
      </w:r>
      <w:r w:rsidRPr="009D6565">
        <w:rPr>
          <w:rFonts w:asciiTheme="majorHAnsi" w:eastAsia="Times New Roman" w:hAnsiTheme="majorHAnsi" w:cstheme="minorHAnsi"/>
          <w:lang w:eastAsia="es-AR"/>
        </w:rPr>
        <w:t xml:space="preserve">ate serves to the social </w:t>
      </w:r>
      <w:r w:rsidR="001B1624" w:rsidRPr="009D6565">
        <w:rPr>
          <w:rFonts w:asciiTheme="majorHAnsi" w:eastAsia="Times New Roman" w:hAnsiTheme="majorHAnsi" w:cstheme="minorHAnsi"/>
          <w:lang w:eastAsia="es-AR"/>
        </w:rPr>
        <w:t>wellbeing</w:t>
      </w:r>
      <w:r w:rsidRPr="009D6565">
        <w:rPr>
          <w:rFonts w:asciiTheme="majorHAnsi" w:eastAsia="Times New Roman" w:hAnsiTheme="majorHAnsi" w:cstheme="minorHAnsi"/>
          <w:lang w:eastAsia="es-AR"/>
        </w:rPr>
        <w:t xml:space="preserve">. Thus,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 xml:space="preserve">5, p. </w:t>
      </w:r>
      <w:r w:rsidR="00E03F76" w:rsidRPr="009D6565">
        <w:rPr>
          <w:rFonts w:asciiTheme="majorHAnsi" w:eastAsia="Times New Roman" w:hAnsiTheme="majorHAnsi" w:cstheme="minorHAnsi"/>
          <w:lang w:eastAsia="es-AR"/>
        </w:rPr>
        <w:t>19)</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This approach exceeds the notion of corruption as a simple aggregation of individual corrupt acts. Conversely, it is focused on how the</w:t>
      </w:r>
      <w:r w:rsidR="00647A4D" w:rsidRPr="009D6565">
        <w:rPr>
          <w:rFonts w:asciiTheme="majorHAnsi" w:eastAsia="Times New Roman" w:hAnsiTheme="majorHAnsi" w:cstheme="minorHAnsi"/>
          <w:lang w:eastAsia="es-AR"/>
        </w:rPr>
        <w:t xml:space="preserve"> work of</w:t>
      </w:r>
      <w:r w:rsidRPr="009D6565">
        <w:rPr>
          <w:rFonts w:asciiTheme="majorHAnsi" w:eastAsia="Times New Roman" w:hAnsiTheme="majorHAnsi" w:cstheme="minorHAnsi"/>
          <w:lang w:eastAsia="es-AR"/>
        </w:rPr>
        <w:t xml:space="preserve"> institutions</w:t>
      </w:r>
      <w:r w:rsidR="00647A4D" w:rsidRPr="009D6565">
        <w:rPr>
          <w:rFonts w:asciiTheme="majorHAnsi" w:eastAsia="Times New Roman" w:hAnsiTheme="majorHAnsi" w:cstheme="minorHAnsi"/>
          <w:lang w:eastAsia="es-AR"/>
        </w:rPr>
        <w:t xml:space="preserve"> and </w:t>
      </w:r>
      <w:r w:rsidRPr="009D6565">
        <w:rPr>
          <w:rFonts w:asciiTheme="majorHAnsi" w:eastAsia="Times New Roman" w:hAnsiTheme="majorHAnsi" w:cstheme="minorHAnsi"/>
          <w:lang w:eastAsia="es-AR"/>
        </w:rPr>
        <w:t xml:space="preserve">the rules of game </w:t>
      </w:r>
      <w:r w:rsidR="003012EE">
        <w:rPr>
          <w:rFonts w:asciiTheme="majorHAnsi" w:eastAsia="Times New Roman" w:hAnsiTheme="majorHAnsi" w:cstheme="minorHAnsi"/>
          <w:lang w:eastAsia="es-AR"/>
        </w:rPr>
        <w:t>determine</w:t>
      </w:r>
      <w:r w:rsidR="00647A4D" w:rsidRPr="009D6565">
        <w:rPr>
          <w:rFonts w:asciiTheme="majorHAnsi" w:eastAsia="Times New Roman" w:hAnsiTheme="majorHAnsi" w:cstheme="minorHAnsi"/>
          <w:lang w:eastAsia="es-AR"/>
        </w:rPr>
        <w:t xml:space="preserve"> the allocation of</w:t>
      </w:r>
      <w:r w:rsidRPr="009D6565">
        <w:rPr>
          <w:rFonts w:asciiTheme="majorHAnsi" w:eastAsia="Times New Roman" w:hAnsiTheme="majorHAnsi" w:cstheme="minorHAnsi"/>
          <w:lang w:eastAsia="es-AR"/>
        </w:rPr>
        <w:t xml:space="preserve"> public resources.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E03F76" w:rsidRPr="009D6565">
        <w:rPr>
          <w:rFonts w:asciiTheme="majorHAnsi" w:eastAsia="Times New Roman" w:hAnsiTheme="majorHAnsi" w:cstheme="minorHAnsi"/>
          <w:lang w:eastAsia="es-AR"/>
        </w:rPr>
        <w:t>(201</w:t>
      </w:r>
      <w:r w:rsidR="00E03F76">
        <w:rPr>
          <w:rFonts w:asciiTheme="majorHAnsi" w:eastAsia="Times New Roman" w:hAnsiTheme="majorHAnsi" w:cstheme="minorHAnsi"/>
          <w:lang w:eastAsia="es-AR"/>
        </w:rPr>
        <w:t>5</w:t>
      </w:r>
      <w:r w:rsidR="00E03F76" w:rsidRPr="009D6565">
        <w:rPr>
          <w:rFonts w:asciiTheme="majorHAnsi" w:eastAsia="Times New Roman" w:hAnsiTheme="majorHAnsi" w:cstheme="minorHAnsi"/>
          <w:lang w:eastAsia="es-AR"/>
        </w:rPr>
        <w:t>, p. 23)</w:t>
      </w:r>
      <w:r w:rsidR="00E03F76">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highlights </w:t>
      </w:r>
      <w:r w:rsidR="00246E62" w:rsidRPr="009D6565">
        <w:rPr>
          <w:rFonts w:asciiTheme="majorHAnsi" w:eastAsia="Times New Roman" w:hAnsiTheme="majorHAnsi" w:cstheme="minorHAnsi"/>
          <w:lang w:eastAsia="es-AR"/>
        </w:rPr>
        <w:t>those countries</w:t>
      </w:r>
      <w:r w:rsidRPr="009D6565">
        <w:rPr>
          <w:rFonts w:asciiTheme="majorHAnsi" w:eastAsia="Times New Roman" w:hAnsiTheme="majorHAnsi" w:cstheme="minorHAnsi"/>
          <w:lang w:eastAsia="es-AR"/>
        </w:rPr>
        <w:t xml:space="preserve"> with the highest </w:t>
      </w:r>
      <w:r w:rsidR="00246E62">
        <w:rPr>
          <w:rFonts w:asciiTheme="majorHAnsi" w:eastAsia="Times New Roman" w:hAnsiTheme="majorHAnsi" w:cstheme="minorHAnsi"/>
          <w:lang w:eastAsia="es-AR"/>
        </w:rPr>
        <w:t>levels of control of corruption</w:t>
      </w:r>
      <w:r w:rsidRPr="009D6565">
        <w:rPr>
          <w:rFonts w:asciiTheme="majorHAnsi" w:eastAsia="Times New Roman" w:hAnsiTheme="majorHAnsi" w:cstheme="minorHAnsi"/>
          <w:lang w:eastAsia="es-AR"/>
        </w:rPr>
        <w:t xml:space="preserve"> </w:t>
      </w:r>
      <w:r w:rsidR="00246E62">
        <w:rPr>
          <w:rFonts w:asciiTheme="majorHAnsi" w:eastAsia="Times New Roman" w:hAnsiTheme="majorHAnsi" w:cstheme="minorHAnsi"/>
          <w:lang w:eastAsia="es-AR"/>
        </w:rPr>
        <w:t xml:space="preserve">that </w:t>
      </w:r>
      <w:r w:rsidRPr="009D6565">
        <w:rPr>
          <w:rFonts w:asciiTheme="majorHAnsi" w:eastAsia="Times New Roman" w:hAnsiTheme="majorHAnsi" w:cstheme="minorHAnsi"/>
          <w:lang w:eastAsia="es-AR"/>
        </w:rPr>
        <w:t xml:space="preserve">managed to institutionalize open and non-discriminative access to their institutions. </w:t>
      </w:r>
    </w:p>
    <w:p w14:paraId="145178C7" w14:textId="77777777" w:rsidR="00B64CFF"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Indeed, “human agency” is indispensable to make pro</w:t>
      </w:r>
      <w:r w:rsidR="001B1624" w:rsidRPr="009D6565">
        <w:rPr>
          <w:rFonts w:asciiTheme="majorHAnsi" w:eastAsia="Times New Roman" w:hAnsiTheme="majorHAnsi" w:cstheme="minorHAnsi"/>
          <w:lang w:eastAsia="es-AR"/>
        </w:rPr>
        <w:t>gress in governance. It means</w:t>
      </w:r>
      <w:r w:rsidRPr="009D6565">
        <w:rPr>
          <w:rFonts w:asciiTheme="majorHAnsi" w:eastAsia="Times New Roman" w:hAnsiTheme="majorHAnsi" w:cstheme="minorHAnsi"/>
          <w:lang w:eastAsia="es-AR"/>
        </w:rPr>
        <w:t xml:space="preserve"> to move from “particularistic” societies where states and their institutions are used as instruments for particular private profits, to more “ethical universalistic” societies where institutions seek out the general welfare. (</w:t>
      </w:r>
      <w:proofErr w:type="spellStart"/>
      <w:r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Pr="009D6565">
        <w:rPr>
          <w:rFonts w:asciiTheme="majorHAnsi" w:eastAsia="Times New Roman" w:hAnsiTheme="majorHAnsi" w:cstheme="minorHAnsi"/>
          <w:lang w:eastAsia="es-AR"/>
        </w:rPr>
        <w:t>P</w:t>
      </w:r>
      <w:r w:rsidR="001B1624" w:rsidRPr="009D6565">
        <w:rPr>
          <w:rFonts w:asciiTheme="majorHAnsi" w:eastAsia="Times New Roman" w:hAnsiTheme="majorHAnsi" w:cstheme="minorHAnsi"/>
          <w:lang w:eastAsia="es-AR"/>
        </w:rPr>
        <w:t>ippi</w:t>
      </w:r>
      <w:r w:rsidR="00B64CFF">
        <w:rPr>
          <w:rFonts w:asciiTheme="majorHAnsi" w:eastAsia="Times New Roman" w:hAnsiTheme="majorHAnsi" w:cstheme="minorHAnsi"/>
          <w:lang w:eastAsia="es-AR"/>
        </w:rPr>
        <w:t>di</w:t>
      </w:r>
      <w:proofErr w:type="spellEnd"/>
      <w:r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Pr="009D6565">
        <w:rPr>
          <w:rFonts w:asciiTheme="majorHAnsi" w:eastAsia="Times New Roman" w:hAnsiTheme="majorHAnsi" w:cstheme="minorHAnsi"/>
          <w:lang w:eastAsia="es-AR"/>
        </w:rPr>
        <w:t xml:space="preserve"> p. 82) </w:t>
      </w:r>
    </w:p>
    <w:p w14:paraId="04BCB81B" w14:textId="0900D89D"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However, when it comes to the question</w:t>
      </w:r>
      <w:r w:rsidR="003012EE">
        <w:rPr>
          <w:rFonts w:asciiTheme="majorHAnsi" w:eastAsia="Times New Roman" w:hAnsiTheme="majorHAnsi" w:cstheme="minorHAnsi"/>
          <w:lang w:eastAsia="es-AR"/>
        </w:rPr>
        <w:t xml:space="preserve"> about </w:t>
      </w:r>
      <w:r w:rsidR="001B1624" w:rsidRPr="009D6565">
        <w:rPr>
          <w:rFonts w:asciiTheme="majorHAnsi" w:eastAsia="Times New Roman" w:hAnsiTheme="majorHAnsi" w:cstheme="minorHAnsi"/>
          <w:lang w:eastAsia="es-AR"/>
        </w:rPr>
        <w:t>the right</w:t>
      </w:r>
      <w:r w:rsidRPr="009D6565">
        <w:rPr>
          <w:rFonts w:asciiTheme="majorHAnsi" w:eastAsia="Times New Roman" w:hAnsiTheme="majorHAnsi" w:cstheme="minorHAnsi"/>
          <w:lang w:eastAsia="es-AR"/>
        </w:rPr>
        <w:t xml:space="preserve"> kind of </w:t>
      </w:r>
      <w:r w:rsidR="001B1624" w:rsidRPr="009D6565">
        <w:rPr>
          <w:rFonts w:asciiTheme="majorHAnsi" w:eastAsia="Times New Roman" w:hAnsiTheme="majorHAnsi" w:cstheme="minorHAnsi"/>
          <w:lang w:eastAsia="es-AR"/>
        </w:rPr>
        <w:t>human agency</w:t>
      </w:r>
      <w:r w:rsidRPr="009D6565">
        <w:rPr>
          <w:rFonts w:asciiTheme="majorHAnsi" w:eastAsia="Times New Roman" w:hAnsiTheme="majorHAnsi" w:cstheme="minorHAnsi"/>
          <w:lang w:eastAsia="es-AR"/>
        </w:rPr>
        <w:t xml:space="preserve">, the answer tends to be contested. </w:t>
      </w:r>
      <w:r w:rsidR="003012EE">
        <w:rPr>
          <w:rFonts w:asciiTheme="majorHAnsi" w:eastAsia="Times New Roman" w:hAnsiTheme="majorHAnsi" w:cstheme="minorHAnsi"/>
          <w:lang w:eastAsia="es-AR"/>
        </w:rPr>
        <w:t>Implementing</w:t>
      </w:r>
      <w:r w:rsidRPr="009D6565">
        <w:rPr>
          <w:rFonts w:asciiTheme="majorHAnsi" w:eastAsia="Times New Roman" w:hAnsiTheme="majorHAnsi" w:cstheme="minorHAnsi"/>
          <w:lang w:eastAsia="es-AR"/>
        </w:rPr>
        <w:t xml:space="preserve"> anticorruption laws, liberalizing trade, increasing accountability, are just some of the options normally analysed.    </w:t>
      </w:r>
    </w:p>
    <w:p w14:paraId="56EF9EED" w14:textId="46FEE397" w:rsidR="005A1B81"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Actually, the answer will depend on the type of “control of corruption model” we choose.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differentiates </w:t>
      </w:r>
      <w:r w:rsidR="001B1624" w:rsidRPr="009D6565">
        <w:rPr>
          <w:rFonts w:asciiTheme="majorHAnsi" w:eastAsia="Times New Roman" w:hAnsiTheme="majorHAnsi" w:cstheme="minorHAnsi"/>
          <w:lang w:eastAsia="es-AR"/>
        </w:rPr>
        <w:t xml:space="preserve">between </w:t>
      </w:r>
      <w:r w:rsidRPr="009D6565">
        <w:rPr>
          <w:rFonts w:asciiTheme="majorHAnsi" w:eastAsia="Times New Roman" w:hAnsiTheme="majorHAnsi" w:cstheme="minorHAnsi"/>
          <w:lang w:eastAsia="es-AR"/>
        </w:rPr>
        <w:t xml:space="preserve">three main models of control of corruption. The </w:t>
      </w:r>
      <w:r w:rsidRPr="009D6565">
        <w:rPr>
          <w:rFonts w:asciiTheme="majorHAnsi" w:eastAsia="Times New Roman" w:hAnsiTheme="majorHAnsi" w:cstheme="minorHAnsi"/>
          <w:lang w:eastAsia="es-AR"/>
        </w:rPr>
        <w:lastRenderedPageBreak/>
        <w:t xml:space="preserve">first one </w:t>
      </w:r>
      <w:r w:rsidR="001B1624" w:rsidRPr="009D6565">
        <w:rPr>
          <w:rFonts w:asciiTheme="majorHAnsi" w:eastAsia="Times New Roman" w:hAnsiTheme="majorHAnsi" w:cstheme="minorHAnsi"/>
          <w:lang w:eastAsia="es-AR"/>
        </w:rPr>
        <w:t xml:space="preserve">is </w:t>
      </w:r>
      <w:r w:rsidRPr="009D6565">
        <w:rPr>
          <w:rFonts w:asciiTheme="majorHAnsi" w:eastAsia="Times New Roman" w:hAnsiTheme="majorHAnsi" w:cstheme="minorHAnsi"/>
          <w:lang w:eastAsia="es-AR"/>
        </w:rPr>
        <w:t>based on structural factors. Traditional factors, like trust, natural resources, and/or geographical and living conditions, as w</w:t>
      </w:r>
      <w:r w:rsidR="001B1624" w:rsidRPr="009D6565">
        <w:rPr>
          <w:rFonts w:asciiTheme="majorHAnsi" w:eastAsia="Times New Roman" w:hAnsiTheme="majorHAnsi" w:cstheme="minorHAnsi"/>
          <w:lang w:eastAsia="es-AR"/>
        </w:rPr>
        <w:t>ell as modernization conditions like</w:t>
      </w:r>
      <w:r w:rsidRPr="009D6565">
        <w:rPr>
          <w:rFonts w:asciiTheme="majorHAnsi" w:eastAsia="Times New Roman" w:hAnsiTheme="majorHAnsi" w:cstheme="minorHAnsi"/>
          <w:lang w:eastAsia="es-AR"/>
        </w:rPr>
        <w:t xml:space="preserve"> literacy rates, ur</w:t>
      </w:r>
      <w:r w:rsidR="001B1624" w:rsidRPr="009D6565">
        <w:rPr>
          <w:rFonts w:asciiTheme="majorHAnsi" w:eastAsia="Times New Roman" w:hAnsiTheme="majorHAnsi" w:cstheme="minorHAnsi"/>
          <w:lang w:eastAsia="es-AR"/>
        </w:rPr>
        <w:t>banization and life expectancy.</w:t>
      </w:r>
      <w:r w:rsidRPr="009D6565">
        <w:rPr>
          <w:rFonts w:asciiTheme="majorHAnsi" w:eastAsia="Times New Roman" w:hAnsiTheme="majorHAnsi" w:cstheme="minorHAnsi"/>
          <w:lang w:eastAsia="es-AR"/>
        </w:rPr>
        <w:t xml:space="preserve"> The second model, aimed at the promotion of anti-corruption legislation and the adoption of anticorruption tools for d</w:t>
      </w:r>
      <w:r w:rsidR="00246E62">
        <w:rPr>
          <w:rFonts w:asciiTheme="majorHAnsi" w:eastAsia="Times New Roman" w:hAnsiTheme="majorHAnsi" w:cstheme="minorHAnsi"/>
          <w:lang w:eastAsia="es-AR"/>
        </w:rPr>
        <w:t>omestic implementation such as</w:t>
      </w:r>
      <w:r w:rsidRPr="009D6565">
        <w:rPr>
          <w:rFonts w:asciiTheme="majorHAnsi" w:eastAsia="Times New Roman" w:hAnsiTheme="majorHAnsi" w:cstheme="minorHAnsi"/>
          <w:lang w:eastAsia="es-AR"/>
        </w:rPr>
        <w:t xml:space="preserve"> civil service merit-based recruitment, administrative reforms and independent control agencies, which can include freedom of information legislation, anticorru</w:t>
      </w:r>
      <w:r w:rsidR="001B1624" w:rsidRPr="009D6565">
        <w:rPr>
          <w:rFonts w:asciiTheme="majorHAnsi" w:eastAsia="Times New Roman" w:hAnsiTheme="majorHAnsi" w:cstheme="minorHAnsi"/>
          <w:lang w:eastAsia="es-AR"/>
        </w:rPr>
        <w:t>ption agencies and ombudspersons</w:t>
      </w:r>
      <w:r w:rsidRPr="009D6565">
        <w:rPr>
          <w:rFonts w:asciiTheme="majorHAnsi" w:eastAsia="Times New Roman" w:hAnsiTheme="majorHAnsi" w:cstheme="minorHAnsi"/>
          <w:lang w:eastAsia="es-AR"/>
        </w:rPr>
        <w:t xml:space="preserve">. Finally, a third model of control of corruption is identified: the equilibrium model. Based on the understanding of corruption as </w:t>
      </w:r>
      <w:r w:rsidR="001B1624" w:rsidRPr="009D6565">
        <w:rPr>
          <w:rFonts w:asciiTheme="majorHAnsi" w:eastAsia="Times New Roman" w:hAnsiTheme="majorHAnsi" w:cstheme="minorHAnsi"/>
          <w:lang w:eastAsia="es-AR"/>
        </w:rPr>
        <w:t>equilibrium</w:t>
      </w:r>
      <w:r w:rsidRPr="009D6565">
        <w:rPr>
          <w:rFonts w:asciiTheme="majorHAnsi" w:eastAsia="Times New Roman" w:hAnsiTheme="majorHAnsi" w:cstheme="minorHAnsi"/>
          <w:lang w:eastAsia="es-AR"/>
        </w:rPr>
        <w:t xml:space="preserve"> between costs and benefits pioneered by </w:t>
      </w:r>
      <w:proofErr w:type="spellStart"/>
      <w:r w:rsidRPr="009D6565">
        <w:rPr>
          <w:rFonts w:asciiTheme="majorHAnsi" w:eastAsia="Times New Roman" w:hAnsiTheme="majorHAnsi" w:cstheme="minorHAnsi"/>
          <w:lang w:eastAsia="es-AR"/>
        </w:rPr>
        <w:t>Klitgaard</w:t>
      </w:r>
      <w:proofErr w:type="spellEnd"/>
      <w:r w:rsidRPr="009D6565">
        <w:rPr>
          <w:rFonts w:asciiTheme="majorHAnsi" w:eastAsia="Times New Roman" w:hAnsiTheme="majorHAnsi" w:cstheme="minorHAnsi"/>
          <w:lang w:eastAsia="es-AR"/>
        </w:rPr>
        <w:t xml:space="preserve"> (1988) and </w:t>
      </w:r>
      <w:proofErr w:type="spellStart"/>
      <w:r w:rsidRPr="009D6565">
        <w:rPr>
          <w:rFonts w:asciiTheme="majorHAnsi" w:eastAsia="Times New Roman" w:hAnsiTheme="majorHAnsi" w:cstheme="minorHAnsi"/>
          <w:lang w:eastAsia="es-AR"/>
        </w:rPr>
        <w:t>Huther</w:t>
      </w:r>
      <w:proofErr w:type="spellEnd"/>
      <w:r w:rsidRPr="009D6565">
        <w:rPr>
          <w:rFonts w:asciiTheme="majorHAnsi" w:eastAsia="Times New Roman" w:hAnsiTheme="majorHAnsi" w:cstheme="minorHAnsi"/>
          <w:lang w:eastAsia="es-AR"/>
        </w:rPr>
        <w:t xml:space="preserve"> and Shah (2000), </w:t>
      </w:r>
      <w:proofErr w:type="spellStart"/>
      <w:r w:rsidRPr="009D6565">
        <w:rPr>
          <w:rFonts w:asciiTheme="majorHAnsi" w:eastAsia="Times New Roman" w:hAnsiTheme="majorHAnsi" w:cstheme="minorHAnsi"/>
          <w:lang w:eastAsia="es-AR"/>
        </w:rPr>
        <w:t>Mungiu-Pippidi</w:t>
      </w:r>
      <w:proofErr w:type="spellEnd"/>
      <w:r w:rsidRPr="009D6565">
        <w:rPr>
          <w:rFonts w:asciiTheme="majorHAnsi" w:eastAsia="Times New Roman" w:hAnsiTheme="majorHAnsi" w:cstheme="minorHAnsi"/>
          <w:lang w:eastAsia="es-AR"/>
        </w:rPr>
        <w:t xml:space="preserve"> </w:t>
      </w:r>
      <w:r w:rsidR="00B64CFF">
        <w:rPr>
          <w:rFonts w:asciiTheme="majorHAnsi" w:eastAsia="Times New Roman" w:hAnsiTheme="majorHAnsi" w:cstheme="minorHAnsi"/>
          <w:lang w:eastAsia="es-AR"/>
        </w:rPr>
        <w:t>(</w:t>
      </w:r>
      <w:r w:rsidR="00B64CFF"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B64CFF" w:rsidRPr="009D6565">
        <w:rPr>
          <w:rFonts w:asciiTheme="majorHAnsi" w:eastAsia="Times New Roman" w:hAnsiTheme="majorHAnsi" w:cstheme="minorHAnsi"/>
          <w:lang w:eastAsia="es-AR"/>
        </w:rPr>
        <w:t>, p. 116)</w:t>
      </w:r>
      <w:r w:rsidR="00B64CFF">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states that “the ideal model to explain control of corruption should be an equilibrium model without a principal-agent perspective”, in order to overcome those situations where principals a</w:t>
      </w:r>
      <w:r w:rsidR="00B64CFF">
        <w:rPr>
          <w:rFonts w:asciiTheme="majorHAnsi" w:eastAsia="Times New Roman" w:hAnsiTheme="majorHAnsi" w:cstheme="minorHAnsi"/>
          <w:lang w:eastAsia="es-AR"/>
        </w:rPr>
        <w:t xml:space="preserve">re the ones to be enforced. </w:t>
      </w:r>
    </w:p>
    <w:p w14:paraId="41B0D000" w14:textId="24EF90F3" w:rsidR="005A1B81" w:rsidRPr="009D6565" w:rsidRDefault="001B1624"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equilibrium model </w:t>
      </w:r>
      <w:r w:rsidR="005A1B81" w:rsidRPr="009D6565">
        <w:rPr>
          <w:rFonts w:asciiTheme="majorHAnsi" w:eastAsia="Times New Roman" w:hAnsiTheme="majorHAnsi" w:cstheme="minorHAnsi"/>
          <w:lang w:eastAsia="es-AR"/>
        </w:rPr>
        <w:t xml:space="preserve">understands control of corruption as the balance between opportunities or resources to corrupt </w:t>
      </w:r>
      <w:r w:rsidR="00246E62" w:rsidRPr="009D6565">
        <w:rPr>
          <w:rFonts w:asciiTheme="majorHAnsi" w:eastAsia="Times New Roman" w:hAnsiTheme="majorHAnsi" w:cstheme="minorHAnsi"/>
          <w:lang w:eastAsia="es-AR"/>
        </w:rPr>
        <w:t>and deterrents</w:t>
      </w:r>
      <w:r w:rsidR="005A1B81" w:rsidRPr="009D6565">
        <w:rPr>
          <w:rFonts w:asciiTheme="majorHAnsi" w:eastAsia="Times New Roman" w:hAnsiTheme="majorHAnsi" w:cstheme="minorHAnsi"/>
          <w:lang w:eastAsia="es-AR"/>
        </w:rPr>
        <w:t xml:space="preserve"> or constraints imposed by society as a whole. Indeed, this approach is aimed at the collective capacity to enfor</w:t>
      </w:r>
      <w:r w:rsidR="00246E62">
        <w:rPr>
          <w:rFonts w:asciiTheme="majorHAnsi" w:eastAsia="Times New Roman" w:hAnsiTheme="majorHAnsi" w:cstheme="minorHAnsi"/>
          <w:lang w:eastAsia="es-AR"/>
        </w:rPr>
        <w:t>ce good governance, which means</w:t>
      </w:r>
      <w:r w:rsidR="005A1B81" w:rsidRPr="009D6565">
        <w:rPr>
          <w:rFonts w:asciiTheme="majorHAnsi" w:eastAsia="Times New Roman" w:hAnsiTheme="majorHAnsi" w:cstheme="minorHAnsi"/>
          <w:lang w:eastAsia="es-AR"/>
        </w:rPr>
        <w:t xml:space="preserve"> the capacity of a society to reduce particularistic situations and increase ethical universalism among their institutions. (</w:t>
      </w:r>
      <w:proofErr w:type="spellStart"/>
      <w:r w:rsidR="005A1B81" w:rsidRPr="009D6565">
        <w:rPr>
          <w:rFonts w:asciiTheme="majorHAnsi" w:eastAsia="Times New Roman" w:hAnsiTheme="majorHAnsi" w:cstheme="minorHAnsi"/>
          <w:lang w:eastAsia="es-AR"/>
        </w:rPr>
        <w:t>M</w:t>
      </w:r>
      <w:r w:rsidR="00B64CFF">
        <w:rPr>
          <w:rFonts w:asciiTheme="majorHAnsi" w:eastAsia="Times New Roman" w:hAnsiTheme="majorHAnsi" w:cstheme="minorHAnsi"/>
          <w:lang w:eastAsia="es-AR"/>
        </w:rPr>
        <w:t>ungiu-Pippidi</w:t>
      </w:r>
      <w:proofErr w:type="spellEnd"/>
      <w:r w:rsidR="00B64CFF">
        <w:rPr>
          <w:rFonts w:asciiTheme="majorHAnsi" w:eastAsia="Times New Roman" w:hAnsiTheme="majorHAnsi" w:cstheme="minorHAnsi"/>
          <w:lang w:eastAsia="es-AR"/>
        </w:rPr>
        <w:t xml:space="preserve"> </w:t>
      </w:r>
      <w:r w:rsidR="005A1B81" w:rsidRPr="009D6565">
        <w:rPr>
          <w:rFonts w:asciiTheme="majorHAnsi" w:eastAsia="Times New Roman" w:hAnsiTheme="majorHAnsi" w:cstheme="minorHAnsi"/>
          <w:lang w:eastAsia="es-AR"/>
        </w:rPr>
        <w:t>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xml:space="preserve"> p. 116)</w:t>
      </w:r>
    </w:p>
    <w:p w14:paraId="14F3DAA9" w14:textId="7B6C5F83" w:rsidR="001B1624" w:rsidRPr="009D6565"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Then, the equilibrium model formula of control of corruption de</w:t>
      </w:r>
      <w:r w:rsidR="001B1624" w:rsidRPr="009D6565">
        <w:rPr>
          <w:rFonts w:asciiTheme="majorHAnsi" w:eastAsia="Times New Roman" w:hAnsiTheme="majorHAnsi" w:cstheme="minorHAnsi"/>
          <w:lang w:eastAsia="es-AR"/>
        </w:rPr>
        <w:t xml:space="preserve">veloped by </w:t>
      </w:r>
      <w:proofErr w:type="spellStart"/>
      <w:r w:rsidR="001B1624" w:rsidRPr="009D6565">
        <w:rPr>
          <w:rFonts w:asciiTheme="majorHAnsi" w:eastAsia="Times New Roman" w:hAnsiTheme="majorHAnsi" w:cstheme="minorHAnsi"/>
          <w:lang w:eastAsia="es-AR"/>
        </w:rPr>
        <w:t>Mungiu-Pippidi</w:t>
      </w:r>
      <w:proofErr w:type="spellEnd"/>
      <w:r w:rsidR="001B1624" w:rsidRPr="009D6565">
        <w:rPr>
          <w:rFonts w:asciiTheme="majorHAnsi" w:eastAsia="Times New Roman" w:hAnsiTheme="majorHAnsi" w:cstheme="minorHAnsi"/>
          <w:lang w:eastAsia="es-AR"/>
        </w:rPr>
        <w:t xml:space="preserve"> </w:t>
      </w:r>
      <w:r w:rsidR="00B64CFF" w:rsidRPr="009D6565">
        <w:rPr>
          <w:rFonts w:asciiTheme="majorHAnsi" w:eastAsia="Times New Roman" w:hAnsiTheme="majorHAnsi" w:cstheme="minorHAnsi"/>
          <w:lang w:eastAsia="es-AR"/>
        </w:rPr>
        <w:t>(</w:t>
      </w:r>
      <w:r w:rsidR="00B64CFF">
        <w:rPr>
          <w:rFonts w:asciiTheme="majorHAnsi" w:eastAsia="Times New Roman" w:hAnsiTheme="majorHAnsi" w:cstheme="minorHAnsi"/>
          <w:lang w:eastAsia="es-AR"/>
        </w:rPr>
        <w:t>2015</w:t>
      </w:r>
      <w:r w:rsidR="00B64CFF" w:rsidRPr="009D6565">
        <w:rPr>
          <w:rFonts w:asciiTheme="majorHAnsi" w:eastAsia="Times New Roman" w:hAnsiTheme="majorHAnsi" w:cstheme="minorHAnsi"/>
          <w:lang w:eastAsia="es-AR"/>
        </w:rPr>
        <w:t>, p. 117)</w:t>
      </w:r>
      <w:r w:rsidR="00B64CFF">
        <w:rPr>
          <w:rFonts w:asciiTheme="majorHAnsi" w:eastAsia="Times New Roman" w:hAnsiTheme="majorHAnsi" w:cstheme="minorHAnsi"/>
          <w:lang w:eastAsia="es-AR"/>
        </w:rPr>
        <w:t xml:space="preserve"> </w:t>
      </w:r>
      <w:r w:rsidR="001B1624" w:rsidRPr="009D6565">
        <w:rPr>
          <w:rFonts w:asciiTheme="majorHAnsi" w:eastAsia="Times New Roman" w:hAnsiTheme="majorHAnsi" w:cstheme="minorHAnsi"/>
          <w:lang w:eastAsia="es-AR"/>
        </w:rPr>
        <w:t>is</w:t>
      </w:r>
      <w:r w:rsidRPr="009D6565">
        <w:rPr>
          <w:rFonts w:asciiTheme="majorHAnsi" w:eastAsia="Times New Roman" w:hAnsiTheme="majorHAnsi" w:cstheme="minorHAnsi"/>
          <w:lang w:eastAsia="es-AR"/>
        </w:rPr>
        <w:t xml:space="preserve">: </w:t>
      </w:r>
    </w:p>
    <w:p w14:paraId="37286B0A" w14:textId="153B6554" w:rsidR="005A1B81" w:rsidRPr="009D6565" w:rsidRDefault="005A1B81" w:rsidP="001B1624">
      <w:pPr>
        <w:spacing w:after="120" w:line="360" w:lineRule="auto"/>
        <w:ind w:left="708"/>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w:t>
      </w:r>
      <w:r w:rsidRPr="009D6565">
        <w:rPr>
          <w:rFonts w:asciiTheme="majorHAnsi" w:eastAsia="Times New Roman" w:hAnsiTheme="majorHAnsi" w:cstheme="minorHAnsi"/>
          <w:i/>
          <w:lang w:eastAsia="es-AR"/>
        </w:rPr>
        <w:t>Control of corruption= Constraints (Legal</w:t>
      </w:r>
      <w:r w:rsidR="00246E62">
        <w:rPr>
          <w:rFonts w:asciiTheme="majorHAnsi" w:eastAsia="Times New Roman" w:hAnsiTheme="majorHAnsi" w:cstheme="minorHAnsi"/>
          <w:i/>
          <w:lang w:eastAsia="es-AR"/>
        </w:rPr>
        <w:t xml:space="preserve"> </w:t>
      </w:r>
      <w:r w:rsidRPr="009D6565">
        <w:rPr>
          <w:rFonts w:asciiTheme="majorHAnsi" w:eastAsia="Times New Roman" w:hAnsiTheme="majorHAnsi" w:cstheme="minorHAnsi"/>
          <w:i/>
          <w:lang w:eastAsia="es-AR"/>
        </w:rPr>
        <w:t>+</w:t>
      </w:r>
      <w:r w:rsidR="00246E62">
        <w:rPr>
          <w:rFonts w:asciiTheme="majorHAnsi" w:eastAsia="Times New Roman" w:hAnsiTheme="majorHAnsi" w:cstheme="minorHAnsi"/>
          <w:i/>
          <w:lang w:eastAsia="es-AR"/>
        </w:rPr>
        <w:t xml:space="preserve"> </w:t>
      </w:r>
      <w:r w:rsidRPr="009D6565">
        <w:rPr>
          <w:rFonts w:asciiTheme="majorHAnsi" w:eastAsia="Times New Roman" w:hAnsiTheme="majorHAnsi" w:cstheme="minorHAnsi"/>
          <w:i/>
          <w:lang w:eastAsia="es-AR"/>
        </w:rPr>
        <w:t>Normative) – Opportunities (Power Discretion + Material Resources)”</w:t>
      </w:r>
      <w:r w:rsidRPr="009D6565">
        <w:rPr>
          <w:rFonts w:asciiTheme="majorHAnsi" w:eastAsia="Times New Roman" w:hAnsiTheme="majorHAnsi" w:cstheme="minorHAnsi"/>
          <w:lang w:eastAsia="es-AR"/>
        </w:rPr>
        <w:t xml:space="preserve">. </w:t>
      </w:r>
    </w:p>
    <w:p w14:paraId="249F2CB6" w14:textId="45602314" w:rsidR="005A1B81" w:rsidRPr="009D6565" w:rsidRDefault="00246E62" w:rsidP="00C91309">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Based on this model, </w:t>
      </w:r>
      <w:r w:rsidR="005A1B81" w:rsidRPr="009D6565">
        <w:rPr>
          <w:rFonts w:asciiTheme="majorHAnsi" w:eastAsia="Times New Roman" w:hAnsiTheme="majorHAnsi" w:cstheme="minorHAnsi"/>
          <w:lang w:eastAsia="es-AR"/>
        </w:rPr>
        <w:t>we will seek to address a central issue of</w:t>
      </w:r>
      <w:r w:rsidR="009D6565" w:rsidRPr="009D6565">
        <w:rPr>
          <w:rFonts w:asciiTheme="majorHAnsi" w:eastAsia="Times New Roman" w:hAnsiTheme="majorHAnsi" w:cstheme="minorHAnsi"/>
          <w:lang w:eastAsia="es-AR"/>
        </w:rPr>
        <w:t xml:space="preserve"> particularistic societies and</w:t>
      </w:r>
      <w:r w:rsidR="005A1B81" w:rsidRPr="009D6565">
        <w:rPr>
          <w:rFonts w:asciiTheme="majorHAnsi" w:eastAsia="Times New Roman" w:hAnsiTheme="majorHAnsi" w:cstheme="minorHAnsi"/>
          <w:lang w:eastAsia="es-AR"/>
        </w:rPr>
        <w:t xml:space="preserve"> corruption. When ethical universalism is not the norm, private </w:t>
      </w:r>
      <w:r w:rsidR="001B1624" w:rsidRPr="009D6565">
        <w:rPr>
          <w:rFonts w:asciiTheme="majorHAnsi" w:eastAsia="Times New Roman" w:hAnsiTheme="majorHAnsi" w:cstheme="minorHAnsi"/>
          <w:lang w:eastAsia="es-AR"/>
        </w:rPr>
        <w:t xml:space="preserve">entities </w:t>
      </w:r>
      <w:r w:rsidR="005A1B81" w:rsidRPr="009D6565">
        <w:rPr>
          <w:rFonts w:asciiTheme="majorHAnsi" w:eastAsia="Times New Roman" w:hAnsiTheme="majorHAnsi" w:cstheme="minorHAnsi"/>
          <w:lang w:eastAsia="es-AR"/>
        </w:rPr>
        <w:t>usually make “favours” to political parties and/or political candidates in order to be reciprocated once that party/person is in charge of public resources. (</w:t>
      </w:r>
      <w:proofErr w:type="spellStart"/>
      <w:r w:rsidR="005A1B81" w:rsidRPr="009D6565">
        <w:rPr>
          <w:rFonts w:asciiTheme="majorHAnsi" w:eastAsia="Times New Roman" w:hAnsiTheme="majorHAnsi" w:cstheme="minorHAnsi"/>
          <w:lang w:eastAsia="es-AR"/>
        </w:rPr>
        <w:t>M</w:t>
      </w:r>
      <w:r w:rsidR="001B1624" w:rsidRPr="009D6565">
        <w:rPr>
          <w:rFonts w:asciiTheme="majorHAnsi" w:eastAsia="Times New Roman" w:hAnsiTheme="majorHAnsi" w:cstheme="minorHAnsi"/>
          <w:lang w:eastAsia="es-AR"/>
        </w:rPr>
        <w:t>ungiu-</w:t>
      </w:r>
      <w:r w:rsidR="005A1B81" w:rsidRPr="009D6565">
        <w:rPr>
          <w:rFonts w:asciiTheme="majorHAnsi" w:eastAsia="Times New Roman" w:hAnsiTheme="majorHAnsi" w:cstheme="minorHAnsi"/>
          <w:lang w:eastAsia="es-AR"/>
        </w:rPr>
        <w:t>P</w:t>
      </w:r>
      <w:r w:rsidR="00B64CFF">
        <w:rPr>
          <w:rFonts w:asciiTheme="majorHAnsi" w:eastAsia="Times New Roman" w:hAnsiTheme="majorHAnsi" w:cstheme="minorHAnsi"/>
          <w:lang w:eastAsia="es-AR"/>
        </w:rPr>
        <w:t>ippidi</w:t>
      </w:r>
      <w:proofErr w:type="spellEnd"/>
      <w:r w:rsidR="005A1B81" w:rsidRPr="009D6565">
        <w:rPr>
          <w:rFonts w:asciiTheme="majorHAnsi" w:eastAsia="Times New Roman" w:hAnsiTheme="majorHAnsi" w:cstheme="minorHAnsi"/>
          <w:lang w:eastAsia="es-AR"/>
        </w:rPr>
        <w:t xml:space="preserve"> 201</w:t>
      </w:r>
      <w:r w:rsidR="00B64CFF">
        <w:rPr>
          <w:rFonts w:asciiTheme="majorHAnsi" w:eastAsia="Times New Roman" w:hAnsiTheme="majorHAnsi" w:cstheme="minorHAnsi"/>
          <w:lang w:eastAsia="es-AR"/>
        </w:rPr>
        <w:t>5</w:t>
      </w:r>
      <w:r w:rsidR="005A1B81" w:rsidRPr="009D6565">
        <w:rPr>
          <w:rFonts w:asciiTheme="majorHAnsi" w:eastAsia="Times New Roman" w:hAnsiTheme="majorHAnsi" w:cstheme="minorHAnsi"/>
          <w:lang w:eastAsia="es-AR"/>
        </w:rPr>
        <w:t>, p. 16)</w:t>
      </w:r>
    </w:p>
    <w:p w14:paraId="0982FFF0" w14:textId="6199F200" w:rsidR="005A1B81" w:rsidRPr="009D6565" w:rsidRDefault="00246E62" w:rsidP="00C91309">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w:t>
      </w:r>
      <w:r w:rsidR="005A1B81" w:rsidRPr="009D6565">
        <w:rPr>
          <w:rFonts w:asciiTheme="majorHAnsi" w:eastAsia="Times New Roman" w:hAnsiTheme="majorHAnsi" w:cstheme="minorHAnsi"/>
          <w:lang w:eastAsia="es-AR"/>
        </w:rPr>
        <w:t xml:space="preserve">cholars have </w:t>
      </w:r>
      <w:r>
        <w:rPr>
          <w:rFonts w:asciiTheme="majorHAnsi" w:eastAsia="Times New Roman" w:hAnsiTheme="majorHAnsi" w:cstheme="minorHAnsi"/>
          <w:lang w:eastAsia="es-AR"/>
        </w:rPr>
        <w:t>analysed</w:t>
      </w:r>
      <w:r w:rsidR="005A1B81" w:rsidRPr="009D6565">
        <w:rPr>
          <w:rFonts w:asciiTheme="majorHAnsi" w:eastAsia="Times New Roman" w:hAnsiTheme="majorHAnsi" w:cstheme="minorHAnsi"/>
          <w:lang w:eastAsia="es-AR"/>
        </w:rPr>
        <w:t xml:space="preserve"> a significant dimension of control of corruption </w:t>
      </w:r>
      <w:r w:rsidR="009D6565" w:rsidRPr="009D6565">
        <w:rPr>
          <w:rFonts w:asciiTheme="majorHAnsi" w:eastAsia="Times New Roman" w:hAnsiTheme="majorHAnsi" w:cstheme="minorHAnsi"/>
          <w:lang w:eastAsia="es-AR"/>
        </w:rPr>
        <w:t>related to</w:t>
      </w:r>
      <w:r w:rsidR="005A1B81" w:rsidRPr="009D6565">
        <w:rPr>
          <w:rFonts w:asciiTheme="majorHAnsi" w:eastAsia="Times New Roman" w:hAnsiTheme="majorHAnsi" w:cstheme="minorHAnsi"/>
          <w:lang w:eastAsia="es-AR"/>
        </w:rPr>
        <w:t xml:space="preserve"> t</w:t>
      </w:r>
      <w:r w:rsidR="009D6565" w:rsidRPr="009D6565">
        <w:rPr>
          <w:rFonts w:asciiTheme="majorHAnsi" w:eastAsia="Times New Roman" w:hAnsiTheme="majorHAnsi" w:cstheme="minorHAnsi"/>
          <w:lang w:eastAsia="es-AR"/>
        </w:rPr>
        <w:t xml:space="preserve">his </w:t>
      </w:r>
      <w:r w:rsidR="005A1B81" w:rsidRPr="009D6565">
        <w:rPr>
          <w:rFonts w:asciiTheme="majorHAnsi" w:eastAsia="Times New Roman" w:hAnsiTheme="majorHAnsi" w:cstheme="minorHAnsi"/>
          <w:lang w:eastAsia="es-AR"/>
        </w:rPr>
        <w:t xml:space="preserve">problem: </w:t>
      </w:r>
      <w:r w:rsidR="005A1B81" w:rsidRPr="009D6565">
        <w:rPr>
          <w:rFonts w:asciiTheme="majorHAnsi" w:eastAsia="Times New Roman" w:hAnsiTheme="majorHAnsi" w:cstheme="minorHAnsi"/>
          <w:i/>
          <w:lang w:eastAsia="es-AR"/>
        </w:rPr>
        <w:t>political finance regulation</w:t>
      </w:r>
      <w:r w:rsidR="005A1B81" w:rsidRPr="009D6565">
        <w:rPr>
          <w:rFonts w:asciiTheme="majorHAnsi" w:eastAsia="Times New Roman" w:hAnsiTheme="majorHAnsi" w:cstheme="minorHAnsi"/>
          <w:lang w:eastAsia="es-AR"/>
        </w:rPr>
        <w:t xml:space="preserve">. However, </w:t>
      </w:r>
      <w:r w:rsidR="009D6565" w:rsidRPr="009D6565">
        <w:rPr>
          <w:rFonts w:asciiTheme="majorHAnsi" w:eastAsia="Times New Roman" w:hAnsiTheme="majorHAnsi" w:cstheme="minorHAnsi"/>
          <w:lang w:eastAsia="es-AR"/>
        </w:rPr>
        <w:t>it</w:t>
      </w:r>
      <w:r w:rsidR="005A1B81" w:rsidRPr="009D6565">
        <w:rPr>
          <w:rFonts w:asciiTheme="majorHAnsi" w:eastAsia="Times New Roman" w:hAnsiTheme="majorHAnsi" w:cstheme="minorHAnsi"/>
          <w:lang w:eastAsia="es-AR"/>
        </w:rPr>
        <w:t xml:space="preserve"> seems </w:t>
      </w:r>
      <w:r w:rsidR="009D6565" w:rsidRPr="009D6565">
        <w:rPr>
          <w:rFonts w:asciiTheme="majorHAnsi" w:eastAsia="Times New Roman" w:hAnsiTheme="majorHAnsi" w:cstheme="minorHAnsi"/>
          <w:lang w:eastAsia="es-AR"/>
        </w:rPr>
        <w:t>that there is</w:t>
      </w:r>
      <w:r w:rsidR="005A1B81" w:rsidRPr="009D6565">
        <w:rPr>
          <w:rFonts w:asciiTheme="majorHAnsi" w:eastAsia="Times New Roman" w:hAnsiTheme="majorHAnsi" w:cstheme="minorHAnsi"/>
          <w:lang w:eastAsia="es-AR"/>
        </w:rPr>
        <w:t xml:space="preserve"> </w:t>
      </w:r>
      <w:r w:rsidR="009D6565" w:rsidRPr="009D6565">
        <w:rPr>
          <w:rFonts w:asciiTheme="majorHAnsi" w:eastAsia="Times New Roman" w:hAnsiTheme="majorHAnsi" w:cstheme="minorHAnsi"/>
          <w:lang w:eastAsia="es-AR"/>
        </w:rPr>
        <w:t>not</w:t>
      </w:r>
      <w:r w:rsidR="005A1B81" w:rsidRPr="009D6565">
        <w:rPr>
          <w:rFonts w:asciiTheme="majorHAnsi" w:eastAsia="Times New Roman" w:hAnsiTheme="majorHAnsi" w:cstheme="minorHAnsi"/>
          <w:lang w:eastAsia="es-AR"/>
        </w:rPr>
        <w:t xml:space="preserve"> a</w:t>
      </w:r>
      <w:r w:rsidR="009D6565" w:rsidRPr="009D6565">
        <w:rPr>
          <w:rFonts w:asciiTheme="majorHAnsi" w:eastAsia="Times New Roman" w:hAnsiTheme="majorHAnsi" w:cstheme="minorHAnsi"/>
          <w:lang w:eastAsia="es-AR"/>
        </w:rPr>
        <w:t>n</w:t>
      </w:r>
      <w:r w:rsidR="005A1B81" w:rsidRPr="009D6565">
        <w:rPr>
          <w:rFonts w:asciiTheme="majorHAnsi" w:eastAsia="Times New Roman" w:hAnsiTheme="majorHAnsi" w:cstheme="minorHAnsi"/>
          <w:lang w:eastAsia="es-AR"/>
        </w:rPr>
        <w:t xml:space="preserve"> agreement on the advantages of this </w:t>
      </w:r>
      <w:r w:rsidR="009D6565" w:rsidRPr="009D6565">
        <w:rPr>
          <w:rFonts w:asciiTheme="majorHAnsi" w:eastAsia="Times New Roman" w:hAnsiTheme="majorHAnsi" w:cstheme="minorHAnsi"/>
          <w:lang w:eastAsia="es-AR"/>
        </w:rPr>
        <w:t>approach</w:t>
      </w:r>
      <w:r w:rsidR="005A1B81" w:rsidRPr="009D6565">
        <w:rPr>
          <w:rFonts w:asciiTheme="majorHAnsi" w:eastAsia="Times New Roman" w:hAnsiTheme="majorHAnsi" w:cstheme="minorHAnsi"/>
          <w:lang w:eastAsia="es-AR"/>
        </w:rPr>
        <w:t xml:space="preserve"> when it comes to </w:t>
      </w:r>
      <w:r w:rsidR="009D6565" w:rsidRPr="009D6565">
        <w:rPr>
          <w:rFonts w:asciiTheme="majorHAnsi" w:eastAsia="Times New Roman" w:hAnsiTheme="majorHAnsi" w:cstheme="minorHAnsi"/>
          <w:lang w:eastAsia="es-AR"/>
        </w:rPr>
        <w:t>decrease corruption</w:t>
      </w:r>
      <w:r w:rsidR="005A1B81" w:rsidRPr="009D6565">
        <w:rPr>
          <w:rFonts w:asciiTheme="majorHAnsi" w:eastAsia="Times New Roman" w:hAnsiTheme="majorHAnsi" w:cstheme="minorHAnsi"/>
          <w:lang w:eastAsia="es-AR"/>
        </w:rPr>
        <w:t xml:space="preserve">. While some specialists and international organisations encourage states to adopt </w:t>
      </w:r>
      <w:r>
        <w:rPr>
          <w:rFonts w:asciiTheme="majorHAnsi" w:eastAsia="Times New Roman" w:hAnsiTheme="majorHAnsi" w:cstheme="minorHAnsi"/>
          <w:lang w:eastAsia="es-AR"/>
        </w:rPr>
        <w:t xml:space="preserve">a </w:t>
      </w:r>
      <w:r w:rsidR="005A1B81" w:rsidRPr="009D6565">
        <w:rPr>
          <w:rFonts w:asciiTheme="majorHAnsi" w:eastAsia="Times New Roman" w:hAnsiTheme="majorHAnsi" w:cstheme="minorHAnsi"/>
          <w:lang w:eastAsia="es-AR"/>
        </w:rPr>
        <w:t xml:space="preserve">broader regulatory framework, some research argues that those regulations are </w:t>
      </w:r>
      <w:r>
        <w:rPr>
          <w:rFonts w:asciiTheme="majorHAnsi" w:eastAsia="Times New Roman" w:hAnsiTheme="majorHAnsi" w:cstheme="minorHAnsi"/>
          <w:lang w:eastAsia="es-AR"/>
        </w:rPr>
        <w:t>limited</w:t>
      </w:r>
      <w:r w:rsidR="005A1B81" w:rsidRPr="009D6565">
        <w:rPr>
          <w:rFonts w:asciiTheme="majorHAnsi" w:eastAsia="Times New Roman" w:hAnsiTheme="majorHAnsi" w:cstheme="minorHAnsi"/>
          <w:lang w:eastAsia="es-AR"/>
        </w:rPr>
        <w:t xml:space="preserve">, since they cannot prevent </w:t>
      </w:r>
      <w:r>
        <w:rPr>
          <w:rFonts w:asciiTheme="majorHAnsi" w:eastAsia="Times New Roman" w:hAnsiTheme="majorHAnsi" w:cstheme="minorHAnsi"/>
          <w:lang w:eastAsia="es-AR"/>
        </w:rPr>
        <w:t>the influence of money</w:t>
      </w:r>
      <w:r w:rsidR="005A1B81" w:rsidRPr="009D6565">
        <w:rPr>
          <w:rFonts w:asciiTheme="majorHAnsi" w:eastAsia="Times New Roman" w:hAnsiTheme="majorHAnsi" w:cstheme="minorHAnsi"/>
          <w:lang w:eastAsia="es-AR"/>
        </w:rPr>
        <w:t xml:space="preserve">. </w:t>
      </w:r>
    </w:p>
    <w:p w14:paraId="66C31C36" w14:textId="1818D4FD" w:rsidR="005A1B81" w:rsidRDefault="005A1B81" w:rsidP="00C91309">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discussion regarding political finance regulation can be tackled </w:t>
      </w:r>
      <w:r w:rsidR="009D6565" w:rsidRPr="009D6565">
        <w:rPr>
          <w:rFonts w:asciiTheme="majorHAnsi" w:eastAsia="Times New Roman" w:hAnsiTheme="majorHAnsi" w:cstheme="minorHAnsi"/>
          <w:lang w:eastAsia="es-AR"/>
        </w:rPr>
        <w:t xml:space="preserve">from </w:t>
      </w:r>
      <w:r w:rsidR="00246E62">
        <w:rPr>
          <w:rFonts w:asciiTheme="majorHAnsi" w:eastAsia="Times New Roman" w:hAnsiTheme="majorHAnsi" w:cstheme="minorHAnsi"/>
          <w:lang w:eastAsia="es-AR"/>
        </w:rPr>
        <w:t>different</w:t>
      </w:r>
      <w:r w:rsidR="009D6565" w:rsidRPr="009D6565">
        <w:rPr>
          <w:rFonts w:asciiTheme="majorHAnsi" w:eastAsia="Times New Roman" w:hAnsiTheme="majorHAnsi" w:cstheme="minorHAnsi"/>
          <w:lang w:eastAsia="es-AR"/>
        </w:rPr>
        <w:t xml:space="preserve"> theoretical ang</w:t>
      </w:r>
      <w:r w:rsidRPr="009D6565">
        <w:rPr>
          <w:rFonts w:asciiTheme="majorHAnsi" w:eastAsia="Times New Roman" w:hAnsiTheme="majorHAnsi" w:cstheme="minorHAnsi"/>
          <w:lang w:eastAsia="es-AR"/>
        </w:rPr>
        <w:t>l</w:t>
      </w:r>
      <w:r w:rsidR="00246E62">
        <w:rPr>
          <w:rFonts w:asciiTheme="majorHAnsi" w:eastAsia="Times New Roman" w:hAnsiTheme="majorHAnsi" w:cstheme="minorHAnsi"/>
          <w:lang w:eastAsia="es-AR"/>
        </w:rPr>
        <w:t xml:space="preserve">es and </w:t>
      </w:r>
      <w:r w:rsidRPr="009D6565">
        <w:rPr>
          <w:rFonts w:asciiTheme="majorHAnsi" w:eastAsia="Times New Roman" w:hAnsiTheme="majorHAnsi" w:cstheme="minorHAnsi"/>
          <w:lang w:eastAsia="es-AR"/>
        </w:rPr>
        <w:t xml:space="preserve">regional perspectives. In </w:t>
      </w:r>
      <w:r w:rsidR="00246E62">
        <w:rPr>
          <w:rFonts w:asciiTheme="majorHAnsi" w:eastAsia="Times New Roman" w:hAnsiTheme="majorHAnsi" w:cstheme="minorHAnsi"/>
          <w:lang w:eastAsia="es-AR"/>
        </w:rPr>
        <w:t>this study</w:t>
      </w:r>
      <w:r w:rsidRPr="009D6565">
        <w:rPr>
          <w:rFonts w:asciiTheme="majorHAnsi" w:eastAsia="Times New Roman" w:hAnsiTheme="majorHAnsi" w:cstheme="minorHAnsi"/>
          <w:lang w:eastAsia="es-AR"/>
        </w:rPr>
        <w:t xml:space="preserve">, we will </w:t>
      </w:r>
      <w:r w:rsidR="009D6565" w:rsidRPr="009D6565">
        <w:rPr>
          <w:rFonts w:asciiTheme="majorHAnsi" w:eastAsia="Times New Roman" w:hAnsiTheme="majorHAnsi" w:cstheme="minorHAnsi"/>
          <w:lang w:eastAsia="es-AR"/>
        </w:rPr>
        <w:t>focus</w:t>
      </w:r>
      <w:r w:rsidRPr="009D6565">
        <w:rPr>
          <w:rFonts w:asciiTheme="majorHAnsi" w:eastAsia="Times New Roman" w:hAnsiTheme="majorHAnsi" w:cstheme="minorHAnsi"/>
          <w:lang w:eastAsia="es-AR"/>
        </w:rPr>
        <w:t xml:space="preserve"> our efforts to understand how political finance regulations have </w:t>
      </w:r>
      <w:r w:rsidR="009D6565" w:rsidRPr="009D6565">
        <w:rPr>
          <w:rFonts w:asciiTheme="majorHAnsi" w:eastAsia="Times New Roman" w:hAnsiTheme="majorHAnsi" w:cstheme="minorHAnsi"/>
          <w:lang w:eastAsia="es-AR"/>
        </w:rPr>
        <w:t>influenced</w:t>
      </w:r>
      <w:r w:rsidRPr="009D6565">
        <w:rPr>
          <w:rFonts w:asciiTheme="majorHAnsi" w:eastAsia="Times New Roman" w:hAnsiTheme="majorHAnsi" w:cstheme="minorHAnsi"/>
          <w:lang w:eastAsia="es-AR"/>
        </w:rPr>
        <w:t xml:space="preserve"> control of corruption, </w:t>
      </w:r>
      <w:r w:rsidR="009D6565" w:rsidRPr="009D6565">
        <w:rPr>
          <w:rFonts w:asciiTheme="majorHAnsi" w:eastAsia="Times New Roman" w:hAnsiTheme="majorHAnsi" w:cstheme="minorHAnsi"/>
          <w:lang w:eastAsia="es-AR"/>
        </w:rPr>
        <w:lastRenderedPageBreak/>
        <w:t>specifically</w:t>
      </w:r>
      <w:r w:rsidRPr="009D6565">
        <w:rPr>
          <w:rFonts w:asciiTheme="majorHAnsi" w:eastAsia="Times New Roman" w:hAnsiTheme="majorHAnsi" w:cstheme="minorHAnsi"/>
          <w:lang w:eastAsia="es-AR"/>
        </w:rPr>
        <w:t xml:space="preserve"> in Latin America. In other words, we will seek to identify if political finance regulation </w:t>
      </w:r>
      <w:r w:rsidR="009D6565" w:rsidRPr="009D6565">
        <w:rPr>
          <w:rFonts w:asciiTheme="majorHAnsi" w:eastAsia="Times New Roman" w:hAnsiTheme="majorHAnsi" w:cstheme="minorHAnsi"/>
          <w:lang w:eastAsia="es-AR"/>
        </w:rPr>
        <w:t xml:space="preserve">has been an effective constraint </w:t>
      </w:r>
      <w:r w:rsidRPr="009D6565">
        <w:rPr>
          <w:rFonts w:asciiTheme="majorHAnsi" w:eastAsia="Times New Roman" w:hAnsiTheme="majorHAnsi" w:cstheme="minorHAnsi"/>
          <w:lang w:eastAsia="es-AR"/>
        </w:rPr>
        <w:t xml:space="preserve">to particularism in Latin America. </w:t>
      </w:r>
    </w:p>
    <w:p w14:paraId="661E3FF5" w14:textId="5D745096" w:rsidR="005A1B81" w:rsidRPr="009D6565" w:rsidRDefault="00FF4504" w:rsidP="00FF4504">
      <w:pPr>
        <w:pStyle w:val="Ttulo2"/>
      </w:pPr>
      <w:bookmarkStart w:id="3" w:name="_Toc354662915"/>
      <w:r>
        <w:t>Definition of P</w:t>
      </w:r>
      <w:r w:rsidR="005A1B81" w:rsidRPr="009D6565">
        <w:t>olitical Finance</w:t>
      </w:r>
      <w:bookmarkEnd w:id="3"/>
      <w:r w:rsidR="005A1B81" w:rsidRPr="009D6565">
        <w:t xml:space="preserve"> </w:t>
      </w:r>
    </w:p>
    <w:p w14:paraId="31889796" w14:textId="1FC26FB2" w:rsidR="005A1B81" w:rsidRPr="009D6565" w:rsidRDefault="009D6565"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T</w:t>
      </w:r>
      <w:r w:rsidR="005A1B81" w:rsidRPr="009D6565">
        <w:rPr>
          <w:rFonts w:asciiTheme="majorHAnsi" w:hAnsiTheme="majorHAnsi" w:cstheme="minorHAnsi"/>
          <w:sz w:val="22"/>
          <w:szCs w:val="22"/>
          <w:lang w:val="en-GB"/>
        </w:rPr>
        <w:t xml:space="preserve">o define </w:t>
      </w:r>
      <w:r w:rsidR="00246E62">
        <w:rPr>
          <w:rFonts w:asciiTheme="majorHAnsi" w:hAnsiTheme="majorHAnsi" w:cstheme="minorHAnsi"/>
          <w:sz w:val="22"/>
          <w:szCs w:val="22"/>
          <w:lang w:val="en-GB"/>
        </w:rPr>
        <w:t xml:space="preserve">other of the main </w:t>
      </w:r>
      <w:r w:rsidRPr="009D6565">
        <w:rPr>
          <w:rFonts w:asciiTheme="majorHAnsi" w:hAnsiTheme="majorHAnsi" w:cstheme="minorHAnsi"/>
          <w:sz w:val="22"/>
          <w:szCs w:val="22"/>
          <w:lang w:val="en-GB"/>
        </w:rPr>
        <w:t>concept</w:t>
      </w:r>
      <w:r w:rsidR="00246E62">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xml:space="preserve"> of this </w:t>
      </w:r>
      <w:r w:rsidRPr="009D6565">
        <w:rPr>
          <w:rFonts w:asciiTheme="majorHAnsi" w:hAnsiTheme="majorHAnsi" w:cstheme="minorHAnsi"/>
          <w:sz w:val="22"/>
          <w:szCs w:val="22"/>
          <w:lang w:val="en-GB"/>
        </w:rPr>
        <w:t>thesis</w:t>
      </w:r>
      <w:r w:rsidR="005A1B81" w:rsidRPr="009D6565">
        <w:rPr>
          <w:rFonts w:asciiTheme="majorHAnsi" w:hAnsiTheme="majorHAnsi" w:cstheme="minorHAnsi"/>
          <w:sz w:val="22"/>
          <w:szCs w:val="22"/>
          <w:lang w:val="en-GB"/>
        </w:rPr>
        <w:t xml:space="preserve">, we will follow the guidelines provided by </w:t>
      </w:r>
      <w:r w:rsidR="00A2655B" w:rsidRPr="009D6565">
        <w:rPr>
          <w:rFonts w:asciiTheme="majorHAnsi" w:hAnsiTheme="majorHAnsi" w:cstheme="minorHAnsi"/>
          <w:sz w:val="22"/>
          <w:szCs w:val="22"/>
          <w:lang w:val="en-GB"/>
        </w:rPr>
        <w:t xml:space="preserve">the </w:t>
      </w:r>
      <w:r w:rsidR="00A2655B" w:rsidRPr="00B64CFF">
        <w:rPr>
          <w:rFonts w:asciiTheme="majorHAnsi" w:hAnsiTheme="majorHAnsi"/>
          <w:sz w:val="22"/>
          <w:szCs w:val="22"/>
          <w:lang w:val="en-GB"/>
        </w:rPr>
        <w:t>International Institute for Democracy and Electoral Assistance (IDEA)</w:t>
      </w:r>
      <w:r w:rsidR="00A2655B">
        <w:rPr>
          <w:rFonts w:asciiTheme="majorHAnsi" w:hAnsiTheme="majorHAnsi" w:cstheme="minorHAnsi"/>
          <w:sz w:val="22"/>
          <w:szCs w:val="22"/>
          <w:lang w:val="en-GB"/>
        </w:rPr>
        <w:t xml:space="preserve">, which </w:t>
      </w:r>
      <w:r w:rsidR="005A1B81" w:rsidRPr="009D6565">
        <w:rPr>
          <w:rFonts w:asciiTheme="majorHAnsi" w:hAnsiTheme="majorHAnsi" w:cstheme="minorHAnsi"/>
          <w:sz w:val="22"/>
          <w:szCs w:val="22"/>
          <w:lang w:val="en-GB"/>
        </w:rPr>
        <w:t xml:space="preserve">developed the most complete database about political finance regulation </w:t>
      </w:r>
      <w:r w:rsidR="00A2655B">
        <w:rPr>
          <w:rFonts w:asciiTheme="majorHAnsi" w:hAnsiTheme="majorHAnsi" w:cstheme="minorHAnsi"/>
          <w:sz w:val="22"/>
          <w:szCs w:val="22"/>
          <w:lang w:val="en-GB"/>
        </w:rPr>
        <w:t>in the world</w:t>
      </w:r>
      <w:r w:rsidR="00A2655B" w:rsidRPr="00B64CFF">
        <w:rPr>
          <w:rFonts w:asciiTheme="majorHAnsi" w:hAnsiTheme="majorHAnsi"/>
          <w:sz w:val="22"/>
          <w:szCs w:val="22"/>
          <w:lang w:val="en-GB"/>
        </w:rPr>
        <w:t>.</w:t>
      </w:r>
      <w:r w:rsidR="00A2655B">
        <w:rPr>
          <w:rFonts w:asciiTheme="majorHAnsi" w:hAnsiTheme="majorHAnsi" w:cstheme="minorHAnsi"/>
          <w:sz w:val="22"/>
          <w:szCs w:val="22"/>
          <w:lang w:val="en-GB"/>
        </w:rPr>
        <w:t xml:space="preserve"> E</w:t>
      </w:r>
      <w:r w:rsidR="005A1B81" w:rsidRPr="009D6565">
        <w:rPr>
          <w:rFonts w:asciiTheme="majorHAnsi" w:hAnsiTheme="majorHAnsi" w:cstheme="minorHAnsi"/>
          <w:sz w:val="22"/>
          <w:szCs w:val="22"/>
          <w:lang w:val="en-GB"/>
        </w:rPr>
        <w:t>ven though politica</w:t>
      </w:r>
      <w:r w:rsidR="00246E62">
        <w:rPr>
          <w:rFonts w:asciiTheme="majorHAnsi" w:hAnsiTheme="majorHAnsi" w:cstheme="minorHAnsi"/>
          <w:sz w:val="22"/>
          <w:szCs w:val="22"/>
          <w:lang w:val="en-GB"/>
        </w:rPr>
        <w:t xml:space="preserve">l finance usually refers to money flowing in </w:t>
      </w:r>
      <w:r w:rsidR="005A1B81" w:rsidRPr="009D6565">
        <w:rPr>
          <w:rFonts w:asciiTheme="majorHAnsi" w:hAnsiTheme="majorHAnsi" w:cstheme="minorHAnsi"/>
          <w:sz w:val="22"/>
          <w:szCs w:val="22"/>
          <w:lang w:val="en-GB"/>
        </w:rPr>
        <w:t>the political process, we will focus on issues “most closely related to the process of electoral democracy”, sticking to the definition of political finance as “the (legal and illegal) financing of ongoing political party activities and electoral campaigns (in particular, campaigns by candidates and political parties, but</w:t>
      </w:r>
      <w:r w:rsidR="00E03F76">
        <w:rPr>
          <w:rFonts w:asciiTheme="majorHAnsi" w:hAnsiTheme="majorHAnsi" w:cstheme="minorHAnsi"/>
          <w:sz w:val="22"/>
          <w:szCs w:val="22"/>
          <w:lang w:val="en-GB"/>
        </w:rPr>
        <w:t xml:space="preserve"> also by third parties).” (</w:t>
      </w:r>
      <w:r w:rsidR="00FC6B77">
        <w:rPr>
          <w:rFonts w:asciiTheme="majorHAnsi" w:hAnsiTheme="majorHAnsi" w:cstheme="minorHAnsi"/>
          <w:sz w:val="22"/>
          <w:szCs w:val="22"/>
          <w:lang w:val="en-GB"/>
        </w:rPr>
        <w:t xml:space="preserve">International </w:t>
      </w:r>
      <w:r w:rsidR="00E03F76">
        <w:rPr>
          <w:rFonts w:asciiTheme="majorHAnsi" w:hAnsiTheme="majorHAnsi" w:cstheme="minorHAnsi"/>
          <w:sz w:val="22"/>
          <w:szCs w:val="22"/>
          <w:lang w:val="en-GB"/>
        </w:rPr>
        <w:t>IDEA</w:t>
      </w:r>
      <w:r w:rsidR="00A2655B">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2)</w:t>
      </w:r>
    </w:p>
    <w:p w14:paraId="602C1973" w14:textId="0143B6BE"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Internal political parties’ behaviour, availability of state resources</w:t>
      </w:r>
      <w:r w:rsidR="00A2655B">
        <w:rPr>
          <w:rFonts w:asciiTheme="majorHAnsi" w:hAnsiTheme="majorHAnsi" w:cstheme="minorHAnsi"/>
          <w:sz w:val="22"/>
          <w:szCs w:val="22"/>
          <w:lang w:val="en-GB"/>
        </w:rPr>
        <w:t xml:space="preserve"> and private founders´ activities, are some of the elements that</w:t>
      </w:r>
      <w:r w:rsidRPr="009D6565">
        <w:rPr>
          <w:rFonts w:asciiTheme="majorHAnsi" w:hAnsiTheme="majorHAnsi" w:cstheme="minorHAnsi"/>
          <w:sz w:val="22"/>
          <w:szCs w:val="22"/>
          <w:lang w:val="en-GB"/>
        </w:rPr>
        <w:t xml:space="preserve"> </w:t>
      </w:r>
      <w:r w:rsidR="00A2655B" w:rsidRPr="009D6565">
        <w:rPr>
          <w:rFonts w:asciiTheme="majorHAnsi" w:hAnsiTheme="majorHAnsi" w:cstheme="minorHAnsi"/>
          <w:sz w:val="22"/>
          <w:szCs w:val="22"/>
          <w:lang w:val="en-GB"/>
        </w:rPr>
        <w:t>comprise</w:t>
      </w:r>
      <w:r w:rsidRPr="009D6565">
        <w:rPr>
          <w:rFonts w:asciiTheme="majorHAnsi" w:hAnsiTheme="majorHAnsi" w:cstheme="minorHAnsi"/>
          <w:sz w:val="22"/>
          <w:szCs w:val="22"/>
          <w:lang w:val="en-GB"/>
        </w:rPr>
        <w:t xml:space="preserve"> the realm of political finance. </w:t>
      </w:r>
      <w:r w:rsidR="00A2655B" w:rsidRPr="009D6565">
        <w:rPr>
          <w:rFonts w:asciiTheme="majorHAnsi" w:hAnsiTheme="majorHAnsi" w:cstheme="minorHAnsi"/>
          <w:sz w:val="22"/>
          <w:szCs w:val="22"/>
          <w:lang w:val="en-GB"/>
        </w:rPr>
        <w:t xml:space="preserve">Regulation of at least some of </w:t>
      </w:r>
      <w:r w:rsidR="00A2655B">
        <w:rPr>
          <w:rFonts w:asciiTheme="majorHAnsi" w:hAnsiTheme="majorHAnsi" w:cstheme="minorHAnsi"/>
          <w:sz w:val="22"/>
          <w:szCs w:val="22"/>
          <w:lang w:val="en-GB"/>
        </w:rPr>
        <w:t>these</w:t>
      </w:r>
      <w:r w:rsidR="00A2655B" w:rsidRPr="009D6565">
        <w:rPr>
          <w:rFonts w:asciiTheme="majorHAnsi" w:hAnsiTheme="majorHAnsi" w:cstheme="minorHAnsi"/>
          <w:sz w:val="22"/>
          <w:szCs w:val="22"/>
          <w:lang w:val="en-GB"/>
        </w:rPr>
        <w:t xml:space="preserve"> </w:t>
      </w:r>
      <w:r w:rsidR="00A2655B">
        <w:rPr>
          <w:rFonts w:asciiTheme="majorHAnsi" w:hAnsiTheme="majorHAnsi" w:cstheme="minorHAnsi"/>
          <w:sz w:val="22"/>
          <w:szCs w:val="22"/>
          <w:lang w:val="en-GB"/>
        </w:rPr>
        <w:t>matters</w:t>
      </w:r>
      <w:r w:rsidR="00A2655B" w:rsidRPr="009D6565">
        <w:rPr>
          <w:rFonts w:asciiTheme="majorHAnsi" w:hAnsiTheme="majorHAnsi" w:cstheme="minorHAnsi"/>
          <w:sz w:val="22"/>
          <w:szCs w:val="22"/>
          <w:lang w:val="en-GB"/>
        </w:rPr>
        <w:t xml:space="preserve"> has</w:t>
      </w:r>
      <w:r w:rsidRPr="009D6565">
        <w:rPr>
          <w:rFonts w:asciiTheme="majorHAnsi" w:hAnsiTheme="majorHAnsi" w:cstheme="minorHAnsi"/>
          <w:sz w:val="22"/>
          <w:szCs w:val="22"/>
          <w:lang w:val="en-GB"/>
        </w:rPr>
        <w:t xml:space="preserve"> been adopted by m</w:t>
      </w:r>
      <w:r w:rsidR="00A2655B">
        <w:rPr>
          <w:rFonts w:asciiTheme="majorHAnsi" w:hAnsiTheme="majorHAnsi" w:cstheme="minorHAnsi"/>
          <w:sz w:val="22"/>
          <w:szCs w:val="22"/>
          <w:lang w:val="en-GB"/>
        </w:rPr>
        <w:t xml:space="preserve">ost </w:t>
      </w:r>
      <w:r w:rsidRPr="009D6565">
        <w:rPr>
          <w:rFonts w:asciiTheme="majorHAnsi" w:hAnsiTheme="majorHAnsi" w:cstheme="minorHAnsi"/>
          <w:sz w:val="22"/>
          <w:szCs w:val="22"/>
          <w:lang w:val="en-GB"/>
        </w:rPr>
        <w:t xml:space="preserve">states </w:t>
      </w:r>
      <w:r w:rsidR="00A2655B">
        <w:rPr>
          <w:rFonts w:asciiTheme="majorHAnsi" w:hAnsiTheme="majorHAnsi" w:cstheme="minorHAnsi"/>
          <w:sz w:val="22"/>
          <w:szCs w:val="22"/>
          <w:lang w:val="en-GB"/>
        </w:rPr>
        <w:t>in</w:t>
      </w:r>
      <w:r w:rsidRPr="009D6565">
        <w:rPr>
          <w:rFonts w:asciiTheme="majorHAnsi" w:hAnsiTheme="majorHAnsi" w:cstheme="minorHAnsi"/>
          <w:sz w:val="22"/>
          <w:szCs w:val="22"/>
          <w:lang w:val="en-GB"/>
        </w:rPr>
        <w:t xml:space="preserve"> the last decades. Political finance regulation, then, looks to prevent the missuses of money in politics, as well as to provide the necessary framework to enforce some mandates and sanction</w:t>
      </w:r>
      <w:r w:rsidR="00E03F76">
        <w:rPr>
          <w:rFonts w:asciiTheme="majorHAnsi" w:hAnsiTheme="majorHAnsi" w:cstheme="minorHAnsi"/>
          <w:sz w:val="22"/>
          <w:szCs w:val="22"/>
          <w:lang w:val="en-GB"/>
        </w:rPr>
        <w:t xml:space="preserve"> those who violates them. (</w:t>
      </w:r>
      <w:r w:rsidR="00FC6B77">
        <w:rPr>
          <w:rFonts w:asciiTheme="majorHAnsi" w:hAnsiTheme="majorHAnsi" w:cstheme="minorHAnsi"/>
          <w:sz w:val="22"/>
          <w:szCs w:val="22"/>
          <w:lang w:val="en-GB"/>
        </w:rPr>
        <w:t xml:space="preserve">International </w:t>
      </w:r>
      <w:r w:rsidR="00E03F76">
        <w:rPr>
          <w:rFonts w:asciiTheme="majorHAnsi" w:hAnsiTheme="majorHAnsi" w:cstheme="minorHAnsi"/>
          <w:sz w:val="22"/>
          <w:szCs w:val="22"/>
          <w:lang w:val="en-GB"/>
        </w:rPr>
        <w:t>IDEA</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2014, p. 2)</w:t>
      </w:r>
    </w:p>
    <w:p w14:paraId="2891AF8A" w14:textId="123101D8"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Indeed, political finance regulation is seen as a key variable of more transparent and legitimate democracies. The need to regulate money in politics is usually considered as an ind</w:t>
      </w:r>
      <w:r w:rsidR="007225B3">
        <w:rPr>
          <w:rFonts w:asciiTheme="majorHAnsi" w:hAnsiTheme="majorHAnsi" w:cstheme="minorHAnsi"/>
          <w:sz w:val="22"/>
          <w:szCs w:val="22"/>
          <w:lang w:val="en-GB"/>
        </w:rPr>
        <w:t>ispensable step to diminish the influence</w:t>
      </w:r>
      <w:r w:rsidRPr="009D6565">
        <w:rPr>
          <w:rFonts w:asciiTheme="majorHAnsi" w:hAnsiTheme="majorHAnsi" w:cstheme="minorHAnsi"/>
          <w:sz w:val="22"/>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Pr>
          <w:rFonts w:asciiTheme="majorHAnsi" w:hAnsiTheme="majorHAnsi" w:cstheme="minorHAnsi"/>
          <w:sz w:val="22"/>
          <w:szCs w:val="22"/>
          <w:lang w:val="en-GB"/>
        </w:rPr>
        <w:t>ique strengths".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 xml:space="preserve">2014, p. IV </w:t>
      </w:r>
      <w:r w:rsidR="00FC6B77">
        <w:rPr>
          <w:rFonts w:asciiTheme="majorHAnsi" w:hAnsiTheme="majorHAnsi" w:cstheme="minorHAnsi"/>
          <w:sz w:val="22"/>
          <w:szCs w:val="22"/>
          <w:lang w:val="en-GB"/>
        </w:rPr>
        <w:t xml:space="preserve">International </w:t>
      </w:r>
      <w:r w:rsidRPr="009D6565">
        <w:rPr>
          <w:rFonts w:asciiTheme="majorHAnsi" w:hAnsiTheme="majorHAnsi" w:cstheme="minorHAnsi"/>
          <w:sz w:val="22"/>
          <w:szCs w:val="22"/>
          <w:lang w:val="en-GB"/>
        </w:rPr>
        <w:t>IDEA Report)</w:t>
      </w:r>
    </w:p>
    <w:p w14:paraId="7808150D" w14:textId="5F319869" w:rsidR="005A1B81" w:rsidRPr="009D6565" w:rsidRDefault="005A1B81" w:rsidP="00C91309">
      <w:pPr>
        <w:pStyle w:val="NormalWeb"/>
        <w:spacing w:before="0" w:beforeAutospacing="0" w:after="120" w:afterAutospacing="0" w:line="360" w:lineRule="auto"/>
        <w:jc w:val="both"/>
        <w:rPr>
          <w:rFonts w:asciiTheme="majorHAnsi" w:hAnsiTheme="majorHAnsi" w:cstheme="minorHAnsi"/>
          <w:sz w:val="22"/>
          <w:szCs w:val="22"/>
          <w:lang w:val="en-GB"/>
        </w:rPr>
      </w:pPr>
      <w:r w:rsidRPr="009D6565">
        <w:rPr>
          <w:rFonts w:asciiTheme="majorHAnsi" w:hAnsiTheme="majorHAnsi" w:cstheme="minorHAnsi"/>
          <w:sz w:val="22"/>
          <w:szCs w:val="22"/>
          <w:lang w:val="en-GB"/>
        </w:rPr>
        <w:t xml:space="preserve">The lack of political finance regulation has been </w:t>
      </w:r>
      <w:r w:rsidR="00A2655B">
        <w:rPr>
          <w:rFonts w:asciiTheme="majorHAnsi" w:hAnsiTheme="majorHAnsi" w:cstheme="minorHAnsi"/>
          <w:sz w:val="22"/>
          <w:szCs w:val="22"/>
          <w:lang w:val="en-GB"/>
        </w:rPr>
        <w:t>identified</w:t>
      </w:r>
      <w:r w:rsidRPr="009D6565">
        <w:rPr>
          <w:rFonts w:asciiTheme="majorHAnsi" w:hAnsiTheme="majorHAnsi" w:cstheme="minorHAnsi"/>
          <w:sz w:val="22"/>
          <w:szCs w:val="22"/>
          <w:lang w:val="en-GB"/>
        </w:rPr>
        <w:t xml:space="preserve"> as an opportunity for organized crime to influence politics and as a cause of n</w:t>
      </w:r>
      <w:r w:rsidR="00A2655B">
        <w:rPr>
          <w:rFonts w:asciiTheme="majorHAnsi" w:hAnsiTheme="majorHAnsi" w:cstheme="minorHAnsi"/>
          <w:sz w:val="22"/>
          <w:szCs w:val="22"/>
          <w:lang w:val="en-GB"/>
        </w:rPr>
        <w:t xml:space="preserve">egative economic development. Former UN Secretary General Kofi </w:t>
      </w:r>
      <w:r w:rsidRPr="009D6565">
        <w:rPr>
          <w:rFonts w:asciiTheme="majorHAnsi" w:hAnsiTheme="majorHAnsi" w:cstheme="minorHAnsi"/>
          <w:sz w:val="22"/>
          <w:szCs w:val="22"/>
          <w:lang w:val="en-GB"/>
        </w:rPr>
        <w:t xml:space="preserve">Annan called </w:t>
      </w:r>
      <w:r w:rsidR="00A2655B">
        <w:rPr>
          <w:rFonts w:asciiTheme="majorHAnsi" w:hAnsiTheme="majorHAnsi" w:cstheme="minorHAnsi"/>
          <w:sz w:val="22"/>
          <w:szCs w:val="22"/>
          <w:lang w:val="en-GB"/>
        </w:rPr>
        <w:t>for a</w:t>
      </w:r>
      <w:r w:rsidRPr="009D6565">
        <w:rPr>
          <w:rFonts w:asciiTheme="majorHAnsi" w:hAnsiTheme="majorHAnsi" w:cstheme="minorHAnsi"/>
          <w:sz w:val="22"/>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Pr>
          <w:rFonts w:asciiTheme="majorHAnsi" w:hAnsiTheme="majorHAnsi" w:cstheme="minorHAnsi"/>
          <w:sz w:val="22"/>
          <w:szCs w:val="22"/>
          <w:lang w:val="en-GB"/>
        </w:rPr>
        <w:t>ment mechanisms. (Kofi A. Annan</w:t>
      </w:r>
      <w:r w:rsidR="00A2655B">
        <w:rPr>
          <w:rFonts w:asciiTheme="majorHAnsi" w:hAnsiTheme="majorHAnsi" w:cstheme="minorHAnsi"/>
          <w:sz w:val="22"/>
          <w:szCs w:val="22"/>
          <w:lang w:val="en-GB"/>
        </w:rPr>
        <w:t xml:space="preserve"> </w:t>
      </w:r>
      <w:r w:rsidRPr="009D6565">
        <w:rPr>
          <w:rFonts w:asciiTheme="majorHAnsi" w:hAnsiTheme="majorHAnsi" w:cstheme="minorHAnsi"/>
          <w:sz w:val="22"/>
          <w:szCs w:val="22"/>
          <w:lang w:val="en-GB"/>
        </w:rPr>
        <w:t xml:space="preserve">2014, p. IV </w:t>
      </w:r>
      <w:r w:rsidR="00FC6B77">
        <w:rPr>
          <w:rFonts w:asciiTheme="majorHAnsi" w:hAnsiTheme="majorHAnsi" w:cstheme="minorHAnsi"/>
          <w:sz w:val="22"/>
          <w:szCs w:val="22"/>
          <w:lang w:val="en-GB"/>
        </w:rPr>
        <w:t xml:space="preserve">International </w:t>
      </w:r>
      <w:r w:rsidRPr="009D6565">
        <w:rPr>
          <w:rFonts w:asciiTheme="majorHAnsi" w:hAnsiTheme="majorHAnsi" w:cstheme="minorHAnsi"/>
          <w:sz w:val="22"/>
          <w:szCs w:val="22"/>
          <w:lang w:val="en-GB"/>
        </w:rPr>
        <w:t>IDEA Report)</w:t>
      </w:r>
    </w:p>
    <w:p w14:paraId="0527E218" w14:textId="5834A098" w:rsidR="005A1B81" w:rsidRPr="009D6565" w:rsidRDefault="00A2655B" w:rsidP="00C91309">
      <w:pPr>
        <w:pStyle w:val="NormalWeb"/>
        <w:spacing w:before="0" w:beforeAutospacing="0" w:after="120" w:afterAutospacing="0" w:line="360" w:lineRule="auto"/>
        <w:jc w:val="both"/>
        <w:rPr>
          <w:rFonts w:asciiTheme="majorHAnsi" w:hAnsiTheme="majorHAnsi" w:cstheme="minorHAnsi"/>
          <w:sz w:val="22"/>
          <w:szCs w:val="22"/>
          <w:lang w:val="en-GB"/>
        </w:rPr>
      </w:pPr>
      <w:r>
        <w:rPr>
          <w:rFonts w:asciiTheme="majorHAnsi" w:hAnsiTheme="majorHAnsi" w:cstheme="minorHAnsi"/>
          <w:sz w:val="22"/>
          <w:szCs w:val="22"/>
          <w:lang w:val="en-GB"/>
        </w:rPr>
        <w:t>However, there seems to be</w:t>
      </w:r>
      <w:r w:rsidR="005A1B81" w:rsidRPr="009D6565">
        <w:rPr>
          <w:rFonts w:asciiTheme="majorHAnsi" w:hAnsiTheme="majorHAnsi" w:cstheme="minorHAnsi"/>
          <w:sz w:val="22"/>
          <w:szCs w:val="22"/>
          <w:lang w:val="en-GB"/>
        </w:rPr>
        <w:t xml:space="preserve"> a general agreement on the conviction that more regulation does not necessarily mean </w:t>
      </w:r>
      <w:r w:rsidR="007225B3">
        <w:rPr>
          <w:rFonts w:asciiTheme="majorHAnsi" w:hAnsiTheme="majorHAnsi" w:cstheme="minorHAnsi"/>
          <w:sz w:val="22"/>
          <w:szCs w:val="22"/>
          <w:lang w:val="en-GB"/>
        </w:rPr>
        <w:t>more transparency</w:t>
      </w:r>
      <w:r w:rsidR="005A1B81" w:rsidRPr="009D6565">
        <w:rPr>
          <w:rFonts w:asciiTheme="majorHAnsi" w:hAnsiTheme="majorHAnsi" w:cstheme="minorHAnsi"/>
          <w:sz w:val="22"/>
          <w:szCs w:val="22"/>
          <w:lang w:val="en-GB"/>
        </w:rPr>
        <w:t xml:space="preserve"> </w:t>
      </w:r>
      <w:r w:rsidR="007225B3">
        <w:rPr>
          <w:rFonts w:asciiTheme="majorHAnsi" w:hAnsiTheme="majorHAnsi" w:cstheme="minorHAnsi"/>
          <w:sz w:val="22"/>
          <w:szCs w:val="22"/>
          <w:lang w:val="en-GB"/>
        </w:rPr>
        <w:t>or</w:t>
      </w:r>
      <w:r w:rsidR="005A1B81" w:rsidRPr="009D6565">
        <w:rPr>
          <w:rFonts w:asciiTheme="majorHAnsi" w:hAnsiTheme="majorHAnsi" w:cstheme="minorHAnsi"/>
          <w:sz w:val="22"/>
          <w:szCs w:val="22"/>
          <w:lang w:val="en-GB"/>
        </w:rPr>
        <w:t xml:space="preserve"> a better balance of power</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 xml:space="preserve">between those with money and </w:t>
      </w:r>
      <w:r w:rsidR="007225B3">
        <w:rPr>
          <w:rFonts w:asciiTheme="majorHAnsi" w:hAnsiTheme="majorHAnsi" w:cstheme="minorHAnsi"/>
          <w:sz w:val="22"/>
          <w:szCs w:val="22"/>
          <w:lang w:val="en-GB"/>
        </w:rPr>
        <w:t>citizens</w:t>
      </w:r>
      <w:r w:rsidR="005A1B81" w:rsidRPr="009D6565">
        <w:rPr>
          <w:rFonts w:asciiTheme="majorHAnsi" w:hAnsiTheme="majorHAnsi" w:cstheme="minorHAnsi"/>
          <w:sz w:val="22"/>
          <w:szCs w:val="22"/>
          <w:lang w:val="en-GB"/>
        </w:rPr>
        <w:t xml:space="preserve"> in general. Indeed, IDEA concludes that in some situation</w:t>
      </w:r>
      <w:r>
        <w:rPr>
          <w:rFonts w:asciiTheme="majorHAnsi" w:hAnsiTheme="majorHAnsi" w:cstheme="minorHAnsi"/>
          <w:sz w:val="22"/>
          <w:szCs w:val="22"/>
          <w:lang w:val="en-GB"/>
        </w:rPr>
        <w:t>s</w:t>
      </w:r>
      <w:r w:rsidR="005A1B81" w:rsidRPr="009D6565">
        <w:rPr>
          <w:rFonts w:asciiTheme="majorHAnsi" w:hAnsiTheme="majorHAnsi" w:cstheme="minorHAnsi"/>
          <w:sz w:val="22"/>
          <w:szCs w:val="22"/>
          <w:lang w:val="en-GB"/>
        </w:rPr>
        <w:t xml:space="preserve">, depending on the social-political context and/or the aims of the regulation, a high level of </w:t>
      </w:r>
      <w:r w:rsidR="005A1B81" w:rsidRPr="009D6565">
        <w:rPr>
          <w:rFonts w:asciiTheme="majorHAnsi" w:hAnsiTheme="majorHAnsi" w:cstheme="minorHAnsi"/>
          <w:sz w:val="22"/>
          <w:szCs w:val="22"/>
          <w:lang w:val="en-GB"/>
        </w:rPr>
        <w:lastRenderedPageBreak/>
        <w:t>regulat</w:t>
      </w:r>
      <w:r w:rsidR="00E03F76">
        <w:rPr>
          <w:rFonts w:asciiTheme="majorHAnsi" w:hAnsiTheme="majorHAnsi" w:cstheme="minorHAnsi"/>
          <w:sz w:val="22"/>
          <w:szCs w:val="22"/>
          <w:lang w:val="en-GB"/>
        </w:rPr>
        <w:t>ion may be not desirable. (IDEA</w:t>
      </w:r>
      <w:r>
        <w:rPr>
          <w:rFonts w:asciiTheme="majorHAnsi" w:hAnsiTheme="majorHAnsi" w:cstheme="minorHAnsi"/>
          <w:sz w:val="22"/>
          <w:szCs w:val="22"/>
          <w:lang w:val="en-GB"/>
        </w:rPr>
        <w:t xml:space="preserve"> </w:t>
      </w:r>
      <w:r w:rsidR="005A1B81" w:rsidRPr="009D6565">
        <w:rPr>
          <w:rFonts w:asciiTheme="majorHAnsi" w:hAnsiTheme="majorHAnsi" w:cstheme="minorHAnsi"/>
          <w:sz w:val="22"/>
          <w:szCs w:val="22"/>
          <w:lang w:val="en-GB"/>
        </w:rPr>
        <w:t>2014, p. 4)</w:t>
      </w:r>
      <w:r w:rsidR="007225B3">
        <w:rPr>
          <w:rFonts w:asciiTheme="majorHAnsi" w:hAnsiTheme="majorHAnsi" w:cstheme="minorHAnsi"/>
          <w:sz w:val="22"/>
          <w:szCs w:val="22"/>
          <w:lang w:val="en-GB"/>
        </w:rPr>
        <w:t xml:space="preserve"> </w:t>
      </w:r>
      <w:r w:rsidR="007225B3" w:rsidRPr="009D6565">
        <w:rPr>
          <w:rFonts w:asciiTheme="majorHAnsi" w:hAnsiTheme="majorHAnsi" w:cstheme="minorHAnsi"/>
          <w:sz w:val="22"/>
          <w:szCs w:val="22"/>
          <w:lang w:val="en-GB"/>
        </w:rPr>
        <w:t xml:space="preserve">All in all, </w:t>
      </w:r>
      <w:r w:rsidR="007225B3">
        <w:rPr>
          <w:rFonts w:asciiTheme="majorHAnsi" w:hAnsiTheme="majorHAnsi" w:cstheme="minorHAnsi"/>
          <w:sz w:val="22"/>
          <w:szCs w:val="22"/>
          <w:lang w:val="en-GB"/>
        </w:rPr>
        <w:t xml:space="preserve">this </w:t>
      </w:r>
      <w:r w:rsidR="007225B3" w:rsidRPr="009D6565">
        <w:rPr>
          <w:rFonts w:asciiTheme="majorHAnsi" w:hAnsiTheme="majorHAnsi" w:cstheme="minorHAnsi"/>
          <w:sz w:val="22"/>
          <w:szCs w:val="22"/>
          <w:lang w:val="en-GB"/>
        </w:rPr>
        <w:t>show</w:t>
      </w:r>
      <w:r w:rsidR="007225B3">
        <w:rPr>
          <w:rFonts w:asciiTheme="majorHAnsi" w:hAnsiTheme="majorHAnsi" w:cstheme="minorHAnsi"/>
          <w:sz w:val="22"/>
          <w:szCs w:val="22"/>
          <w:lang w:val="en-GB"/>
        </w:rPr>
        <w:t>s</w:t>
      </w:r>
      <w:r w:rsidR="007225B3" w:rsidRPr="009D6565">
        <w:rPr>
          <w:rFonts w:asciiTheme="majorHAnsi" w:hAnsiTheme="majorHAnsi" w:cstheme="minorHAnsi"/>
          <w:sz w:val="22"/>
          <w:szCs w:val="22"/>
          <w:lang w:val="en-GB"/>
        </w:rPr>
        <w:t xml:space="preserve"> an open discussion about the capacity of political finance regulation to influence control of corrupti</w:t>
      </w:r>
      <w:r w:rsidR="007225B3">
        <w:rPr>
          <w:rFonts w:asciiTheme="majorHAnsi" w:hAnsiTheme="majorHAnsi" w:cstheme="minorHAnsi"/>
          <w:sz w:val="22"/>
          <w:szCs w:val="22"/>
          <w:lang w:val="en-GB"/>
        </w:rPr>
        <w:t>on within states.</w:t>
      </w:r>
    </w:p>
    <w:p w14:paraId="3E5F7455" w14:textId="49540F87" w:rsidR="00494986" w:rsidRPr="009D6565" w:rsidRDefault="00DA5DB8" w:rsidP="00FF4504">
      <w:pPr>
        <w:pStyle w:val="Ttulo2"/>
        <w:rPr>
          <w:lang w:eastAsia="es-AR"/>
        </w:rPr>
      </w:pPr>
      <w:bookmarkStart w:id="4" w:name="_Toc354662916"/>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9D6565" w:rsidRDefault="00FE7A08"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w:t>
      </w:r>
      <w:r w:rsidR="00494986" w:rsidRPr="009D6565">
        <w:rPr>
          <w:rFonts w:asciiTheme="majorHAnsi" w:eastAsia="Times New Roman" w:hAnsiTheme="majorHAnsi" w:cs="Times New Roman"/>
          <w:lang w:eastAsia="es-AR"/>
        </w:rPr>
        <w:t xml:space="preserve">scholar </w:t>
      </w:r>
      <w:r w:rsidRPr="009D6565">
        <w:rPr>
          <w:rFonts w:asciiTheme="majorHAnsi" w:eastAsia="Times New Roman" w:hAnsiTheme="majorHAnsi" w:cs="Times New Roman"/>
          <w:lang w:eastAsia="es-AR"/>
        </w:rPr>
        <w:t xml:space="preserve">debate about </w:t>
      </w:r>
      <w:r w:rsidR="00C507A6" w:rsidRPr="009D6565">
        <w:rPr>
          <w:rFonts w:asciiTheme="majorHAnsi" w:eastAsia="Times New Roman" w:hAnsiTheme="majorHAnsi" w:cs="Times New Roman"/>
          <w:lang w:eastAsia="es-AR"/>
        </w:rPr>
        <w:t>political f</w:t>
      </w:r>
      <w:r w:rsidRPr="009D6565">
        <w:rPr>
          <w:rFonts w:asciiTheme="majorHAnsi" w:eastAsia="Times New Roman" w:hAnsiTheme="majorHAnsi" w:cs="Times New Roman"/>
          <w:lang w:eastAsia="es-AR"/>
        </w:rPr>
        <w:t>inance</w:t>
      </w:r>
      <w:r w:rsidR="0024031B" w:rsidRPr="009D6565">
        <w:rPr>
          <w:rFonts w:asciiTheme="majorHAnsi" w:eastAsia="Times New Roman" w:hAnsiTheme="majorHAnsi" w:cs="Times New Roman"/>
          <w:lang w:eastAsia="es-AR"/>
        </w:rPr>
        <w:t xml:space="preserve"> </w:t>
      </w:r>
      <w:r w:rsidR="00494986" w:rsidRPr="009D6565">
        <w:rPr>
          <w:rFonts w:asciiTheme="majorHAnsi" w:eastAsia="Times New Roman" w:hAnsiTheme="majorHAnsi" w:cs="Times New Roman"/>
          <w:lang w:eastAsia="es-AR"/>
        </w:rPr>
        <w:t>can be traced back decades</w:t>
      </w:r>
      <w:r w:rsidR="0024031B"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The issue was </w:t>
      </w:r>
      <w:r w:rsidR="00746847" w:rsidRPr="009D6565">
        <w:rPr>
          <w:rFonts w:asciiTheme="majorHAnsi" w:eastAsia="Times New Roman" w:hAnsiTheme="majorHAnsi" w:cs="Times New Roman"/>
          <w:lang w:eastAsia="es-AR"/>
        </w:rPr>
        <w:t>discussed</w:t>
      </w:r>
      <w:r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 xml:space="preserve">in the </w:t>
      </w:r>
      <w:r w:rsidR="00C507A6" w:rsidRPr="009D6565">
        <w:rPr>
          <w:rFonts w:asciiTheme="majorHAnsi" w:eastAsia="Times New Roman" w:hAnsiTheme="majorHAnsi" w:cs="Times New Roman"/>
          <w:lang w:eastAsia="es-AR"/>
        </w:rPr>
        <w:t>19</w:t>
      </w:r>
      <w:r w:rsidR="0024031B" w:rsidRPr="009D6565">
        <w:rPr>
          <w:rFonts w:asciiTheme="majorHAnsi" w:eastAsia="Times New Roman" w:hAnsiTheme="majorHAnsi" w:cs="Times New Roman"/>
          <w:lang w:eastAsia="es-AR"/>
        </w:rPr>
        <w:t>40s</w:t>
      </w:r>
      <w:r w:rsidRPr="009D6565">
        <w:rPr>
          <w:rFonts w:asciiTheme="majorHAnsi" w:eastAsia="Times New Roman" w:hAnsiTheme="majorHAnsi" w:cs="Times New Roman"/>
          <w:lang w:eastAsia="es-AR"/>
        </w:rPr>
        <w:t>,</w:t>
      </w:r>
      <w:r w:rsidR="0024031B" w:rsidRPr="009D6565">
        <w:rPr>
          <w:rFonts w:asciiTheme="majorHAnsi" w:eastAsia="Times New Roman" w:hAnsiTheme="majorHAnsi" w:cs="Times New Roman"/>
          <w:lang w:eastAsia="es-AR"/>
        </w:rPr>
        <w:t xml:space="preserve"> when </w:t>
      </w:r>
      <w:r w:rsidRPr="009D6565">
        <w:rPr>
          <w:rFonts w:asciiTheme="majorHAnsi" w:eastAsia="Times New Roman" w:hAnsiTheme="majorHAnsi" w:cs="Times New Roman"/>
          <w:lang w:eastAsia="es-AR"/>
        </w:rPr>
        <w:t xml:space="preserve">specialists could not reach an agreement on how to address </w:t>
      </w:r>
      <w:r w:rsidR="0024031B" w:rsidRPr="009D6565">
        <w:rPr>
          <w:rFonts w:asciiTheme="majorHAnsi" w:eastAsia="Times New Roman" w:hAnsiTheme="majorHAnsi" w:cs="Times New Roman"/>
          <w:lang w:eastAsia="es-AR"/>
        </w:rPr>
        <w:t>limitations to contributions and expenditures of candidates and parties ove</w:t>
      </w:r>
      <w:r w:rsidR="00286E81">
        <w:rPr>
          <w:rFonts w:asciiTheme="majorHAnsi" w:eastAsia="Times New Roman" w:hAnsiTheme="majorHAnsi" w:cs="Times New Roman"/>
          <w:lang w:eastAsia="es-AR"/>
        </w:rPr>
        <w:t>r electoral campaigns in the US</w:t>
      </w:r>
      <w:r w:rsidR="0024031B" w:rsidRPr="009D6565">
        <w:rPr>
          <w:rFonts w:asciiTheme="majorHAnsi" w:eastAsia="Times New Roman" w:hAnsiTheme="majorHAnsi" w:cs="Times New Roman"/>
          <w:lang w:eastAsia="es-AR"/>
        </w:rPr>
        <w:t>.</w:t>
      </w:r>
      <w:r w:rsidR="00634DAD" w:rsidRPr="009D6565">
        <w:rPr>
          <w:rFonts w:asciiTheme="majorHAnsi" w:eastAsia="Times New Roman" w:hAnsiTheme="majorHAnsi" w:cs="Times New Roman"/>
          <w:lang w:eastAsia="es-AR"/>
        </w:rPr>
        <w:t xml:space="preserve"> (</w:t>
      </w:r>
      <w:proofErr w:type="spellStart"/>
      <w:r w:rsidR="00634DAD" w:rsidRPr="009D6565">
        <w:rPr>
          <w:rFonts w:asciiTheme="majorHAnsi" w:eastAsia="Times New Roman" w:hAnsiTheme="majorHAnsi" w:cs="Times New Roman"/>
          <w:lang w:eastAsia="es-AR"/>
        </w:rPr>
        <w:t>Overa</w:t>
      </w:r>
      <w:r w:rsidR="008573A7" w:rsidRPr="009D6565">
        <w:rPr>
          <w:rFonts w:asciiTheme="majorHAnsi" w:eastAsia="Times New Roman" w:hAnsiTheme="majorHAnsi" w:cs="Times New Roman"/>
          <w:lang w:eastAsia="es-AR"/>
        </w:rPr>
        <w:t>c</w:t>
      </w:r>
      <w:r w:rsidR="00E03F76">
        <w:rPr>
          <w:rFonts w:asciiTheme="majorHAnsi" w:eastAsia="Times New Roman" w:hAnsiTheme="majorHAnsi" w:cs="Times New Roman"/>
          <w:lang w:eastAsia="es-AR"/>
        </w:rPr>
        <w:t>ker</w:t>
      </w:r>
      <w:proofErr w:type="spellEnd"/>
      <w:r w:rsidR="00634DAD" w:rsidRPr="009D6565">
        <w:rPr>
          <w:rFonts w:asciiTheme="majorHAnsi" w:eastAsia="Times New Roman" w:hAnsiTheme="majorHAnsi" w:cs="Times New Roman"/>
          <w:lang w:eastAsia="es-AR"/>
        </w:rPr>
        <w:t xml:space="preserve"> 1941)</w:t>
      </w:r>
    </w:p>
    <w:p w14:paraId="14ACA40D" w14:textId="2A7984F5" w:rsidR="0024031B" w:rsidRPr="009D6565" w:rsidRDefault="00286E8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T</w:t>
      </w:r>
      <w:r w:rsidR="0024031B" w:rsidRPr="009D6565">
        <w:rPr>
          <w:rFonts w:asciiTheme="majorHAnsi" w:eastAsia="Times New Roman" w:hAnsiTheme="majorHAnsi" w:cs="Times New Roman"/>
          <w:lang w:eastAsia="es-AR"/>
        </w:rPr>
        <w:t xml:space="preserve">o tackle the problem of the "power of the purse" for the presidential campaign in 1940, the US Congress decided to increase party finance regulations. There </w:t>
      </w:r>
      <w:r w:rsidR="008573A7" w:rsidRPr="009D6565">
        <w:rPr>
          <w:rFonts w:asciiTheme="majorHAnsi" w:eastAsia="Times New Roman" w:hAnsiTheme="majorHAnsi" w:cs="Times New Roman"/>
          <w:lang w:eastAsia="es-AR"/>
        </w:rPr>
        <w:t xml:space="preserve">were </w:t>
      </w:r>
      <w:r w:rsidR="0024031B" w:rsidRPr="009D6565">
        <w:rPr>
          <w:rFonts w:asciiTheme="majorHAnsi" w:eastAsia="Times New Roman" w:hAnsiTheme="majorHAnsi" w:cs="Times New Roman"/>
          <w:lang w:eastAsia="es-AR"/>
        </w:rPr>
        <w:t xml:space="preserve">already some limitations </w:t>
      </w:r>
      <w:r>
        <w:rPr>
          <w:rFonts w:asciiTheme="majorHAnsi" w:eastAsia="Times New Roman" w:hAnsiTheme="majorHAnsi" w:cs="Times New Roman"/>
          <w:lang w:eastAsia="es-AR"/>
        </w:rPr>
        <w:t>to</w:t>
      </w:r>
      <w:r w:rsidR="0024031B" w:rsidRPr="009D6565">
        <w:rPr>
          <w:rFonts w:asciiTheme="majorHAnsi" w:eastAsia="Times New Roman" w:hAnsiTheme="majorHAnsi" w:cs="Times New Roman"/>
          <w:lang w:eastAsia="es-AR"/>
        </w:rPr>
        <w:t xml:space="preserve"> the </w:t>
      </w:r>
      <w:r w:rsidR="00E12751" w:rsidRPr="009D6565">
        <w:rPr>
          <w:rFonts w:asciiTheme="majorHAnsi" w:eastAsia="Times New Roman" w:hAnsiTheme="majorHAnsi" w:cs="Times New Roman"/>
          <w:lang w:eastAsia="es-AR"/>
        </w:rPr>
        <w:t>amount</w:t>
      </w:r>
      <w:r w:rsidR="0024031B" w:rsidRPr="009D6565">
        <w:rPr>
          <w:rFonts w:asciiTheme="majorHAnsi" w:eastAsia="Times New Roman" w:hAnsiTheme="majorHAnsi" w:cs="Times New Roman"/>
          <w:lang w:eastAsia="es-AR"/>
        </w:rPr>
        <w:t xml:space="preserve"> of contributions and total </w:t>
      </w:r>
      <w:r w:rsidR="00E12751" w:rsidRPr="009D6565">
        <w:rPr>
          <w:rFonts w:asciiTheme="majorHAnsi" w:eastAsia="Times New Roman" w:hAnsiTheme="majorHAnsi" w:cs="Times New Roman"/>
          <w:lang w:eastAsia="es-AR"/>
        </w:rPr>
        <w:t>expenditures</w:t>
      </w:r>
      <w:r w:rsidR="0024031B" w:rsidRPr="009D6565">
        <w:rPr>
          <w:rFonts w:asciiTheme="majorHAnsi" w:eastAsia="Times New Roman" w:hAnsiTheme="majorHAnsi" w:cs="Times New Roman"/>
          <w:lang w:eastAsia="es-AR"/>
        </w:rPr>
        <w:t xml:space="preserve"> of candidates and </w:t>
      </w:r>
      <w:r w:rsidR="00E12751" w:rsidRPr="009D6565">
        <w:rPr>
          <w:rFonts w:asciiTheme="majorHAnsi" w:eastAsia="Times New Roman" w:hAnsiTheme="majorHAnsi" w:cs="Times New Roman"/>
          <w:lang w:eastAsia="es-AR"/>
        </w:rPr>
        <w:t>parties</w:t>
      </w:r>
      <w:r w:rsidR="0024031B" w:rsidRPr="009D6565">
        <w:rPr>
          <w:rFonts w:asciiTheme="majorHAnsi" w:eastAsia="Times New Roman" w:hAnsiTheme="majorHAnsi" w:cs="Times New Roman"/>
          <w:lang w:eastAsia="es-AR"/>
        </w:rPr>
        <w:t xml:space="preserve"> since 1911. </w:t>
      </w:r>
      <w:r w:rsidRPr="009D6565">
        <w:rPr>
          <w:rFonts w:asciiTheme="majorHAnsi" w:eastAsia="Times New Roman" w:hAnsiTheme="majorHAnsi" w:cs="Times New Roman"/>
          <w:lang w:eastAsia="es-AR"/>
        </w:rPr>
        <w:t>Nevertheless</w:t>
      </w:r>
      <w:r w:rsidR="0024031B" w:rsidRPr="009D6565">
        <w:rPr>
          <w:rFonts w:asciiTheme="majorHAnsi" w:eastAsia="Times New Roman" w:hAnsiTheme="majorHAnsi" w:cs="Times New Roman"/>
          <w:lang w:eastAsia="es-AR"/>
        </w:rPr>
        <w:t>, through the "Hatch Act II", Congress</w:t>
      </w:r>
      <w:r w:rsidR="00E12751" w:rsidRPr="009D6565">
        <w:rPr>
          <w:rFonts w:asciiTheme="majorHAnsi" w:eastAsia="Times New Roman" w:hAnsiTheme="majorHAnsi" w:cs="Times New Roman"/>
          <w:lang w:eastAsia="es-AR"/>
        </w:rPr>
        <w:t xml:space="preserve"> </w:t>
      </w:r>
      <w:r w:rsidR="0024031B" w:rsidRPr="009D6565">
        <w:rPr>
          <w:rFonts w:asciiTheme="majorHAnsi" w:eastAsia="Times New Roman" w:hAnsiTheme="majorHAnsi" w:cs="Times New Roman"/>
          <w:lang w:eastAsia="es-AR"/>
        </w:rPr>
        <w:t>also limited the amount of money that an individual could contribute to a national com</w:t>
      </w:r>
      <w:r w:rsidR="00E12751" w:rsidRPr="009D6565">
        <w:rPr>
          <w:rFonts w:asciiTheme="majorHAnsi" w:eastAsia="Times New Roman" w:hAnsiTheme="majorHAnsi" w:cs="Times New Roman"/>
          <w:lang w:eastAsia="es-AR"/>
        </w:rPr>
        <w:t>m</w:t>
      </w:r>
      <w:r w:rsidR="0024031B" w:rsidRPr="009D6565">
        <w:rPr>
          <w:rFonts w:asciiTheme="majorHAnsi" w:eastAsia="Times New Roman" w:hAnsiTheme="majorHAnsi" w:cs="Times New Roman"/>
          <w:lang w:eastAsia="es-AR"/>
        </w:rPr>
        <w:t xml:space="preserve">ittee and the level of expenditures </w:t>
      </w:r>
      <w:r w:rsidR="00E12751" w:rsidRPr="009D6565">
        <w:rPr>
          <w:rFonts w:asciiTheme="majorHAnsi" w:eastAsia="Times New Roman" w:hAnsiTheme="majorHAnsi" w:cs="Times New Roman"/>
          <w:lang w:eastAsia="es-AR"/>
        </w:rPr>
        <w:t>permitted</w:t>
      </w:r>
      <w:r w:rsidR="0024031B" w:rsidRPr="009D6565">
        <w:rPr>
          <w:rFonts w:asciiTheme="majorHAnsi" w:eastAsia="Times New Roman" w:hAnsiTheme="majorHAnsi" w:cs="Times New Roman"/>
          <w:lang w:eastAsia="es-AR"/>
        </w:rPr>
        <w:t xml:space="preserve"> to these agencies. </w:t>
      </w:r>
      <w:r w:rsidR="00634DAD" w:rsidRPr="009D6565">
        <w:rPr>
          <w:rFonts w:asciiTheme="majorHAnsi" w:eastAsia="Times New Roman" w:hAnsiTheme="majorHAnsi" w:cs="Times New Roman"/>
          <w:lang w:eastAsia="es-AR"/>
        </w:rPr>
        <w:t>(</w:t>
      </w:r>
      <w:proofErr w:type="spellStart"/>
      <w:r w:rsidR="00634DAD" w:rsidRPr="009D6565">
        <w:rPr>
          <w:rFonts w:asciiTheme="majorHAnsi" w:eastAsia="Times New Roman" w:hAnsiTheme="majorHAnsi" w:cs="Times New Roman"/>
          <w:lang w:eastAsia="es-AR"/>
        </w:rPr>
        <w:t>Overac</w:t>
      </w:r>
      <w:r w:rsidR="008573A7"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00634DAD" w:rsidRPr="009D6565">
        <w:rPr>
          <w:rFonts w:asciiTheme="majorHAnsi" w:eastAsia="Times New Roman" w:hAnsiTheme="majorHAnsi" w:cs="Times New Roman"/>
          <w:lang w:eastAsia="es-AR"/>
        </w:rPr>
        <w:t xml:space="preserve"> 1941)</w:t>
      </w:r>
    </w:p>
    <w:p w14:paraId="27893543" w14:textId="6248D133" w:rsidR="008136B9" w:rsidRPr="009D6565" w:rsidRDefault="0024031B"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The results of the new legal framework were </w:t>
      </w:r>
      <w:r w:rsidR="008573A7" w:rsidRPr="009D6565">
        <w:rPr>
          <w:rFonts w:asciiTheme="majorHAnsi" w:eastAsia="Times New Roman" w:hAnsiTheme="majorHAnsi" w:cs="Times New Roman"/>
          <w:lang w:eastAsia="es-AR"/>
        </w:rPr>
        <w:t>poor</w:t>
      </w:r>
      <w:r w:rsidRPr="009D6565">
        <w:rPr>
          <w:rFonts w:asciiTheme="majorHAnsi" w:eastAsia="Times New Roman" w:hAnsiTheme="majorHAnsi" w:cs="Times New Roman"/>
          <w:lang w:eastAsia="es-AR"/>
        </w:rPr>
        <w:t xml:space="preserve">. Its </w:t>
      </w:r>
      <w:r w:rsidR="008573A7" w:rsidRPr="009D6565">
        <w:rPr>
          <w:rFonts w:asciiTheme="majorHAnsi" w:eastAsia="Times New Roman" w:hAnsiTheme="majorHAnsi" w:cs="Times New Roman"/>
          <w:lang w:eastAsia="es-AR"/>
        </w:rPr>
        <w:t>subjects adopted</w:t>
      </w:r>
      <w:r w:rsidRPr="009D6565">
        <w:rPr>
          <w:rFonts w:asciiTheme="majorHAnsi" w:eastAsia="Times New Roman" w:hAnsiTheme="majorHAnsi" w:cs="Times New Roman"/>
          <w:lang w:eastAsia="es-AR"/>
        </w:rPr>
        <w:t xml:space="preserve"> deliberated strateg</w:t>
      </w:r>
      <w:r w:rsidR="008573A7" w:rsidRPr="009D6565">
        <w:rPr>
          <w:rFonts w:asciiTheme="majorHAnsi" w:eastAsia="Times New Roman" w:hAnsiTheme="majorHAnsi" w:cs="Times New Roman"/>
          <w:lang w:eastAsia="es-AR"/>
        </w:rPr>
        <w:t>ies</w:t>
      </w:r>
      <w:r w:rsidRPr="009D6565">
        <w:rPr>
          <w:rFonts w:asciiTheme="majorHAnsi" w:eastAsia="Times New Roman" w:hAnsiTheme="majorHAnsi" w:cs="Times New Roman"/>
          <w:lang w:eastAsia="es-AR"/>
        </w:rPr>
        <w:t xml:space="preserve"> to circumvent the goal of the law without violating its </w:t>
      </w:r>
      <w:r w:rsidR="008573A7" w:rsidRPr="009D6565">
        <w:rPr>
          <w:rFonts w:asciiTheme="majorHAnsi" w:eastAsia="Times New Roman" w:hAnsiTheme="majorHAnsi" w:cs="Times New Roman"/>
          <w:lang w:eastAsia="es-AR"/>
        </w:rPr>
        <w:t>letter;</w:t>
      </w:r>
      <w:r w:rsidRPr="009D6565">
        <w:rPr>
          <w:rFonts w:asciiTheme="majorHAnsi" w:eastAsia="Times New Roman" w:hAnsiTheme="majorHAnsi" w:cs="Times New Roman"/>
          <w:lang w:eastAsia="es-AR"/>
        </w:rPr>
        <w:t xml:space="preserve"> </w:t>
      </w:r>
      <w:r w:rsidR="008573A7" w:rsidRPr="009D6565">
        <w:rPr>
          <w:rFonts w:asciiTheme="majorHAnsi" w:eastAsia="Times New Roman" w:hAnsiTheme="majorHAnsi" w:cs="Times New Roman"/>
          <w:lang w:eastAsia="es-AR"/>
        </w:rPr>
        <w:t xml:space="preserve">both major US </w:t>
      </w:r>
      <w:r w:rsidRPr="009D6565">
        <w:rPr>
          <w:rFonts w:asciiTheme="majorHAnsi" w:eastAsia="Times New Roman" w:hAnsiTheme="majorHAnsi" w:cs="Times New Roman"/>
          <w:lang w:eastAsia="es-AR"/>
        </w:rPr>
        <w:t xml:space="preserve">parties decentralized the collection and distribution of funds. Indeed,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concluded that the </w:t>
      </w:r>
      <w:r w:rsidR="00E12751" w:rsidRPr="009D6565">
        <w:rPr>
          <w:rFonts w:asciiTheme="majorHAnsi" w:eastAsia="Times New Roman" w:hAnsiTheme="majorHAnsi" w:cs="Times New Roman"/>
          <w:lang w:eastAsia="es-AR"/>
        </w:rPr>
        <w:t>endeavour</w:t>
      </w:r>
      <w:r w:rsidRPr="009D6565">
        <w:rPr>
          <w:rFonts w:asciiTheme="majorHAnsi" w:eastAsia="Times New Roman" w:hAnsiTheme="majorHAnsi" w:cs="Times New Roman"/>
          <w:lang w:eastAsia="es-AR"/>
        </w:rPr>
        <w:t xml:space="preserve"> to regulat</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 camping funds was "ambiguous, unworkable, and conducive to unhe</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lthy political practices".</w:t>
      </w:r>
      <w:r w:rsidR="00E12751" w:rsidRPr="009D6565">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Based on the evidence, </w:t>
      </w:r>
      <w:proofErr w:type="spellStart"/>
      <w:r w:rsidRPr="009D6565">
        <w:rPr>
          <w:rFonts w:asciiTheme="majorHAnsi" w:eastAsia="Times New Roman" w:hAnsiTheme="majorHAnsi" w:cs="Times New Roman"/>
          <w:lang w:eastAsia="es-AR"/>
        </w:rPr>
        <w:t>Overacker</w:t>
      </w:r>
      <w:proofErr w:type="spellEnd"/>
      <w:r w:rsidRPr="009D6565">
        <w:rPr>
          <w:rFonts w:asciiTheme="majorHAnsi" w:eastAsia="Times New Roman" w:hAnsiTheme="majorHAnsi" w:cs="Times New Roman"/>
          <w:lang w:eastAsia="es-AR"/>
        </w:rPr>
        <w:t xml:space="preserve"> disputed the advice from other speci</w:t>
      </w:r>
      <w:r w:rsidR="00E12751" w:rsidRPr="009D6565">
        <w:rPr>
          <w:rFonts w:asciiTheme="majorHAnsi" w:eastAsia="Times New Roman" w:hAnsiTheme="majorHAnsi" w:cs="Times New Roman"/>
          <w:lang w:eastAsia="es-AR"/>
        </w:rPr>
        <w:t>a</w:t>
      </w:r>
      <w:r w:rsidRPr="009D6565">
        <w:rPr>
          <w:rFonts w:asciiTheme="majorHAnsi" w:eastAsia="Times New Roman" w:hAnsiTheme="majorHAnsi" w:cs="Times New Roman"/>
          <w:lang w:eastAsia="es-AR"/>
        </w:rPr>
        <w:t>list</w:t>
      </w:r>
      <w:r w:rsidR="00E12751" w:rsidRPr="009D6565">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w:t>
      </w:r>
      <w:r w:rsidR="00E12751" w:rsidRPr="009D6565">
        <w:rPr>
          <w:rFonts w:asciiTheme="majorHAnsi" w:eastAsia="Times New Roman" w:hAnsiTheme="majorHAnsi" w:cs="Times New Roman"/>
          <w:lang w:eastAsia="es-AR"/>
        </w:rPr>
        <w:t xml:space="preserve">who were </w:t>
      </w:r>
      <w:r w:rsidRPr="009D6565">
        <w:rPr>
          <w:rFonts w:asciiTheme="majorHAnsi" w:eastAsia="Times New Roman" w:hAnsiTheme="majorHAnsi" w:cs="Times New Roman"/>
          <w:lang w:eastAsia="es-AR"/>
        </w:rPr>
        <w:t xml:space="preserve">in favour of more party finance regulation. Conversely, </w:t>
      </w:r>
      <w:r w:rsidR="00C507A6" w:rsidRPr="009D6565">
        <w:rPr>
          <w:rFonts w:asciiTheme="majorHAnsi" w:eastAsia="Times New Roman" w:hAnsiTheme="majorHAnsi" w:cs="Times New Roman"/>
          <w:lang w:eastAsia="es-AR"/>
        </w:rPr>
        <w:t xml:space="preserve">she </w:t>
      </w:r>
      <w:r w:rsidRPr="009D6565">
        <w:rPr>
          <w:rFonts w:asciiTheme="majorHAnsi" w:eastAsia="Times New Roman" w:hAnsiTheme="majorHAnsi" w:cs="Times New Roman"/>
          <w:lang w:eastAsia="es-AR"/>
        </w:rPr>
        <w:t>supported the idea of incr</w:t>
      </w:r>
      <w:r w:rsidR="00E12751" w:rsidRPr="009D6565">
        <w:rPr>
          <w:rFonts w:asciiTheme="majorHAnsi" w:eastAsia="Times New Roman" w:hAnsiTheme="majorHAnsi" w:cs="Times New Roman"/>
          <w:lang w:eastAsia="es-AR"/>
        </w:rPr>
        <w:t>e</w:t>
      </w:r>
      <w:r w:rsidRPr="009D6565">
        <w:rPr>
          <w:rFonts w:asciiTheme="majorHAnsi" w:eastAsia="Times New Roman" w:hAnsiTheme="majorHAnsi" w:cs="Times New Roman"/>
          <w:lang w:eastAsia="es-AR"/>
        </w:rPr>
        <w:t xml:space="preserve">asing </w:t>
      </w:r>
      <w:r w:rsidR="00C507A6" w:rsidRPr="009D6565">
        <w:rPr>
          <w:rFonts w:asciiTheme="majorHAnsi" w:eastAsia="Times New Roman" w:hAnsiTheme="majorHAnsi" w:cs="Times New Roman"/>
          <w:lang w:eastAsia="es-AR"/>
        </w:rPr>
        <w:t xml:space="preserve">the </w:t>
      </w:r>
      <w:r w:rsidRPr="009D6565">
        <w:rPr>
          <w:rFonts w:asciiTheme="majorHAnsi" w:eastAsia="Times New Roman" w:hAnsiTheme="majorHAnsi" w:cs="Times New Roman"/>
          <w:lang w:eastAsia="es-AR"/>
        </w:rPr>
        <w:t xml:space="preserve">publicity </w:t>
      </w:r>
      <w:r w:rsidR="00E12751" w:rsidRPr="009D6565">
        <w:rPr>
          <w:rFonts w:asciiTheme="majorHAnsi" w:eastAsia="Times New Roman" w:hAnsiTheme="majorHAnsi" w:cs="Times New Roman"/>
          <w:lang w:eastAsia="es-AR"/>
        </w:rPr>
        <w:t>of party funding instead of</w:t>
      </w:r>
      <w:r w:rsidRPr="009D6565">
        <w:rPr>
          <w:rFonts w:asciiTheme="majorHAnsi" w:eastAsia="Times New Roman" w:hAnsiTheme="majorHAnsi" w:cs="Times New Roman"/>
          <w:lang w:eastAsia="es-AR"/>
        </w:rPr>
        <w:t xml:space="preserve"> passing new legal prohibitions. (</w:t>
      </w:r>
      <w:proofErr w:type="spellStart"/>
      <w:r w:rsidRPr="009D6565">
        <w:rPr>
          <w:rFonts w:asciiTheme="majorHAnsi" w:eastAsia="Times New Roman" w:hAnsiTheme="majorHAnsi" w:cs="Times New Roman"/>
          <w:lang w:eastAsia="es-AR"/>
        </w:rPr>
        <w:t>Overac</w:t>
      </w:r>
      <w:r w:rsidR="00C507A6" w:rsidRPr="009D6565">
        <w:rPr>
          <w:rFonts w:asciiTheme="majorHAnsi" w:eastAsia="Times New Roman" w:hAnsiTheme="majorHAnsi" w:cs="Times New Roman"/>
          <w:lang w:eastAsia="es-AR"/>
        </w:rPr>
        <w:t>k</w:t>
      </w:r>
      <w:r w:rsidR="00E03F76">
        <w:rPr>
          <w:rFonts w:asciiTheme="majorHAnsi" w:eastAsia="Times New Roman" w:hAnsiTheme="majorHAnsi" w:cs="Times New Roman"/>
          <w:lang w:eastAsia="es-AR"/>
        </w:rPr>
        <w:t>er</w:t>
      </w:r>
      <w:proofErr w:type="spellEnd"/>
      <w:r w:rsidRPr="009D6565">
        <w:rPr>
          <w:rFonts w:asciiTheme="majorHAnsi" w:eastAsia="Times New Roman" w:hAnsiTheme="majorHAnsi" w:cs="Times New Roman"/>
          <w:lang w:eastAsia="es-AR"/>
        </w:rPr>
        <w:t xml:space="preserve"> 1941)</w:t>
      </w:r>
    </w:p>
    <w:p w14:paraId="3929921E" w14:textId="503447F6" w:rsidR="00634DAD" w:rsidRPr="009D6565" w:rsidRDefault="008136B9" w:rsidP="004356D3">
      <w:pPr>
        <w:spacing w:after="120" w:line="360" w:lineRule="auto"/>
        <w:jc w:val="both"/>
        <w:rPr>
          <w:rFonts w:asciiTheme="majorHAnsi" w:hAnsiTheme="majorHAnsi"/>
        </w:rPr>
      </w:pPr>
      <w:r w:rsidRPr="009D6565">
        <w:rPr>
          <w:rFonts w:asciiTheme="majorHAnsi" w:hAnsiTheme="majorHAnsi"/>
        </w:rPr>
        <w:t xml:space="preserve">At the beginning of the </w:t>
      </w:r>
      <w:r w:rsidR="00C507A6" w:rsidRPr="009D6565">
        <w:rPr>
          <w:rFonts w:asciiTheme="majorHAnsi" w:hAnsiTheme="majorHAnsi"/>
        </w:rPr>
        <w:t>19</w:t>
      </w:r>
      <w:r w:rsidRPr="009D6565">
        <w:rPr>
          <w:rFonts w:asciiTheme="majorHAnsi" w:hAnsiTheme="majorHAnsi"/>
        </w:rPr>
        <w:t>60</w:t>
      </w:r>
      <w:r w:rsidR="00C507A6" w:rsidRPr="009D6565">
        <w:rPr>
          <w:rFonts w:asciiTheme="majorHAnsi" w:hAnsiTheme="majorHAnsi"/>
        </w:rPr>
        <w:t>s</w:t>
      </w:r>
      <w:r w:rsidRPr="009D6565">
        <w:rPr>
          <w:rFonts w:asciiTheme="majorHAnsi" w:hAnsiTheme="majorHAnsi"/>
        </w:rPr>
        <w:t xml:space="preserve">, in a </w:t>
      </w:r>
      <w:r w:rsidR="00C507A6" w:rsidRPr="009D6565">
        <w:rPr>
          <w:rFonts w:asciiTheme="majorHAnsi" w:hAnsiTheme="majorHAnsi"/>
        </w:rPr>
        <w:t>publication that</w:t>
      </w:r>
      <w:r w:rsidRPr="009D6565">
        <w:rPr>
          <w:rFonts w:asciiTheme="majorHAnsi" w:hAnsiTheme="majorHAnsi"/>
        </w:rPr>
        <w:t xml:space="preserve"> was </w:t>
      </w:r>
      <w:r w:rsidR="00C507A6" w:rsidRPr="009D6565">
        <w:rPr>
          <w:rFonts w:asciiTheme="majorHAnsi" w:hAnsiTheme="majorHAnsi"/>
        </w:rPr>
        <w:t>said</w:t>
      </w:r>
      <w:r w:rsidRPr="009D6565">
        <w:rPr>
          <w:rFonts w:asciiTheme="majorHAnsi" w:hAnsiTheme="majorHAnsi"/>
        </w:rPr>
        <w:t xml:space="preserve"> to be "the starting point of the new subject [party finance]" (</w:t>
      </w:r>
      <w:proofErr w:type="spellStart"/>
      <w:r w:rsidRPr="009D6565">
        <w:rPr>
          <w:rFonts w:asciiTheme="majorHAnsi" w:hAnsiTheme="majorHAnsi"/>
        </w:rPr>
        <w:t>Blondel</w:t>
      </w:r>
      <w:proofErr w:type="spellEnd"/>
      <w:r w:rsidRPr="009D6565">
        <w:rPr>
          <w:rFonts w:asciiTheme="majorHAnsi" w:hAnsiTheme="majorHAnsi"/>
        </w:rPr>
        <w:t xml:space="preserve"> 1970), Heidenheimer </w:t>
      </w:r>
      <w:r w:rsidR="00C507A6" w:rsidRPr="009D6565">
        <w:rPr>
          <w:rFonts w:asciiTheme="majorHAnsi" w:hAnsiTheme="majorHAnsi"/>
        </w:rPr>
        <w:t>went</w:t>
      </w:r>
      <w:r w:rsidRPr="009D6565">
        <w:rPr>
          <w:rFonts w:asciiTheme="majorHAnsi" w:hAnsiTheme="majorHAnsi"/>
        </w:rPr>
        <w:t xml:space="preserve"> a step </w:t>
      </w:r>
      <w:r w:rsidR="00286E81">
        <w:rPr>
          <w:rFonts w:asciiTheme="majorHAnsi" w:hAnsiTheme="majorHAnsi"/>
        </w:rPr>
        <w:t>further</w:t>
      </w:r>
      <w:r w:rsidRPr="009D6565">
        <w:rPr>
          <w:rFonts w:asciiTheme="majorHAnsi" w:hAnsiTheme="majorHAnsi"/>
        </w:rPr>
        <w:t xml:space="preserve"> in comparing political finance processes. After recognizing that a high quality comparative study </w:t>
      </w:r>
      <w:r w:rsidR="00286E81">
        <w:rPr>
          <w:rFonts w:asciiTheme="majorHAnsi" w:hAnsiTheme="majorHAnsi"/>
        </w:rPr>
        <w:t>on</w:t>
      </w:r>
      <w:r w:rsidRPr="009D6565">
        <w:rPr>
          <w:rFonts w:asciiTheme="majorHAnsi" w:hAnsiTheme="majorHAnsi"/>
        </w:rPr>
        <w:t xml:space="preserve"> the topic would require greater amounts of data and more unified co</w:t>
      </w:r>
      <w:r w:rsidR="00540B31">
        <w:rPr>
          <w:rFonts w:asciiTheme="majorHAnsi" w:hAnsiTheme="majorHAnsi"/>
        </w:rPr>
        <w:t xml:space="preserve">ncepts, he looked to develop a </w:t>
      </w:r>
      <w:r w:rsidRPr="009D6565">
        <w:rPr>
          <w:rFonts w:asciiTheme="majorHAnsi" w:hAnsiTheme="majorHAnsi"/>
        </w:rPr>
        <w:t>comparative evaluation of data and information. At that time, Heidenheimer observed two polar models in terms of party finance processes. The first built around mass p</w:t>
      </w:r>
      <w:r w:rsidR="00540B31">
        <w:rPr>
          <w:rFonts w:asciiTheme="majorHAnsi" w:hAnsiTheme="majorHAnsi"/>
        </w:rPr>
        <w:t>arties and based on membership</w:t>
      </w:r>
      <w:r w:rsidRPr="009D6565">
        <w:rPr>
          <w:rFonts w:asciiTheme="majorHAnsi" w:hAnsiTheme="majorHAnsi"/>
        </w:rPr>
        <w:t xml:space="preserve"> </w:t>
      </w:r>
      <w:r w:rsidR="00540B31" w:rsidRPr="009D6565">
        <w:rPr>
          <w:rFonts w:asciiTheme="majorHAnsi" w:hAnsiTheme="majorHAnsi"/>
        </w:rPr>
        <w:t>fees</w:t>
      </w:r>
      <w:r w:rsidRPr="009D6565">
        <w:rPr>
          <w:rFonts w:asciiTheme="majorHAnsi" w:hAnsiTheme="majorHAnsi"/>
        </w:rPr>
        <w:t xml:space="preserve">. The second concerning cadre party, </w:t>
      </w:r>
      <w:r w:rsidR="00C507A6" w:rsidRPr="009D6565">
        <w:rPr>
          <w:rFonts w:asciiTheme="majorHAnsi" w:hAnsiTheme="majorHAnsi"/>
        </w:rPr>
        <w:t>who’s</w:t>
      </w:r>
      <w:r w:rsidRPr="009D6565">
        <w:rPr>
          <w:rFonts w:asciiTheme="majorHAnsi" w:hAnsiTheme="majorHAnsi"/>
        </w:rPr>
        <w:t xml:space="preserve"> </w:t>
      </w:r>
      <w:r w:rsidR="00C507A6" w:rsidRPr="009D6565">
        <w:rPr>
          <w:rFonts w:asciiTheme="majorHAnsi" w:hAnsiTheme="majorHAnsi"/>
        </w:rPr>
        <w:t xml:space="preserve">financing </w:t>
      </w:r>
      <w:r w:rsidRPr="009D6565">
        <w:rPr>
          <w:rFonts w:asciiTheme="majorHAnsi" w:hAnsiTheme="majorHAnsi"/>
        </w:rPr>
        <w:t xml:space="preserve">relied upon the "whim of a few hidden large-scale contributors and ´interests´". </w:t>
      </w:r>
      <w:r w:rsidR="00634DAD" w:rsidRPr="009D6565">
        <w:rPr>
          <w:rFonts w:asciiTheme="majorHAnsi" w:hAnsiTheme="majorHAnsi"/>
        </w:rPr>
        <w:t>(Heidenheimer</w:t>
      </w:r>
      <w:r w:rsidR="00E03F76">
        <w:rPr>
          <w:rFonts w:asciiTheme="majorHAnsi" w:hAnsiTheme="majorHAnsi"/>
        </w:rPr>
        <w:t xml:space="preserve"> </w:t>
      </w:r>
      <w:r w:rsidR="00C507A6" w:rsidRPr="009D6565">
        <w:rPr>
          <w:rFonts w:asciiTheme="majorHAnsi" w:hAnsiTheme="majorHAnsi"/>
        </w:rPr>
        <w:t>1963</w:t>
      </w:r>
      <w:r w:rsidR="00634DAD" w:rsidRPr="009D6565">
        <w:rPr>
          <w:rFonts w:asciiTheme="majorHAnsi" w:hAnsiTheme="majorHAnsi"/>
        </w:rPr>
        <w:t>)</w:t>
      </w:r>
    </w:p>
    <w:p w14:paraId="0366E4AC" w14:textId="745A6C5E" w:rsidR="008136B9" w:rsidRPr="009D6565" w:rsidRDefault="00F50810" w:rsidP="004356D3">
      <w:pPr>
        <w:spacing w:after="120" w:line="360" w:lineRule="auto"/>
        <w:jc w:val="both"/>
        <w:rPr>
          <w:rFonts w:asciiTheme="majorHAnsi" w:hAnsiTheme="majorHAnsi"/>
        </w:rPr>
      </w:pPr>
      <w:r w:rsidRPr="009D6565">
        <w:rPr>
          <w:rFonts w:asciiTheme="majorHAnsi" w:hAnsiTheme="majorHAnsi"/>
        </w:rPr>
        <w:t>H</w:t>
      </w:r>
      <w:r w:rsidR="008136B9" w:rsidRPr="009D6565">
        <w:rPr>
          <w:rFonts w:asciiTheme="majorHAnsi" w:hAnsiTheme="majorHAnsi"/>
        </w:rPr>
        <w:t xml:space="preserve">e stated that in the </w:t>
      </w:r>
      <w:r w:rsidR="00C507A6" w:rsidRPr="009D6565">
        <w:rPr>
          <w:rFonts w:asciiTheme="majorHAnsi" w:hAnsiTheme="majorHAnsi"/>
        </w:rPr>
        <w:t>19</w:t>
      </w:r>
      <w:r w:rsidR="008136B9" w:rsidRPr="009D6565">
        <w:rPr>
          <w:rFonts w:asciiTheme="majorHAnsi" w:hAnsiTheme="majorHAnsi"/>
        </w:rPr>
        <w:t>60</w:t>
      </w:r>
      <w:r w:rsidR="00C507A6" w:rsidRPr="009D6565">
        <w:rPr>
          <w:rFonts w:asciiTheme="majorHAnsi" w:hAnsiTheme="majorHAnsi"/>
        </w:rPr>
        <w:t>s</w:t>
      </w:r>
      <w:r w:rsidR="008136B9" w:rsidRPr="009D6565">
        <w:rPr>
          <w:rFonts w:asciiTheme="majorHAnsi" w:hAnsiTheme="majorHAnsi"/>
        </w:rPr>
        <w:t xml:space="preserve"> most Western parties</w:t>
      </w:r>
      <w:r w:rsidR="00B657EC">
        <w:rPr>
          <w:rFonts w:asciiTheme="majorHAnsi" w:hAnsiTheme="majorHAnsi"/>
        </w:rPr>
        <w:t xml:space="preserve"> were turning into mass parties</w:t>
      </w:r>
      <w:r w:rsidR="008136B9" w:rsidRPr="009D6565">
        <w:rPr>
          <w:rFonts w:asciiTheme="majorHAnsi" w:hAnsiTheme="majorHAnsi"/>
        </w:rPr>
        <w:t xml:space="preserve"> and had started to diversify their sources of financial support, </w:t>
      </w:r>
      <w:r w:rsidR="00C507A6" w:rsidRPr="009D6565">
        <w:rPr>
          <w:rFonts w:asciiTheme="majorHAnsi" w:hAnsiTheme="majorHAnsi"/>
        </w:rPr>
        <w:t>affecting</w:t>
      </w:r>
      <w:r w:rsidR="008136B9" w:rsidRPr="009D6565">
        <w:rPr>
          <w:rFonts w:asciiTheme="majorHAnsi" w:hAnsiTheme="majorHAnsi"/>
        </w:rPr>
        <w:t xml:space="preserve"> financing patterns.</w:t>
      </w:r>
      <w:r w:rsidR="00634DAD" w:rsidRPr="009D6565">
        <w:rPr>
          <w:rFonts w:asciiTheme="majorHAnsi" w:hAnsiTheme="majorHAnsi"/>
        </w:rPr>
        <w:t xml:space="preserve"> </w:t>
      </w:r>
      <w:r w:rsidR="008136B9" w:rsidRPr="009D6565">
        <w:rPr>
          <w:rFonts w:asciiTheme="majorHAnsi" w:hAnsiTheme="majorHAnsi"/>
        </w:rPr>
        <w:t xml:space="preserve">Indeed, throughout his work, Heidenheimer compared </w:t>
      </w:r>
      <w:r w:rsidR="00286E81">
        <w:rPr>
          <w:rFonts w:asciiTheme="majorHAnsi" w:hAnsiTheme="majorHAnsi"/>
        </w:rPr>
        <w:t xml:space="preserve">party finance processes </w:t>
      </w:r>
      <w:r w:rsidR="008136B9" w:rsidRPr="009D6565">
        <w:rPr>
          <w:rFonts w:asciiTheme="majorHAnsi" w:hAnsiTheme="majorHAnsi"/>
        </w:rPr>
        <w:t xml:space="preserve">to </w:t>
      </w:r>
      <w:r w:rsidR="00286E81">
        <w:rPr>
          <w:rFonts w:asciiTheme="majorHAnsi" w:hAnsiTheme="majorHAnsi"/>
        </w:rPr>
        <w:t>identify</w:t>
      </w:r>
      <w:r w:rsidR="008136B9" w:rsidRPr="009D6565">
        <w:rPr>
          <w:rFonts w:asciiTheme="majorHAnsi" w:hAnsiTheme="majorHAnsi"/>
        </w:rPr>
        <w:t xml:space="preserve"> the </w:t>
      </w:r>
      <w:r w:rsidR="008136B9" w:rsidRPr="009D6565">
        <w:rPr>
          <w:rFonts w:asciiTheme="majorHAnsi" w:hAnsiTheme="majorHAnsi"/>
        </w:rPr>
        <w:lastRenderedPageBreak/>
        <w:t>existence of a historical evolution. He touched upon the issue of regulation within this realm, but only</w:t>
      </w:r>
      <w:r w:rsidR="00731A78" w:rsidRPr="009D6565">
        <w:rPr>
          <w:rFonts w:asciiTheme="majorHAnsi" w:hAnsiTheme="majorHAnsi"/>
        </w:rPr>
        <w:t xml:space="preserve"> accessorily. H</w:t>
      </w:r>
      <w:r w:rsidR="008136B9" w:rsidRPr="009D6565">
        <w:rPr>
          <w:rFonts w:asciiTheme="majorHAnsi" w:hAnsiTheme="majorHAnsi"/>
        </w:rPr>
        <w:t xml:space="preserve">e observed that only a small amount of countries tried to prohibit corporate political donations like the US. Indeed, Heidenheimer concluded that there were tax laws </w:t>
      </w:r>
      <w:r w:rsidR="00992358" w:rsidRPr="009D6565">
        <w:rPr>
          <w:rFonts w:asciiTheme="majorHAnsi" w:hAnsiTheme="majorHAnsi"/>
        </w:rPr>
        <w:t>on</w:t>
      </w:r>
      <w:r w:rsidR="008136B9" w:rsidRPr="009D6565">
        <w:rPr>
          <w:rFonts w:asciiTheme="majorHAnsi" w:hAnsiTheme="majorHAnsi"/>
        </w:rPr>
        <w:t xml:space="preserve"> different </w:t>
      </w:r>
      <w:r w:rsidR="00992358" w:rsidRPr="009D6565">
        <w:rPr>
          <w:rFonts w:asciiTheme="majorHAnsi" w:hAnsiTheme="majorHAnsi"/>
        </w:rPr>
        <w:t xml:space="preserve">countries that </w:t>
      </w:r>
      <w:r w:rsidR="008136B9" w:rsidRPr="009D6565">
        <w:rPr>
          <w:rFonts w:asciiTheme="majorHAnsi" w:hAnsiTheme="majorHAnsi"/>
        </w:rPr>
        <w:t>had considerable influence</w:t>
      </w:r>
      <w:r w:rsidR="00992358" w:rsidRPr="009D6565">
        <w:rPr>
          <w:rFonts w:asciiTheme="majorHAnsi" w:hAnsiTheme="majorHAnsi"/>
        </w:rPr>
        <w:t xml:space="preserve"> on the </w:t>
      </w:r>
      <w:r w:rsidR="004B6224">
        <w:rPr>
          <w:rFonts w:asciiTheme="majorHAnsi" w:hAnsiTheme="majorHAnsi"/>
        </w:rPr>
        <w:t>matter</w:t>
      </w:r>
      <w:r w:rsidR="008136B9" w:rsidRPr="009D6565">
        <w:rPr>
          <w:rFonts w:asciiTheme="majorHAnsi" w:hAnsiTheme="majorHAnsi"/>
        </w:rPr>
        <w:t>. However, he admitted that the application of regulations deserved much more detailed studies on a comparative level.</w:t>
      </w:r>
      <w:r w:rsidR="00634DAD" w:rsidRPr="009D6565">
        <w:rPr>
          <w:rFonts w:asciiTheme="majorHAnsi" w:hAnsiTheme="majorHAnsi"/>
        </w:rPr>
        <w:t xml:space="preserve"> (Heidenheimer</w:t>
      </w:r>
      <w:r w:rsidR="00C507A6" w:rsidRPr="009D6565">
        <w:rPr>
          <w:rFonts w:asciiTheme="majorHAnsi" w:hAnsiTheme="majorHAnsi"/>
        </w:rPr>
        <w:t xml:space="preserve"> 1963</w:t>
      </w:r>
      <w:r w:rsidR="00634DAD" w:rsidRPr="009D6565">
        <w:rPr>
          <w:rFonts w:asciiTheme="majorHAnsi" w:hAnsiTheme="majorHAnsi"/>
        </w:rPr>
        <w:t>)</w:t>
      </w:r>
    </w:p>
    <w:p w14:paraId="4C3CBCEB" w14:textId="4FB88E29" w:rsidR="00634DAD" w:rsidRPr="009D6565" w:rsidRDefault="00F66923" w:rsidP="004356D3">
      <w:pPr>
        <w:spacing w:after="120" w:line="360" w:lineRule="auto"/>
        <w:jc w:val="both"/>
        <w:rPr>
          <w:rFonts w:asciiTheme="majorHAnsi" w:hAnsiTheme="majorHAnsi"/>
        </w:rPr>
      </w:pPr>
      <w:r w:rsidRPr="009D6565">
        <w:rPr>
          <w:rFonts w:asciiTheme="majorHAnsi" w:hAnsiTheme="majorHAnsi"/>
        </w:rPr>
        <w:t xml:space="preserve">Over the </w:t>
      </w:r>
      <w:r w:rsidR="006F6A66" w:rsidRPr="009D6565">
        <w:rPr>
          <w:rFonts w:asciiTheme="majorHAnsi" w:hAnsiTheme="majorHAnsi"/>
        </w:rPr>
        <w:t>1960s</w:t>
      </w:r>
      <w:r w:rsidRPr="009D6565">
        <w:rPr>
          <w:rFonts w:asciiTheme="majorHAnsi" w:hAnsiTheme="majorHAnsi"/>
        </w:rPr>
        <w:t xml:space="preserve"> some scholars observed a growing tendency among Western countries regarding party finance. </w:t>
      </w:r>
      <w:r w:rsidR="006F6A66" w:rsidRPr="009D6565">
        <w:rPr>
          <w:rFonts w:asciiTheme="majorHAnsi" w:hAnsiTheme="majorHAnsi"/>
        </w:rPr>
        <w:t>T</w:t>
      </w:r>
      <w:r w:rsidRPr="009D6565">
        <w:rPr>
          <w:rFonts w:asciiTheme="majorHAnsi" w:hAnsiTheme="majorHAnsi"/>
        </w:rPr>
        <w:t>hey saw that in a number of countries, political parties were abandoning their traditional sources of income from the 19</w:t>
      </w:r>
      <w:r w:rsidRPr="009D6565">
        <w:rPr>
          <w:rFonts w:asciiTheme="majorHAnsi" w:hAnsiTheme="majorHAnsi"/>
          <w:vertAlign w:val="superscript"/>
        </w:rPr>
        <w:t>th</w:t>
      </w:r>
      <w:r w:rsidRPr="009D6565">
        <w:rPr>
          <w:rFonts w:asciiTheme="majorHAnsi" w:hAnsiTheme="majorHAnsi"/>
        </w:rPr>
        <w:t xml:space="preserve"> and 20</w:t>
      </w:r>
      <w:r w:rsidRPr="009D6565">
        <w:rPr>
          <w:rFonts w:asciiTheme="majorHAnsi" w:hAnsiTheme="majorHAnsi"/>
          <w:vertAlign w:val="superscript"/>
        </w:rPr>
        <w:t>th</w:t>
      </w:r>
      <w:r w:rsidRPr="009D6565">
        <w:rPr>
          <w:rFonts w:asciiTheme="majorHAnsi" w:hAnsiTheme="majorHAnsi"/>
        </w:rPr>
        <w:t xml:space="preserve"> centuries and </w:t>
      </w:r>
      <w:r w:rsidR="00B657EC">
        <w:rPr>
          <w:rFonts w:asciiTheme="majorHAnsi" w:hAnsiTheme="majorHAnsi"/>
        </w:rPr>
        <w:t>changed</w:t>
      </w:r>
      <w:r w:rsidRPr="009D6565">
        <w:rPr>
          <w:rFonts w:asciiTheme="majorHAnsi" w:hAnsiTheme="majorHAnsi"/>
        </w:rPr>
        <w:t xml:space="preserve"> to</w:t>
      </w:r>
      <w:r w:rsidR="00246E1F" w:rsidRPr="009D6565">
        <w:rPr>
          <w:rFonts w:asciiTheme="majorHAnsi" w:hAnsiTheme="majorHAnsi"/>
        </w:rPr>
        <w:t>wards</w:t>
      </w:r>
      <w:r w:rsidRPr="009D6565">
        <w:rPr>
          <w:rFonts w:asciiTheme="majorHAnsi" w:hAnsiTheme="majorHAnsi"/>
        </w:rPr>
        <w:t xml:space="preserve"> </w:t>
      </w:r>
      <w:r w:rsidR="00246E1F" w:rsidRPr="009D6565">
        <w:rPr>
          <w:rFonts w:asciiTheme="majorHAnsi" w:hAnsiTheme="majorHAnsi"/>
        </w:rPr>
        <w:t xml:space="preserve">a </w:t>
      </w:r>
      <w:r w:rsidRPr="009D6565">
        <w:rPr>
          <w:rFonts w:asciiTheme="majorHAnsi" w:hAnsiTheme="majorHAnsi"/>
        </w:rPr>
        <w:t>public subsidized system. (</w:t>
      </w:r>
      <w:proofErr w:type="spellStart"/>
      <w:r w:rsidRPr="009D6565">
        <w:rPr>
          <w:rFonts w:asciiTheme="majorHAnsi" w:hAnsiTheme="majorHAnsi"/>
        </w:rPr>
        <w:t>Blondel</w:t>
      </w:r>
      <w:proofErr w:type="spellEnd"/>
      <w:r w:rsidRPr="009D6565">
        <w:rPr>
          <w:rFonts w:asciiTheme="majorHAnsi" w:hAnsiTheme="majorHAnsi"/>
        </w:rPr>
        <w:t xml:space="preserve"> 1970</w:t>
      </w:r>
      <w:r w:rsidR="00F50BA1" w:rsidRPr="009D6565">
        <w:rPr>
          <w:rFonts w:asciiTheme="majorHAnsi" w:hAnsiTheme="majorHAnsi"/>
        </w:rPr>
        <w:t>, preface</w:t>
      </w:r>
      <w:r w:rsidRPr="009D6565">
        <w:rPr>
          <w:rFonts w:asciiTheme="majorHAnsi" w:hAnsiTheme="majorHAnsi"/>
        </w:rPr>
        <w:t xml:space="preserve">) Concerned about this phenomenon, </w:t>
      </w:r>
      <w:r w:rsidR="004B6224">
        <w:rPr>
          <w:rFonts w:asciiTheme="majorHAnsi" w:hAnsiTheme="majorHAnsi"/>
        </w:rPr>
        <w:t>they</w:t>
      </w:r>
      <w:r w:rsidR="00E56CFC" w:rsidRPr="009D6565">
        <w:rPr>
          <w:rFonts w:asciiTheme="majorHAnsi" w:hAnsiTheme="majorHAnsi"/>
        </w:rPr>
        <w:t xml:space="preserve"> </w:t>
      </w:r>
      <w:r w:rsidR="004B6224">
        <w:rPr>
          <w:rFonts w:asciiTheme="majorHAnsi" w:hAnsiTheme="majorHAnsi"/>
        </w:rPr>
        <w:t>analysed</w:t>
      </w:r>
      <w:r w:rsidR="004E5CC0" w:rsidRPr="009D6565">
        <w:rPr>
          <w:rFonts w:asciiTheme="majorHAnsi" w:hAnsiTheme="majorHAnsi"/>
        </w:rPr>
        <w:t xml:space="preserve"> the importance and </w:t>
      </w:r>
      <w:r w:rsidR="00E36FA8" w:rsidRPr="009D6565">
        <w:rPr>
          <w:rFonts w:asciiTheme="majorHAnsi" w:hAnsiTheme="majorHAnsi"/>
        </w:rPr>
        <w:t>effectiveness</w:t>
      </w:r>
      <w:r w:rsidR="004E5CC0" w:rsidRPr="009D6565">
        <w:rPr>
          <w:rFonts w:asciiTheme="majorHAnsi" w:hAnsiTheme="majorHAnsi"/>
        </w:rPr>
        <w:t xml:space="preserve"> of </w:t>
      </w:r>
      <w:r w:rsidR="00540B31">
        <w:rPr>
          <w:rFonts w:asciiTheme="majorHAnsi" w:hAnsiTheme="majorHAnsi"/>
        </w:rPr>
        <w:t>political</w:t>
      </w:r>
      <w:r w:rsidR="004E5CC0" w:rsidRPr="009D6565">
        <w:rPr>
          <w:rFonts w:asciiTheme="majorHAnsi" w:hAnsiTheme="majorHAnsi"/>
        </w:rPr>
        <w:t xml:space="preserve"> finance over electoral results, mainly </w:t>
      </w:r>
      <w:r w:rsidR="00246E1F" w:rsidRPr="009D6565">
        <w:rPr>
          <w:rFonts w:asciiTheme="majorHAnsi" w:hAnsiTheme="majorHAnsi"/>
        </w:rPr>
        <w:t xml:space="preserve">focusing </w:t>
      </w:r>
      <w:r w:rsidR="004E5CC0" w:rsidRPr="009D6565">
        <w:rPr>
          <w:rFonts w:asciiTheme="majorHAnsi" w:hAnsiTheme="majorHAnsi"/>
        </w:rPr>
        <w:t>on the relationship between economic and political power</w:t>
      </w:r>
      <w:r w:rsidR="00C363D1" w:rsidRPr="009D6565">
        <w:rPr>
          <w:rFonts w:asciiTheme="majorHAnsi" w:hAnsiTheme="majorHAnsi"/>
        </w:rPr>
        <w:t>s</w:t>
      </w:r>
      <w:r w:rsidR="004E5CC0" w:rsidRPr="009D6565">
        <w:rPr>
          <w:rFonts w:asciiTheme="majorHAnsi" w:hAnsiTheme="majorHAnsi"/>
        </w:rPr>
        <w:t>.</w:t>
      </w:r>
      <w:r w:rsidR="00E56CFC" w:rsidRPr="009D6565">
        <w:rPr>
          <w:rFonts w:asciiTheme="majorHAnsi" w:hAnsiTheme="majorHAnsi"/>
        </w:rPr>
        <w:t xml:space="preserve"> C</w:t>
      </w:r>
      <w:r w:rsidR="00C363D1" w:rsidRPr="009D6565">
        <w:rPr>
          <w:rFonts w:asciiTheme="majorHAnsi" w:hAnsiTheme="majorHAnsi"/>
        </w:rPr>
        <w:t xml:space="preserve">onsequently, they went into the realm of party finance regulation. </w:t>
      </w:r>
      <w:r w:rsidR="00E03F76">
        <w:rPr>
          <w:rFonts w:asciiTheme="majorHAnsi" w:hAnsiTheme="majorHAnsi"/>
        </w:rPr>
        <w:t>(Heidenheimer</w:t>
      </w:r>
      <w:r w:rsidR="00634DAD" w:rsidRPr="009D6565">
        <w:rPr>
          <w:rFonts w:asciiTheme="majorHAnsi" w:hAnsiTheme="majorHAnsi"/>
        </w:rPr>
        <w:t xml:space="preserve"> 1970)</w:t>
      </w:r>
    </w:p>
    <w:p w14:paraId="145334E1" w14:textId="5755CA4D" w:rsidR="00E56CFC" w:rsidRPr="009D6565" w:rsidRDefault="00B657EC" w:rsidP="004356D3">
      <w:pPr>
        <w:spacing w:after="120" w:line="360" w:lineRule="auto"/>
        <w:jc w:val="both"/>
        <w:rPr>
          <w:rFonts w:asciiTheme="majorHAnsi" w:hAnsiTheme="majorHAnsi"/>
        </w:rPr>
      </w:pPr>
      <w:r w:rsidRPr="009D6565">
        <w:rPr>
          <w:rFonts w:asciiTheme="majorHAnsi" w:hAnsiTheme="majorHAnsi"/>
        </w:rPr>
        <w:t>Taking into account Max Weber´s assertion about how party finance defines the way in which influence spreads over the political system</w:t>
      </w:r>
      <w:r>
        <w:rPr>
          <w:rFonts w:asciiTheme="majorHAnsi" w:hAnsiTheme="majorHAnsi"/>
        </w:rPr>
        <w:t>,</w:t>
      </w:r>
      <w:r w:rsidRPr="009D6565">
        <w:rPr>
          <w:rFonts w:asciiTheme="majorHAnsi" w:hAnsiTheme="majorHAnsi"/>
        </w:rPr>
        <w:t xml:space="preserve"> </w:t>
      </w:r>
      <w:r w:rsidR="00E36FA8" w:rsidRPr="009D6565">
        <w:rPr>
          <w:rFonts w:asciiTheme="majorHAnsi" w:hAnsiTheme="majorHAnsi"/>
        </w:rPr>
        <w:t xml:space="preserve">Heidenheimer studied the different practices and experiences related to the rising spending and controlling of political funds. </w:t>
      </w:r>
      <w:r w:rsidR="004B6224">
        <w:rPr>
          <w:rFonts w:asciiTheme="majorHAnsi" w:hAnsiTheme="majorHAnsi"/>
        </w:rPr>
        <w:t>T</w:t>
      </w:r>
      <w:r w:rsidR="00C363D1" w:rsidRPr="009D6565">
        <w:rPr>
          <w:rFonts w:asciiTheme="majorHAnsi" w:hAnsiTheme="majorHAnsi"/>
        </w:rPr>
        <w:t xml:space="preserve">he scholar </w:t>
      </w:r>
      <w:r w:rsidR="004B6224">
        <w:rPr>
          <w:rFonts w:asciiTheme="majorHAnsi" w:hAnsiTheme="majorHAnsi"/>
        </w:rPr>
        <w:t>studied</w:t>
      </w:r>
      <w:r w:rsidR="00881C4B" w:rsidRPr="009D6565">
        <w:rPr>
          <w:rFonts w:asciiTheme="majorHAnsi" w:hAnsiTheme="majorHAnsi"/>
        </w:rPr>
        <w:t xml:space="preserve"> different regulations related to c</w:t>
      </w:r>
      <w:r w:rsidR="004B6224">
        <w:rPr>
          <w:rFonts w:asciiTheme="majorHAnsi" w:hAnsiTheme="majorHAnsi"/>
        </w:rPr>
        <w:t>ampaign expenditures,</w:t>
      </w:r>
      <w:r w:rsidR="00881C4B" w:rsidRPr="009D6565">
        <w:rPr>
          <w:rFonts w:asciiTheme="majorHAnsi" w:hAnsiTheme="majorHAnsi"/>
        </w:rPr>
        <w:t xml:space="preserve"> like spending limits and expenditures reporting requirements.</w:t>
      </w:r>
      <w:r w:rsidR="00E03F76">
        <w:rPr>
          <w:rFonts w:asciiTheme="majorHAnsi" w:hAnsiTheme="majorHAnsi"/>
        </w:rPr>
        <w:t xml:space="preserve"> (Heidenheimer</w:t>
      </w:r>
      <w:r w:rsidR="00634DAD" w:rsidRPr="009D6565">
        <w:rPr>
          <w:rFonts w:asciiTheme="majorHAnsi" w:hAnsiTheme="majorHAnsi"/>
        </w:rPr>
        <w:t xml:space="preserve"> 1970) </w:t>
      </w:r>
    </w:p>
    <w:p w14:paraId="0CE4ADDF" w14:textId="047F8808" w:rsidR="00103FD7" w:rsidRPr="009D6565" w:rsidRDefault="00881C4B" w:rsidP="004356D3">
      <w:pPr>
        <w:spacing w:after="120" w:line="360" w:lineRule="auto"/>
        <w:jc w:val="both"/>
        <w:rPr>
          <w:rFonts w:asciiTheme="majorHAnsi" w:hAnsiTheme="majorHAnsi"/>
        </w:rPr>
      </w:pPr>
      <w:r w:rsidRPr="009D6565">
        <w:rPr>
          <w:rFonts w:asciiTheme="majorHAnsi" w:hAnsiTheme="majorHAnsi"/>
        </w:rPr>
        <w:t xml:space="preserve">Moreover, he </w:t>
      </w:r>
      <w:r w:rsidR="00C363D1" w:rsidRPr="009D6565">
        <w:rPr>
          <w:rFonts w:asciiTheme="majorHAnsi" w:hAnsiTheme="majorHAnsi"/>
        </w:rPr>
        <w:t>underlined</w:t>
      </w:r>
      <w:r w:rsidRPr="009D6565">
        <w:rPr>
          <w:rFonts w:asciiTheme="majorHAnsi" w:hAnsiTheme="majorHAnsi"/>
        </w:rPr>
        <w:t xml:space="preserve"> </w:t>
      </w:r>
      <w:r w:rsidR="00246E1F" w:rsidRPr="009D6565">
        <w:rPr>
          <w:rFonts w:asciiTheme="majorHAnsi" w:hAnsiTheme="majorHAnsi"/>
        </w:rPr>
        <w:t xml:space="preserve">the </w:t>
      </w:r>
      <w:r w:rsidRPr="009D6565">
        <w:rPr>
          <w:rFonts w:asciiTheme="majorHAnsi" w:hAnsiTheme="majorHAnsi"/>
        </w:rPr>
        <w:t>political discussi</w:t>
      </w:r>
      <w:r w:rsidR="00B657EC">
        <w:rPr>
          <w:rFonts w:asciiTheme="majorHAnsi" w:hAnsiTheme="majorHAnsi"/>
        </w:rPr>
        <w:t>o</w:t>
      </w:r>
      <w:r w:rsidR="004B6224">
        <w:rPr>
          <w:rFonts w:asciiTheme="majorHAnsi" w:hAnsiTheme="majorHAnsi"/>
        </w:rPr>
        <w:t>n about Parties Law in Germany, s</w:t>
      </w:r>
      <w:r w:rsidR="00B657EC">
        <w:rPr>
          <w:rFonts w:asciiTheme="majorHAnsi" w:hAnsiTheme="majorHAnsi"/>
        </w:rPr>
        <w:t>pecifically,</w:t>
      </w:r>
      <w:r w:rsidRPr="009D6565">
        <w:rPr>
          <w:rFonts w:asciiTheme="majorHAnsi" w:hAnsiTheme="majorHAnsi"/>
        </w:rPr>
        <w:t xml:space="preserve"> </w:t>
      </w:r>
      <w:r w:rsidR="004B6224">
        <w:rPr>
          <w:rFonts w:asciiTheme="majorHAnsi" w:hAnsiTheme="majorHAnsi"/>
        </w:rPr>
        <w:t xml:space="preserve">the critique of the </w:t>
      </w:r>
      <w:r w:rsidR="00B657EC">
        <w:rPr>
          <w:rFonts w:asciiTheme="majorHAnsi" w:hAnsiTheme="majorHAnsi"/>
        </w:rPr>
        <w:t>proposal</w:t>
      </w:r>
      <w:r w:rsidR="00C363D1" w:rsidRPr="009D6565">
        <w:rPr>
          <w:rFonts w:asciiTheme="majorHAnsi" w:hAnsiTheme="majorHAnsi"/>
        </w:rPr>
        <w:t xml:space="preserve"> of </w:t>
      </w:r>
      <w:r w:rsidR="00246E1F" w:rsidRPr="009D6565">
        <w:rPr>
          <w:rFonts w:asciiTheme="majorHAnsi" w:hAnsiTheme="majorHAnsi"/>
        </w:rPr>
        <w:t xml:space="preserve">prohibiting </w:t>
      </w:r>
      <w:r w:rsidRPr="009D6565">
        <w:rPr>
          <w:rFonts w:asciiTheme="majorHAnsi" w:hAnsiTheme="majorHAnsi"/>
        </w:rPr>
        <w:t>corporate donations to parties and candidates</w:t>
      </w:r>
      <w:r w:rsidR="00C363D1" w:rsidRPr="009D6565">
        <w:rPr>
          <w:rFonts w:asciiTheme="majorHAnsi" w:hAnsiTheme="majorHAnsi"/>
        </w:rPr>
        <w:t xml:space="preserve"> </w:t>
      </w:r>
      <w:r w:rsidR="00B657EC">
        <w:rPr>
          <w:rFonts w:asciiTheme="majorHAnsi" w:hAnsiTheme="majorHAnsi"/>
        </w:rPr>
        <w:t>on the basis of the American experience</w:t>
      </w:r>
      <w:r w:rsidRPr="009D6565">
        <w:rPr>
          <w:rFonts w:asciiTheme="majorHAnsi" w:hAnsiTheme="majorHAnsi"/>
        </w:rPr>
        <w:t xml:space="preserve">, which proved </w:t>
      </w:r>
      <w:r w:rsidR="004B6224">
        <w:rPr>
          <w:rFonts w:asciiTheme="majorHAnsi" w:hAnsiTheme="majorHAnsi"/>
        </w:rPr>
        <w:t>such</w:t>
      </w:r>
      <w:r w:rsidRPr="009D6565">
        <w:rPr>
          <w:rFonts w:asciiTheme="majorHAnsi" w:hAnsiTheme="majorHAnsi"/>
        </w:rPr>
        <w:t xml:space="preserve"> </w:t>
      </w:r>
      <w:r w:rsidR="004B6224">
        <w:rPr>
          <w:rFonts w:asciiTheme="majorHAnsi" w:hAnsiTheme="majorHAnsi"/>
        </w:rPr>
        <w:t>these rules</w:t>
      </w:r>
      <w:r w:rsidRPr="009D6565">
        <w:rPr>
          <w:rFonts w:asciiTheme="majorHAnsi" w:hAnsiTheme="majorHAnsi"/>
        </w:rPr>
        <w:t xml:space="preserve"> could be easily circumvented. </w:t>
      </w:r>
      <w:r w:rsidR="00C363D1" w:rsidRPr="009D6565">
        <w:rPr>
          <w:rFonts w:asciiTheme="majorHAnsi" w:hAnsiTheme="majorHAnsi"/>
        </w:rPr>
        <w:t>Nevertheless, Heidenheimer observed a high correlation between the</w:t>
      </w:r>
      <w:r w:rsidR="0059327F" w:rsidRPr="009D6565">
        <w:rPr>
          <w:rFonts w:asciiTheme="majorHAnsi" w:hAnsiTheme="majorHAnsi"/>
        </w:rPr>
        <w:t xml:space="preserve"> enforcement level of</w:t>
      </w:r>
      <w:r w:rsidR="00C363D1" w:rsidRPr="009D6565">
        <w:rPr>
          <w:rFonts w:asciiTheme="majorHAnsi" w:hAnsiTheme="majorHAnsi"/>
        </w:rPr>
        <w:t xml:space="preserve"> expenditures </w:t>
      </w:r>
      <w:r w:rsidR="0059327F" w:rsidRPr="009D6565">
        <w:rPr>
          <w:rFonts w:asciiTheme="majorHAnsi" w:hAnsiTheme="majorHAnsi"/>
        </w:rPr>
        <w:t xml:space="preserve">disclosure and the degree of public access to that information. </w:t>
      </w:r>
      <w:r w:rsidRPr="009D6565">
        <w:rPr>
          <w:rFonts w:asciiTheme="majorHAnsi" w:hAnsiTheme="majorHAnsi"/>
        </w:rPr>
        <w:t>(</w:t>
      </w:r>
      <w:r w:rsidR="00E03F76">
        <w:rPr>
          <w:rFonts w:asciiTheme="majorHAnsi" w:hAnsiTheme="majorHAnsi"/>
        </w:rPr>
        <w:t>Heidenheimer</w:t>
      </w:r>
      <w:r w:rsidR="00C363D1" w:rsidRPr="009D6565">
        <w:rPr>
          <w:rFonts w:asciiTheme="majorHAnsi" w:hAnsiTheme="majorHAnsi"/>
        </w:rPr>
        <w:t xml:space="preserve"> 1970)</w:t>
      </w:r>
      <w:r w:rsidRPr="009D6565">
        <w:rPr>
          <w:rFonts w:asciiTheme="majorHAnsi" w:hAnsiTheme="majorHAnsi"/>
        </w:rPr>
        <w:t xml:space="preserve">  </w:t>
      </w:r>
      <w:r w:rsidR="004E5CC0" w:rsidRPr="009D6565">
        <w:rPr>
          <w:rFonts w:asciiTheme="majorHAnsi" w:hAnsiTheme="majorHAnsi"/>
        </w:rPr>
        <w:t xml:space="preserve">  </w:t>
      </w:r>
    </w:p>
    <w:p w14:paraId="5ACFBA1D" w14:textId="24D62E4C" w:rsidR="005B5696" w:rsidRPr="009D6565" w:rsidRDefault="0074103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In the 21th century, still interested in the </w:t>
      </w:r>
      <w:r w:rsidR="00246E1F" w:rsidRPr="009D6565">
        <w:rPr>
          <w:rFonts w:asciiTheme="majorHAnsi" w:eastAsia="Times New Roman" w:hAnsiTheme="majorHAnsi" w:cs="Times New Roman"/>
          <w:lang w:eastAsia="es-AR"/>
        </w:rPr>
        <w:t>structure</w:t>
      </w:r>
      <w:r w:rsidRPr="009D6565">
        <w:rPr>
          <w:rFonts w:asciiTheme="majorHAnsi" w:eastAsia="Times New Roman" w:hAnsiTheme="majorHAnsi" w:cs="Times New Roman"/>
          <w:lang w:eastAsia="es-AR"/>
        </w:rPr>
        <w:t xml:space="preserve"> of modern mass parties, Heidenheimer turned his focus over </w:t>
      </w:r>
      <w:r w:rsidR="00246E1F" w:rsidRPr="009D6565">
        <w:rPr>
          <w:rFonts w:asciiTheme="majorHAnsi" w:eastAsia="Times New Roman" w:hAnsiTheme="majorHAnsi" w:cs="Times New Roman"/>
          <w:lang w:eastAsia="es-AR"/>
        </w:rPr>
        <w:t xml:space="preserve">to </w:t>
      </w:r>
      <w:r w:rsidRPr="009D6565">
        <w:rPr>
          <w:rFonts w:asciiTheme="majorHAnsi" w:eastAsia="Times New Roman" w:hAnsiTheme="majorHAnsi" w:cs="Times New Roman"/>
          <w:lang w:eastAsia="es-AR"/>
        </w:rPr>
        <w:t xml:space="preserve">the relationship between </w:t>
      </w:r>
      <w:r w:rsidR="002A0718" w:rsidRPr="009D6565">
        <w:rPr>
          <w:rFonts w:asciiTheme="majorHAnsi" w:eastAsia="Times New Roman" w:hAnsiTheme="majorHAnsi" w:cs="Times New Roman"/>
          <w:lang w:eastAsia="es-AR"/>
        </w:rPr>
        <w:t xml:space="preserve">party finance and political corruption. He </w:t>
      </w:r>
      <w:r w:rsidR="00A46C7B">
        <w:rPr>
          <w:rFonts w:asciiTheme="majorHAnsi" w:eastAsia="Times New Roman" w:hAnsiTheme="majorHAnsi" w:cs="Times New Roman"/>
          <w:lang w:eastAsia="es-AR"/>
        </w:rPr>
        <w:t>argues</w:t>
      </w:r>
      <w:r w:rsidR="00246E1F" w:rsidRPr="009D6565">
        <w:rPr>
          <w:rFonts w:asciiTheme="majorHAnsi" w:eastAsia="Times New Roman" w:hAnsiTheme="majorHAnsi" w:cs="Times New Roman"/>
          <w:lang w:eastAsia="es-AR"/>
        </w:rPr>
        <w:t xml:space="preserve"> </w:t>
      </w:r>
      <w:r w:rsidR="002A0718" w:rsidRPr="009D6565">
        <w:rPr>
          <w:rFonts w:asciiTheme="majorHAnsi" w:eastAsia="Times New Roman" w:hAnsiTheme="majorHAnsi" w:cs="Times New Roman"/>
          <w:lang w:eastAsia="es-AR"/>
        </w:rPr>
        <w:t xml:space="preserve">that despite the creation of the Party Finance and Political Corruption of the </w:t>
      </w:r>
      <w:r w:rsidR="00246E1F" w:rsidRPr="009D6565">
        <w:rPr>
          <w:rFonts w:asciiTheme="majorHAnsi" w:eastAsia="Times New Roman" w:hAnsiTheme="majorHAnsi" w:cs="Times New Roman"/>
          <w:lang w:eastAsia="es-AR"/>
        </w:rPr>
        <w:t>International</w:t>
      </w:r>
      <w:r w:rsidR="002A0718" w:rsidRPr="009D6565">
        <w:rPr>
          <w:rFonts w:asciiTheme="majorHAnsi" w:eastAsia="Times New Roman" w:hAnsiTheme="majorHAnsi" w:cs="Times New Roman"/>
          <w:lang w:eastAsia="es-AR"/>
        </w:rPr>
        <w:t xml:space="preserve"> Political </w:t>
      </w:r>
      <w:r w:rsidR="00246E1F" w:rsidRPr="009D6565">
        <w:rPr>
          <w:rFonts w:asciiTheme="majorHAnsi" w:eastAsia="Times New Roman" w:hAnsiTheme="majorHAnsi" w:cs="Times New Roman"/>
          <w:lang w:eastAsia="es-AR"/>
        </w:rPr>
        <w:t>Science</w:t>
      </w:r>
      <w:r w:rsidR="002A0718" w:rsidRPr="009D6565">
        <w:rPr>
          <w:rFonts w:asciiTheme="majorHAnsi" w:eastAsia="Times New Roman" w:hAnsiTheme="majorHAnsi" w:cs="Times New Roman"/>
          <w:lang w:eastAsia="es-AR"/>
        </w:rPr>
        <w:t xml:space="preserve"> Association </w:t>
      </w:r>
      <w:r w:rsidR="00246E1F" w:rsidRPr="009D6565">
        <w:rPr>
          <w:rFonts w:asciiTheme="majorHAnsi" w:eastAsia="Times New Roman" w:hAnsiTheme="majorHAnsi" w:cs="Times New Roman"/>
          <w:lang w:eastAsia="es-AR"/>
        </w:rPr>
        <w:t xml:space="preserve">on </w:t>
      </w:r>
      <w:r w:rsidR="002A0718" w:rsidRPr="009D6565">
        <w:rPr>
          <w:rFonts w:asciiTheme="majorHAnsi" w:eastAsia="Times New Roman" w:hAnsiTheme="majorHAnsi" w:cs="Times New Roman"/>
          <w:lang w:eastAsia="es-AR"/>
        </w:rPr>
        <w:t xml:space="preserve">the 1960s, for many decades there was a lack of </w:t>
      </w:r>
      <w:r w:rsidR="00E644F8">
        <w:rPr>
          <w:rFonts w:asciiTheme="majorHAnsi" w:eastAsia="Times New Roman" w:hAnsiTheme="majorHAnsi" w:cs="Times New Roman"/>
          <w:lang w:eastAsia="es-AR"/>
        </w:rPr>
        <w:t xml:space="preserve">studies that </w:t>
      </w:r>
      <w:r w:rsidR="002A0718" w:rsidRPr="009D6565">
        <w:rPr>
          <w:rFonts w:asciiTheme="majorHAnsi" w:eastAsia="Times New Roman" w:hAnsiTheme="majorHAnsi" w:cs="Times New Roman"/>
          <w:lang w:eastAsia="es-AR"/>
        </w:rPr>
        <w:t>analyse “linkages between party finance processes and explicitly recognized patterns of political corruption”.</w:t>
      </w:r>
      <w:r w:rsidR="005B5696" w:rsidRPr="009D6565">
        <w:rPr>
          <w:rFonts w:asciiTheme="majorHAnsi" w:eastAsia="Times New Roman" w:hAnsiTheme="majorHAnsi" w:cs="Times New Roman"/>
          <w:lang w:eastAsia="es-AR"/>
        </w:rPr>
        <w:t xml:space="preserve"> The main </w:t>
      </w:r>
      <w:r w:rsidR="00A46C7B">
        <w:rPr>
          <w:rFonts w:asciiTheme="majorHAnsi" w:eastAsia="Times New Roman" w:hAnsiTheme="majorHAnsi" w:cs="Times New Roman"/>
          <w:lang w:eastAsia="es-AR"/>
        </w:rPr>
        <w:t>reason is</w:t>
      </w:r>
      <w:r w:rsidR="004B6224">
        <w:rPr>
          <w:rFonts w:asciiTheme="majorHAnsi" w:eastAsia="Times New Roman" w:hAnsiTheme="majorHAnsi" w:cs="Times New Roman"/>
          <w:lang w:eastAsia="es-AR"/>
        </w:rPr>
        <w:t xml:space="preserve"> the difference</w:t>
      </w:r>
      <w:r w:rsidR="005B5696" w:rsidRPr="009D6565">
        <w:rPr>
          <w:rFonts w:asciiTheme="majorHAnsi" w:eastAsia="Times New Roman" w:hAnsiTheme="majorHAnsi" w:cs="Times New Roman"/>
          <w:lang w:eastAsia="es-AR"/>
        </w:rPr>
        <w:t xml:space="preserve"> in prevailing national ideas of political corruption. </w:t>
      </w:r>
      <w:r w:rsidR="00E03F76">
        <w:rPr>
          <w:rFonts w:asciiTheme="majorHAnsi" w:eastAsia="Times New Roman" w:hAnsiTheme="majorHAnsi" w:cs="Times New Roman"/>
          <w:lang w:eastAsia="es-AR"/>
        </w:rPr>
        <w:t xml:space="preserve"> (Heidenheimer</w:t>
      </w:r>
      <w:r w:rsidR="002A0718" w:rsidRPr="009D6565">
        <w:rPr>
          <w:rFonts w:asciiTheme="majorHAnsi" w:eastAsia="Times New Roman" w:hAnsiTheme="majorHAnsi" w:cs="Times New Roman"/>
          <w:lang w:eastAsia="es-AR"/>
        </w:rPr>
        <w:t xml:space="preserve"> 2007, p. 764)</w:t>
      </w:r>
    </w:p>
    <w:p w14:paraId="6F6A8EF0" w14:textId="28FBF813" w:rsidR="002A0718" w:rsidRPr="009D6565" w:rsidRDefault="006979C0"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After </w:t>
      </w:r>
      <w:r w:rsidR="00BA64FA">
        <w:rPr>
          <w:rFonts w:asciiTheme="majorHAnsi" w:eastAsia="Times New Roman" w:hAnsiTheme="majorHAnsi" w:cs="Times New Roman"/>
          <w:lang w:eastAsia="es-AR"/>
        </w:rPr>
        <w:t>linking</w:t>
      </w:r>
      <w:r w:rsidR="00B64CFF">
        <w:rPr>
          <w:rFonts w:asciiTheme="majorHAnsi" w:eastAsia="Times New Roman" w:hAnsiTheme="majorHAnsi" w:cs="Times New Roman"/>
          <w:lang w:eastAsia="es-AR"/>
        </w:rPr>
        <w:t xml:space="preserve"> </w:t>
      </w:r>
      <w:r w:rsidRPr="009D6565">
        <w:rPr>
          <w:rFonts w:asciiTheme="majorHAnsi" w:eastAsia="Times New Roman" w:hAnsiTheme="majorHAnsi" w:cs="Times New Roman"/>
          <w:lang w:eastAsia="es-AR"/>
        </w:rPr>
        <w:t xml:space="preserve">a party and campaign expenditure index from the early 1960s and </w:t>
      </w:r>
      <w:r w:rsidR="00BA64FA">
        <w:rPr>
          <w:rFonts w:asciiTheme="majorHAnsi" w:eastAsia="Times New Roman" w:hAnsiTheme="majorHAnsi" w:cs="Times New Roman"/>
          <w:lang w:eastAsia="es-AR"/>
        </w:rPr>
        <w:t>Transparency International’s (TI)</w:t>
      </w:r>
      <w:r w:rsidRPr="009D6565">
        <w:rPr>
          <w:rFonts w:asciiTheme="majorHAnsi" w:eastAsia="Times New Roman" w:hAnsiTheme="majorHAnsi" w:cs="Times New Roman"/>
          <w:lang w:eastAsia="es-AR"/>
        </w:rPr>
        <w:t xml:space="preserve"> </w:t>
      </w:r>
      <w:r w:rsidR="00BA64FA">
        <w:rPr>
          <w:rFonts w:asciiTheme="majorHAnsi" w:eastAsia="Times New Roman" w:hAnsiTheme="majorHAnsi" w:cs="Times New Roman"/>
          <w:lang w:eastAsia="es-AR"/>
        </w:rPr>
        <w:t xml:space="preserve">Corruption Perception Index from 1995 to </w:t>
      </w:r>
      <w:r w:rsidRPr="009D6565">
        <w:rPr>
          <w:rFonts w:asciiTheme="majorHAnsi" w:eastAsia="Times New Roman" w:hAnsiTheme="majorHAnsi" w:cs="Times New Roman"/>
          <w:lang w:eastAsia="es-AR"/>
        </w:rPr>
        <w:t xml:space="preserve">1997, </w:t>
      </w:r>
      <w:r w:rsidRPr="009D6565">
        <w:rPr>
          <w:rFonts w:asciiTheme="majorHAnsi" w:eastAsia="Times New Roman" w:hAnsiTheme="majorHAnsi" w:cs="Times New Roman"/>
          <w:lang w:eastAsia="es-AR"/>
        </w:rPr>
        <w:lastRenderedPageBreak/>
        <w:t>Heidenheimer f</w:t>
      </w:r>
      <w:r w:rsidR="00305AA2" w:rsidRPr="009D6565">
        <w:rPr>
          <w:rFonts w:asciiTheme="majorHAnsi" w:eastAsia="Times New Roman" w:hAnsiTheme="majorHAnsi" w:cs="Times New Roman"/>
          <w:lang w:eastAsia="es-AR"/>
        </w:rPr>
        <w:t>ound</w:t>
      </w:r>
      <w:r w:rsidRPr="009D6565">
        <w:rPr>
          <w:rFonts w:asciiTheme="majorHAnsi" w:eastAsia="Times New Roman" w:hAnsiTheme="majorHAnsi" w:cs="Times New Roman"/>
          <w:lang w:eastAsia="es-AR"/>
        </w:rPr>
        <w:t xml:space="preserve"> a pretty consistent relationship between both rankings.</w:t>
      </w:r>
      <w:r w:rsidR="00305AA2" w:rsidRPr="009D6565">
        <w:rPr>
          <w:rFonts w:asciiTheme="majorHAnsi" w:eastAsia="Times New Roman" w:hAnsiTheme="majorHAnsi" w:cs="Times New Roman"/>
          <w:lang w:eastAsia="es-AR"/>
        </w:rPr>
        <w:t xml:space="preserve"> His study covered nine different countries and, </w:t>
      </w:r>
      <w:r w:rsidR="00E644F8">
        <w:rPr>
          <w:rFonts w:asciiTheme="majorHAnsi" w:eastAsia="Times New Roman" w:hAnsiTheme="majorHAnsi" w:cs="Times New Roman"/>
          <w:lang w:eastAsia="es-AR"/>
        </w:rPr>
        <w:t>taking into account</w:t>
      </w:r>
      <w:r w:rsidR="00305AA2" w:rsidRPr="009D6565">
        <w:rPr>
          <w:rFonts w:asciiTheme="majorHAnsi" w:eastAsia="Times New Roman" w:hAnsiTheme="majorHAnsi" w:cs="Times New Roman"/>
          <w:lang w:eastAsia="es-AR"/>
        </w:rPr>
        <w:t xml:space="preserve"> the 30 years gap between both </w:t>
      </w:r>
      <w:r w:rsidR="00E644F8">
        <w:rPr>
          <w:rFonts w:asciiTheme="majorHAnsi" w:eastAsia="Times New Roman" w:hAnsiTheme="majorHAnsi" w:cs="Times New Roman"/>
          <w:lang w:eastAsia="es-AR"/>
        </w:rPr>
        <w:t xml:space="preserve">indexes, he concluded that </w:t>
      </w:r>
      <w:r w:rsidR="00305AA2" w:rsidRPr="009D6565">
        <w:rPr>
          <w:rFonts w:asciiTheme="majorHAnsi" w:eastAsia="Times New Roman" w:hAnsiTheme="majorHAnsi" w:cs="Times New Roman"/>
          <w:lang w:eastAsia="es-AR"/>
        </w:rPr>
        <w:t xml:space="preserve">higher campaign expenditure </w:t>
      </w:r>
      <w:r w:rsidR="00E644F8">
        <w:rPr>
          <w:rFonts w:asciiTheme="majorHAnsi" w:eastAsia="Times New Roman" w:hAnsiTheme="majorHAnsi" w:cs="Times New Roman"/>
          <w:lang w:eastAsia="es-AR"/>
        </w:rPr>
        <w:t>increased</w:t>
      </w:r>
      <w:r w:rsidR="00305AA2" w:rsidRPr="009D6565">
        <w:rPr>
          <w:rFonts w:asciiTheme="majorHAnsi" w:eastAsia="Times New Roman" w:hAnsiTheme="majorHAnsi" w:cs="Times New Roman"/>
          <w:lang w:eastAsia="es-AR"/>
        </w:rPr>
        <w:t xml:space="preserve"> corruption. </w:t>
      </w:r>
      <w:r w:rsidR="00E03F76">
        <w:rPr>
          <w:rFonts w:asciiTheme="majorHAnsi" w:eastAsia="Times New Roman" w:hAnsiTheme="majorHAnsi" w:cs="Times New Roman"/>
          <w:lang w:eastAsia="es-AR"/>
        </w:rPr>
        <w:t>(Heidenheimer</w:t>
      </w:r>
      <w:r w:rsidR="00305AA2" w:rsidRPr="009D6565">
        <w:rPr>
          <w:rFonts w:asciiTheme="majorHAnsi" w:eastAsia="Times New Roman" w:hAnsiTheme="majorHAnsi" w:cs="Times New Roman"/>
          <w:lang w:eastAsia="es-AR"/>
        </w:rPr>
        <w:t xml:space="preserve"> 2007, p. 772) </w:t>
      </w:r>
    </w:p>
    <w:p w14:paraId="567119B2" w14:textId="457E3633" w:rsidR="00ED3E15" w:rsidRPr="009D6565" w:rsidRDefault="00103FD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Mauro, government regulations are a key element for corruption.</w:t>
      </w:r>
      <w:r w:rsidR="007A01FD">
        <w:rPr>
          <w:rFonts w:asciiTheme="majorHAnsi" w:eastAsia="Times New Roman" w:hAnsiTheme="majorHAnsi" w:cs="Times New Roman"/>
          <w:lang w:eastAsia="es-AR"/>
        </w:rPr>
        <w:t xml:space="preserve"> Based on economic research</w:t>
      </w:r>
      <w:r w:rsidR="004E7907" w:rsidRPr="009D6565">
        <w:rPr>
          <w:rFonts w:asciiTheme="majorHAnsi" w:eastAsia="Times New Roman" w:hAnsiTheme="majorHAnsi" w:cs="Times New Roman"/>
          <w:lang w:eastAsia="es-AR"/>
        </w:rPr>
        <w:t>, he states</w:t>
      </w:r>
      <w:r w:rsidRPr="009D6565">
        <w:rPr>
          <w:rFonts w:asciiTheme="majorHAnsi" w:eastAsia="Times New Roman" w:hAnsiTheme="majorHAnsi" w:cs="Times New Roman"/>
          <w:lang w:eastAsia="es-AR"/>
        </w:rPr>
        <w:t xml:space="preserve"> that corruption </w:t>
      </w:r>
      <w:r w:rsidR="007A01FD">
        <w:rPr>
          <w:rFonts w:asciiTheme="majorHAnsi" w:eastAsia="Times New Roman" w:hAnsiTheme="majorHAnsi" w:cs="Times New Roman"/>
          <w:lang w:eastAsia="es-AR"/>
        </w:rPr>
        <w:t>takes</w:t>
      </w:r>
      <w:r w:rsidRPr="009D6565">
        <w:rPr>
          <w:rFonts w:asciiTheme="majorHAnsi" w:eastAsia="Times New Roman" w:hAnsiTheme="majorHAnsi" w:cs="Times New Roman"/>
          <w:lang w:eastAsia="es-AR"/>
        </w:rPr>
        <w:t xml:space="preserve"> place where rents exist, and since public regulations usually provide discretion to public official</w:t>
      </w:r>
      <w:r w:rsidR="007A01FD">
        <w:rPr>
          <w:rFonts w:asciiTheme="majorHAnsi" w:eastAsia="Times New Roman" w:hAnsiTheme="majorHAnsi" w:cs="Times New Roman"/>
          <w:lang w:eastAsia="es-AR"/>
        </w:rPr>
        <w:t>s, government restrictions tend</w:t>
      </w:r>
      <w:r w:rsidRPr="009D6565">
        <w:rPr>
          <w:rFonts w:asciiTheme="majorHAnsi" w:eastAsia="Times New Roman" w:hAnsiTheme="majorHAnsi" w:cs="Times New Roman"/>
          <w:lang w:eastAsia="es-AR"/>
        </w:rPr>
        <w:t xml:space="preserve"> to result in rent-seeking behaviour, like in th</w:t>
      </w:r>
      <w:r w:rsidR="00E03F76">
        <w:rPr>
          <w:rFonts w:asciiTheme="majorHAnsi" w:eastAsia="Times New Roman" w:hAnsiTheme="majorHAnsi" w:cs="Times New Roman"/>
          <w:lang w:eastAsia="es-AR"/>
        </w:rPr>
        <w:t>e case of import quotas. (Mauro</w:t>
      </w:r>
      <w:r w:rsidRPr="009D6565">
        <w:rPr>
          <w:rFonts w:asciiTheme="majorHAnsi" w:eastAsia="Times New Roman" w:hAnsiTheme="majorHAnsi" w:cs="Times New Roman"/>
          <w:lang w:eastAsia="es-AR"/>
        </w:rPr>
        <w:t xml:space="preserve"> 1998)</w:t>
      </w:r>
      <w:r w:rsidR="004E7907" w:rsidRPr="009D6565">
        <w:rPr>
          <w:rFonts w:asciiTheme="majorHAnsi" w:eastAsia="Times New Roman" w:hAnsiTheme="majorHAnsi" w:cs="Times New Roman"/>
          <w:lang w:eastAsia="es-AR"/>
        </w:rPr>
        <w:t xml:space="preserve"> </w:t>
      </w:r>
    </w:p>
    <w:p w14:paraId="5F4D6B3E" w14:textId="56284DAA" w:rsidR="004E7907" w:rsidRPr="009D6565" w:rsidRDefault="004E7907"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 xml:space="preserve">He mentions different situations where government restrictions generate excessive profits increasing corruption likability. </w:t>
      </w:r>
      <w:r w:rsidR="007A01FD">
        <w:rPr>
          <w:rFonts w:asciiTheme="majorHAnsi" w:eastAsia="Times New Roman" w:hAnsiTheme="majorHAnsi" w:cs="Times New Roman"/>
          <w:lang w:eastAsia="es-AR"/>
        </w:rPr>
        <w:t>Examples are</w:t>
      </w:r>
      <w:r w:rsidRPr="009D6565">
        <w:rPr>
          <w:rFonts w:asciiTheme="majorHAnsi" w:eastAsia="Times New Roman" w:hAnsiTheme="majorHAnsi" w:cs="Times New Roman"/>
          <w:lang w:eastAsia="es-AR"/>
        </w:rPr>
        <w:t xml:space="preserve"> trade constraints, </w:t>
      </w:r>
      <w:r w:rsidR="00EA480B" w:rsidRPr="009D6565">
        <w:rPr>
          <w:rFonts w:asciiTheme="majorHAnsi" w:eastAsia="Times New Roman" w:hAnsiTheme="majorHAnsi" w:cs="Times New Roman"/>
          <w:lang w:eastAsia="es-AR"/>
        </w:rPr>
        <w:t xml:space="preserve">favourite </w:t>
      </w:r>
      <w:r w:rsidRPr="009D6565">
        <w:rPr>
          <w:rFonts w:asciiTheme="majorHAnsi" w:eastAsia="Times New Roman" w:hAnsiTheme="majorHAnsi" w:cs="Times New Roman"/>
          <w:lang w:eastAsia="es-AR"/>
        </w:rPr>
        <w:t>industrial policies, price control</w:t>
      </w:r>
      <w:r w:rsidR="00ED3E15" w:rsidRPr="009D6565">
        <w:rPr>
          <w:rFonts w:asciiTheme="majorHAnsi" w:eastAsia="Times New Roman" w:hAnsiTheme="majorHAnsi" w:cs="Times New Roman"/>
          <w:lang w:eastAsia="es-AR"/>
        </w:rPr>
        <w:t>s, multiple exchange rate policies,</w:t>
      </w:r>
      <w:r w:rsidRPr="009D6565">
        <w:rPr>
          <w:rFonts w:asciiTheme="majorHAnsi" w:eastAsia="Times New Roman" w:hAnsiTheme="majorHAnsi" w:cs="Times New Roman"/>
          <w:lang w:eastAsia="es-AR"/>
        </w:rPr>
        <w:t xml:space="preserve"> </w:t>
      </w:r>
      <w:r w:rsidR="00ED3E15" w:rsidRPr="009D6565">
        <w:rPr>
          <w:rFonts w:asciiTheme="majorHAnsi" w:eastAsia="Times New Roman" w:hAnsiTheme="majorHAnsi" w:cs="Times New Roman"/>
          <w:lang w:eastAsia="es-AR"/>
        </w:rPr>
        <w:t>foreign</w:t>
      </w:r>
      <w:r w:rsidRPr="009D6565">
        <w:rPr>
          <w:rFonts w:asciiTheme="majorHAnsi" w:eastAsia="Times New Roman" w:hAnsiTheme="majorHAnsi" w:cs="Times New Roman"/>
          <w:lang w:eastAsia="es-AR"/>
        </w:rPr>
        <w:t xml:space="preserve"> exchange allocation schemes and provision of credit un</w:t>
      </w:r>
      <w:r w:rsidR="00ED3E15" w:rsidRPr="009D6565">
        <w:rPr>
          <w:rFonts w:asciiTheme="majorHAnsi" w:eastAsia="Times New Roman" w:hAnsiTheme="majorHAnsi" w:cs="Times New Roman"/>
          <w:lang w:eastAsia="es-AR"/>
        </w:rPr>
        <w:t>der</w:t>
      </w:r>
      <w:r w:rsidRPr="009D6565">
        <w:rPr>
          <w:rFonts w:asciiTheme="majorHAnsi" w:eastAsia="Times New Roman" w:hAnsiTheme="majorHAnsi" w:cs="Times New Roman"/>
          <w:lang w:eastAsia="es-AR"/>
        </w:rPr>
        <w:t xml:space="preserve"> governmental control. Also, </w:t>
      </w:r>
      <w:r w:rsidR="007A01FD">
        <w:rPr>
          <w:rFonts w:asciiTheme="majorHAnsi" w:eastAsia="Times New Roman" w:hAnsiTheme="majorHAnsi" w:cs="Times New Roman"/>
          <w:lang w:eastAsia="es-AR"/>
        </w:rPr>
        <w:t>he</w:t>
      </w:r>
      <w:r w:rsidRPr="009D6565">
        <w:rPr>
          <w:rFonts w:asciiTheme="majorHAnsi" w:eastAsia="Times New Roman" w:hAnsiTheme="majorHAnsi" w:cs="Times New Roman"/>
          <w:lang w:eastAsia="es-AR"/>
        </w:rPr>
        <w:t xml:space="preserve"> underlines rent-seeking </w:t>
      </w:r>
      <w:r w:rsidR="00ED3E15" w:rsidRPr="009D6565">
        <w:rPr>
          <w:rFonts w:asciiTheme="majorHAnsi" w:eastAsia="Times New Roman" w:hAnsiTheme="majorHAnsi" w:cs="Times New Roman"/>
          <w:lang w:eastAsia="es-AR"/>
        </w:rPr>
        <w:t xml:space="preserve">contexts in the absence of governmental intervention, like the case </w:t>
      </w:r>
      <w:r w:rsidR="004F5467">
        <w:rPr>
          <w:rFonts w:asciiTheme="majorHAnsi" w:eastAsia="Times New Roman" w:hAnsiTheme="majorHAnsi" w:cs="Times New Roman"/>
          <w:lang w:eastAsia="es-AR"/>
        </w:rPr>
        <w:t xml:space="preserve">of </w:t>
      </w:r>
      <w:r w:rsidR="00ED3E15" w:rsidRPr="009D6565">
        <w:rPr>
          <w:rFonts w:asciiTheme="majorHAnsi" w:eastAsia="Times New Roman" w:hAnsiTheme="majorHAnsi" w:cs="Times New Roman"/>
          <w:lang w:eastAsia="es-AR"/>
        </w:rPr>
        <w:t xml:space="preserve">natural </w:t>
      </w:r>
      <w:r w:rsidR="007A01FD">
        <w:rPr>
          <w:rFonts w:asciiTheme="majorHAnsi" w:eastAsia="Times New Roman" w:hAnsiTheme="majorHAnsi" w:cs="Times New Roman"/>
          <w:lang w:eastAsia="es-AR"/>
        </w:rPr>
        <w:t>resources, which generate</w:t>
      </w:r>
      <w:r w:rsidR="007A01FD" w:rsidRPr="009D6565">
        <w:rPr>
          <w:rFonts w:asciiTheme="majorHAnsi" w:eastAsia="Times New Roman" w:hAnsiTheme="majorHAnsi" w:cs="Times New Roman"/>
          <w:lang w:eastAsia="es-AR"/>
        </w:rPr>
        <w:t xml:space="preserve"> extraordinary profits,</w:t>
      </w:r>
      <w:r w:rsidR="00ED3E15" w:rsidRPr="009D6565">
        <w:rPr>
          <w:rFonts w:asciiTheme="majorHAnsi" w:eastAsia="Times New Roman" w:hAnsiTheme="majorHAnsi" w:cs="Times New Roman"/>
          <w:lang w:eastAsia="es-AR"/>
        </w:rPr>
        <w:t xml:space="preserve"> and therefore, </w:t>
      </w:r>
      <w:r w:rsidR="007A01FD">
        <w:rPr>
          <w:rFonts w:asciiTheme="majorHAnsi" w:eastAsia="Times New Roman" w:hAnsiTheme="majorHAnsi" w:cs="Times New Roman"/>
          <w:lang w:eastAsia="es-AR"/>
        </w:rPr>
        <w:t>increase</w:t>
      </w:r>
      <w:r w:rsidR="00ED3E15" w:rsidRPr="009D6565">
        <w:rPr>
          <w:rFonts w:asciiTheme="majorHAnsi" w:eastAsia="Times New Roman" w:hAnsiTheme="majorHAnsi" w:cs="Times New Roman"/>
          <w:lang w:eastAsia="es-AR"/>
        </w:rPr>
        <w:t xml:space="preserve"> the incentives to bribe those </w:t>
      </w:r>
      <w:r w:rsidR="00A46C7B">
        <w:rPr>
          <w:rFonts w:asciiTheme="majorHAnsi" w:eastAsia="Times New Roman" w:hAnsiTheme="majorHAnsi" w:cs="Times New Roman"/>
          <w:lang w:eastAsia="es-AR"/>
        </w:rPr>
        <w:t>who allocate</w:t>
      </w:r>
      <w:r w:rsidR="00E03F76">
        <w:rPr>
          <w:rFonts w:asciiTheme="majorHAnsi" w:eastAsia="Times New Roman" w:hAnsiTheme="majorHAnsi" w:cs="Times New Roman"/>
          <w:lang w:eastAsia="es-AR"/>
        </w:rPr>
        <w:t xml:space="preserve"> extraction rights. (Mauro</w:t>
      </w:r>
      <w:r w:rsidR="00ED3E15" w:rsidRPr="009D6565">
        <w:rPr>
          <w:rFonts w:asciiTheme="majorHAnsi" w:eastAsia="Times New Roman" w:hAnsiTheme="majorHAnsi" w:cs="Times New Roman"/>
          <w:lang w:eastAsia="es-AR"/>
        </w:rPr>
        <w:t xml:space="preserve"> 1998)</w:t>
      </w:r>
      <w:r w:rsidRPr="009D6565">
        <w:rPr>
          <w:rFonts w:asciiTheme="majorHAnsi" w:eastAsia="Times New Roman" w:hAnsiTheme="majorHAnsi" w:cs="Times New Roman"/>
          <w:lang w:eastAsia="es-AR"/>
        </w:rPr>
        <w:t xml:space="preserve"> </w:t>
      </w:r>
    </w:p>
    <w:p w14:paraId="11397F6D" w14:textId="2A3958E7" w:rsidR="00ED3E15" w:rsidRPr="009D6565" w:rsidRDefault="00095D7F"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D</w:t>
      </w:r>
      <w:r w:rsidRPr="009D6565">
        <w:rPr>
          <w:rFonts w:asciiTheme="majorHAnsi" w:eastAsia="Times New Roman" w:hAnsiTheme="majorHAnsi" w:cs="Times New Roman"/>
          <w:lang w:eastAsia="es-AR"/>
        </w:rPr>
        <w:t>espite</w:t>
      </w:r>
      <w:r w:rsidR="00ED3E15" w:rsidRPr="009D6565">
        <w:rPr>
          <w:rFonts w:asciiTheme="majorHAnsi" w:eastAsia="Times New Roman" w:hAnsiTheme="majorHAnsi" w:cs="Times New Roman"/>
          <w:lang w:eastAsia="es-AR"/>
        </w:rPr>
        <w:t xml:space="preserve"> the depth of </w:t>
      </w:r>
      <w:r w:rsidR="00C75AF4" w:rsidRPr="009D6565">
        <w:rPr>
          <w:rFonts w:asciiTheme="majorHAnsi" w:eastAsia="Times New Roman" w:hAnsiTheme="majorHAnsi" w:cs="Times New Roman"/>
          <w:lang w:eastAsia="es-AR"/>
        </w:rPr>
        <w:t>his</w:t>
      </w:r>
      <w:r w:rsidR="00ED3E15" w:rsidRPr="009D6565">
        <w:rPr>
          <w:rFonts w:asciiTheme="majorHAnsi" w:eastAsia="Times New Roman" w:hAnsiTheme="majorHAnsi" w:cs="Times New Roman"/>
          <w:lang w:eastAsia="es-AR"/>
        </w:rPr>
        <w:t xml:space="preserve"> analysis</w:t>
      </w:r>
      <w:r w:rsidR="00EA480B" w:rsidRPr="009D6565">
        <w:rPr>
          <w:rFonts w:asciiTheme="majorHAnsi" w:eastAsia="Times New Roman" w:hAnsiTheme="majorHAnsi" w:cs="Times New Roman"/>
          <w:lang w:eastAsia="es-AR"/>
        </w:rPr>
        <w:t>,</w:t>
      </w:r>
      <w:r w:rsidR="00ED3E15" w:rsidRPr="009D6565">
        <w:rPr>
          <w:rFonts w:asciiTheme="majorHAnsi" w:eastAsia="Times New Roman" w:hAnsiTheme="majorHAnsi" w:cs="Times New Roman"/>
          <w:lang w:eastAsia="es-AR"/>
        </w:rPr>
        <w:t xml:space="preserve"> Mauro does not mention party finance regulation as</w:t>
      </w:r>
      <w:r w:rsidR="00C75AF4" w:rsidRPr="009D6565">
        <w:rPr>
          <w:rFonts w:asciiTheme="majorHAnsi" w:eastAsia="Times New Roman" w:hAnsiTheme="majorHAnsi" w:cs="Times New Roman"/>
          <w:lang w:eastAsia="es-AR"/>
        </w:rPr>
        <w:t xml:space="preserve"> a cause of corruption. </w:t>
      </w:r>
      <w:r w:rsidR="00AC66FB" w:rsidRPr="009D6565">
        <w:rPr>
          <w:rFonts w:asciiTheme="majorHAnsi" w:eastAsia="Times New Roman" w:hAnsiTheme="majorHAnsi" w:cs="Times New Roman"/>
          <w:lang w:eastAsia="es-AR"/>
        </w:rPr>
        <w:t xml:space="preserve">The fact that this kind of rules seek to restrict politicians instead of empower them may be a central difference with regulations that enable rent-seeking scenarios. </w:t>
      </w:r>
      <w:r>
        <w:rPr>
          <w:rFonts w:asciiTheme="majorHAnsi" w:eastAsia="Times New Roman" w:hAnsiTheme="majorHAnsi" w:cs="Times New Roman"/>
          <w:lang w:eastAsia="es-AR"/>
        </w:rPr>
        <w:t>P</w:t>
      </w:r>
      <w:r w:rsidR="00AC66FB" w:rsidRPr="009D6565">
        <w:rPr>
          <w:rFonts w:asciiTheme="majorHAnsi" w:eastAsia="Times New Roman" w:hAnsiTheme="majorHAnsi" w:cs="Times New Roman"/>
          <w:lang w:eastAsia="es-AR"/>
        </w:rPr>
        <w:t>arty finance regulation is not mention</w:t>
      </w:r>
      <w:r w:rsidR="00EA480B" w:rsidRPr="009D6565">
        <w:rPr>
          <w:rFonts w:asciiTheme="majorHAnsi" w:eastAsia="Times New Roman" w:hAnsiTheme="majorHAnsi" w:cs="Times New Roman"/>
          <w:lang w:eastAsia="es-AR"/>
        </w:rPr>
        <w:t>ed</w:t>
      </w:r>
      <w:r w:rsidR="00AC66FB" w:rsidRPr="009D6565">
        <w:rPr>
          <w:rFonts w:asciiTheme="majorHAnsi" w:eastAsia="Times New Roman" w:hAnsiTheme="majorHAnsi" w:cs="Times New Roman"/>
          <w:lang w:eastAsia="es-AR"/>
        </w:rPr>
        <w:t xml:space="preserve"> as a tool to fight corruption, at least, in a direct way.</w:t>
      </w:r>
      <w:r>
        <w:rPr>
          <w:rFonts w:asciiTheme="majorHAnsi" w:eastAsia="Times New Roman" w:hAnsiTheme="majorHAnsi" w:cs="Times New Roman"/>
          <w:lang w:eastAsia="es-AR"/>
        </w:rPr>
        <w:t xml:space="preserve"> A</w:t>
      </w:r>
      <w:r w:rsidR="00C75AF4" w:rsidRPr="009D6565">
        <w:rPr>
          <w:rFonts w:asciiTheme="majorHAnsi" w:eastAsia="Times New Roman" w:hAnsiTheme="majorHAnsi" w:cs="Times New Roman"/>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9D6565">
        <w:rPr>
          <w:rFonts w:asciiTheme="majorHAnsi" w:eastAsia="Times New Roman" w:hAnsiTheme="majorHAnsi" w:cs="Times New Roman"/>
          <w:lang w:eastAsia="es-AR"/>
        </w:rPr>
        <w:t>(Mauro</w:t>
      </w:r>
      <w:r w:rsidR="00EA480B" w:rsidRPr="009D6565">
        <w:rPr>
          <w:rFonts w:asciiTheme="majorHAnsi" w:eastAsia="Times New Roman" w:hAnsiTheme="majorHAnsi" w:cs="Times New Roman"/>
          <w:lang w:eastAsia="es-AR"/>
        </w:rPr>
        <w:t xml:space="preserve"> 1998</w:t>
      </w:r>
      <w:r w:rsidR="00AC66FB" w:rsidRPr="009D6565">
        <w:rPr>
          <w:rFonts w:asciiTheme="majorHAnsi" w:eastAsia="Times New Roman" w:hAnsiTheme="majorHAnsi" w:cs="Times New Roman"/>
          <w:lang w:eastAsia="es-AR"/>
        </w:rPr>
        <w:t xml:space="preserve">) So, depending on how we define party finance regulation, as a rent-seeking generator or a transparency tool, our object of study can be considered as a corruption </w:t>
      </w:r>
      <w:r w:rsidR="00BA64FA">
        <w:rPr>
          <w:rFonts w:asciiTheme="majorHAnsi" w:eastAsia="Times New Roman" w:hAnsiTheme="majorHAnsi" w:cs="Times New Roman"/>
          <w:lang w:eastAsia="es-AR"/>
        </w:rPr>
        <w:t>opportunity</w:t>
      </w:r>
      <w:r w:rsidR="00AC66FB" w:rsidRPr="009D6565">
        <w:rPr>
          <w:rFonts w:asciiTheme="majorHAnsi" w:eastAsia="Times New Roman" w:hAnsiTheme="majorHAnsi" w:cs="Times New Roman"/>
          <w:lang w:eastAsia="es-AR"/>
        </w:rPr>
        <w:t xml:space="preserve"> or </w:t>
      </w:r>
      <w:r w:rsidR="00BA64FA">
        <w:rPr>
          <w:rFonts w:asciiTheme="majorHAnsi" w:eastAsia="Times New Roman" w:hAnsiTheme="majorHAnsi" w:cs="Times New Roman"/>
          <w:lang w:eastAsia="es-AR"/>
        </w:rPr>
        <w:t>constraint</w:t>
      </w:r>
      <w:r w:rsidR="00AC66FB" w:rsidRPr="009D6565">
        <w:rPr>
          <w:rFonts w:asciiTheme="majorHAnsi" w:eastAsia="Times New Roman" w:hAnsiTheme="majorHAnsi" w:cs="Times New Roman"/>
          <w:lang w:eastAsia="es-AR"/>
        </w:rPr>
        <w:t xml:space="preserve">. </w:t>
      </w:r>
    </w:p>
    <w:p w14:paraId="0C6E9FD9" w14:textId="6F0C459F"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Pr>
          <w:rFonts w:asciiTheme="majorHAnsi" w:eastAsia="Times New Roman" w:hAnsiTheme="majorHAnsi" w:cs="Times New Roman"/>
          <w:lang w:eastAsia="es-AR"/>
        </w:rPr>
        <w:t>s</w:t>
      </w:r>
      <w:r w:rsidRPr="009D6565">
        <w:rPr>
          <w:rFonts w:asciiTheme="majorHAnsi" w:eastAsia="Times New Roman" w:hAnsiTheme="majorHAnsi" w:cs="Times New Roman"/>
          <w:lang w:eastAsia="es-AR"/>
        </w:rPr>
        <w:t xml:space="preserve"> to be accepte</w:t>
      </w:r>
      <w:r w:rsidR="00BA64FA">
        <w:rPr>
          <w:rFonts w:asciiTheme="majorHAnsi" w:eastAsia="Times New Roman" w:hAnsiTheme="majorHAnsi" w:cs="Times New Roman"/>
          <w:lang w:eastAsia="es-AR"/>
        </w:rPr>
        <w:t>d as a way to reduce corruption</w:t>
      </w:r>
      <w:r w:rsidR="00E03F76">
        <w:rPr>
          <w:rFonts w:asciiTheme="majorHAnsi" w:eastAsia="Times New Roman" w:hAnsiTheme="majorHAnsi" w:cs="Times New Roman"/>
          <w:lang w:eastAsia="es-AR"/>
        </w:rPr>
        <w:t>. (Wilcox</w:t>
      </w:r>
      <w:r w:rsidRPr="009D6565">
        <w:rPr>
          <w:rFonts w:asciiTheme="majorHAnsi" w:eastAsia="Times New Roman" w:hAnsiTheme="majorHAnsi" w:cs="Times New Roman"/>
          <w:lang w:eastAsia="es-AR"/>
        </w:rPr>
        <w:t xml:space="preserve"> 2001, p.2)</w:t>
      </w:r>
    </w:p>
    <w:p w14:paraId="402AD656" w14:textId="71CBAF88" w:rsidR="00634DAD" w:rsidRPr="009D6565" w:rsidRDefault="00534884" w:rsidP="004356D3">
      <w:pPr>
        <w:spacing w:after="120" w:line="360" w:lineRule="auto"/>
        <w:jc w:val="both"/>
        <w:rPr>
          <w:rFonts w:asciiTheme="majorHAnsi" w:eastAsia="Times New Roman" w:hAnsiTheme="majorHAnsi" w:cs="Times New Roman"/>
          <w:lang w:eastAsia="es-AR"/>
        </w:rPr>
      </w:pPr>
      <w:r w:rsidRPr="009D6565">
        <w:rPr>
          <w:rFonts w:asciiTheme="majorHAnsi" w:eastAsia="Times New Roman" w:hAnsiTheme="majorHAnsi" w:cs="Times New Roman"/>
          <w:lang w:eastAsia="es-AR"/>
        </w:rPr>
        <w:t>Disclosure regulation has</w:t>
      </w:r>
      <w:r w:rsidR="008329C1">
        <w:rPr>
          <w:rFonts w:asciiTheme="majorHAnsi" w:eastAsia="Times New Roman" w:hAnsiTheme="majorHAnsi" w:cs="Times New Roman"/>
          <w:lang w:eastAsia="es-AR"/>
        </w:rPr>
        <w:t xml:space="preserve"> its</w:t>
      </w:r>
      <w:r w:rsidRPr="009D6565">
        <w:rPr>
          <w:rFonts w:asciiTheme="majorHAnsi" w:eastAsia="Times New Roman" w:hAnsiTheme="majorHAnsi" w:cs="Times New Roman"/>
          <w:lang w:eastAsia="es-AR"/>
        </w:rPr>
        <w:t xml:space="preserve"> advantages and disadvantages. Among the first group, the improvement of corruption control and civic accountability stand</w:t>
      </w:r>
      <w:r w:rsidR="008329C1">
        <w:rPr>
          <w:rFonts w:asciiTheme="majorHAnsi" w:eastAsia="Times New Roman" w:hAnsiTheme="majorHAnsi" w:cs="Times New Roman"/>
          <w:lang w:eastAsia="es-AR"/>
        </w:rPr>
        <w:t xml:space="preserve"> out. Inversely</w:t>
      </w:r>
      <w:r w:rsidRPr="009D6565">
        <w:rPr>
          <w:rFonts w:asciiTheme="majorHAnsi" w:eastAsia="Times New Roman" w:hAnsiTheme="majorHAnsi" w:cs="Times New Roman"/>
          <w:lang w:eastAsia="es-AR"/>
        </w:rPr>
        <w:t xml:space="preserve">, overexposure of private donors, small parties’ under-funding and </w:t>
      </w:r>
      <w:r w:rsidR="008329C1" w:rsidRPr="009D6565">
        <w:rPr>
          <w:rFonts w:asciiTheme="majorHAnsi" w:eastAsia="Times New Roman" w:hAnsiTheme="majorHAnsi" w:cs="Times New Roman"/>
          <w:lang w:eastAsia="es-AR"/>
        </w:rPr>
        <w:t>rent seeking</w:t>
      </w:r>
      <w:r w:rsidRPr="009D6565">
        <w:rPr>
          <w:rFonts w:asciiTheme="majorHAnsi" w:eastAsia="Times New Roman" w:hAnsiTheme="majorHAnsi" w:cs="Times New Roman"/>
          <w:lang w:eastAsia="es-AR"/>
        </w:rPr>
        <w:t xml:space="preserve"> are mentioned as possible costs. (Wilcox 2001, p. 38)</w:t>
      </w:r>
    </w:p>
    <w:p w14:paraId="71D55DC3" w14:textId="0BA597BD" w:rsidR="00BC2E75" w:rsidRPr="009D6565" w:rsidRDefault="008329C1" w:rsidP="004356D3">
      <w:pPr>
        <w:spacing w:after="120" w:line="360" w:lineRule="auto"/>
        <w:jc w:val="both"/>
        <w:rPr>
          <w:rFonts w:asciiTheme="majorHAnsi" w:eastAsia="Times New Roman" w:hAnsiTheme="majorHAnsi" w:cs="Times New Roman"/>
          <w:lang w:eastAsia="es-AR"/>
        </w:rPr>
      </w:pPr>
      <w:r>
        <w:rPr>
          <w:rFonts w:asciiTheme="majorHAnsi" w:eastAsia="Times New Roman" w:hAnsiTheme="majorHAnsi" w:cs="Times New Roman"/>
          <w:lang w:eastAsia="es-AR"/>
        </w:rPr>
        <w:t>After s</w:t>
      </w:r>
      <w:r w:rsidR="00FF4504">
        <w:rPr>
          <w:rFonts w:asciiTheme="majorHAnsi" w:eastAsia="Times New Roman" w:hAnsiTheme="majorHAnsi" w:cs="Times New Roman"/>
          <w:lang w:eastAsia="es-AR"/>
        </w:rPr>
        <w:t xml:space="preserve">tudying </w:t>
      </w:r>
      <w:r w:rsidR="00534884" w:rsidRPr="009D6565">
        <w:rPr>
          <w:rFonts w:asciiTheme="majorHAnsi" w:eastAsia="Times New Roman" w:hAnsiTheme="majorHAnsi" w:cs="Times New Roman"/>
          <w:lang w:eastAsia="es-AR"/>
        </w:rPr>
        <w:t xml:space="preserve">the US experience, </w:t>
      </w:r>
      <w:r w:rsidR="00EA480B" w:rsidRPr="009D6565">
        <w:rPr>
          <w:rFonts w:asciiTheme="majorHAnsi" w:eastAsia="Times New Roman" w:hAnsiTheme="majorHAnsi" w:cs="Times New Roman"/>
          <w:lang w:eastAsia="es-AR"/>
        </w:rPr>
        <w:t>Wilcox</w:t>
      </w:r>
      <w:r w:rsidR="00534884" w:rsidRPr="009D6565">
        <w:rPr>
          <w:rFonts w:asciiTheme="majorHAnsi" w:eastAsia="Times New Roman" w:hAnsiTheme="majorHAnsi" w:cs="Times New Roman"/>
          <w:lang w:eastAsia="es-AR"/>
        </w:rPr>
        <w:t xml:space="preserve"> concludes that a good disclosure system would need to define "campaign activity" broadly in order to avoid circumventions of the rules. It </w:t>
      </w:r>
      <w:r w:rsidR="00534884" w:rsidRPr="009D6565">
        <w:rPr>
          <w:rFonts w:asciiTheme="majorHAnsi" w:eastAsia="Times New Roman" w:hAnsiTheme="majorHAnsi" w:cs="Times New Roman"/>
          <w:lang w:eastAsia="es-AR"/>
        </w:rPr>
        <w:lastRenderedPageBreak/>
        <w:t>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9D6565" w:rsidRDefault="00BC2E75" w:rsidP="004356D3">
      <w:pPr>
        <w:spacing w:after="120" w:line="360" w:lineRule="auto"/>
        <w:jc w:val="both"/>
        <w:rPr>
          <w:rFonts w:asciiTheme="majorHAnsi" w:hAnsiTheme="majorHAnsi"/>
        </w:rPr>
      </w:pPr>
      <w:r w:rsidRPr="009D6565">
        <w:rPr>
          <w:rFonts w:asciiTheme="majorHAnsi" w:hAnsiTheme="majorHAnsi"/>
        </w:rPr>
        <w:t xml:space="preserve">Based on different study cases, </w:t>
      </w:r>
      <w:proofErr w:type="spellStart"/>
      <w:r w:rsidRPr="009D6565">
        <w:rPr>
          <w:rFonts w:asciiTheme="majorHAnsi" w:hAnsiTheme="majorHAnsi"/>
        </w:rPr>
        <w:t>Blechinger</w:t>
      </w:r>
      <w:proofErr w:type="spellEnd"/>
      <w:r w:rsidRPr="009D6565">
        <w:rPr>
          <w:rFonts w:asciiTheme="majorHAnsi" w:hAnsiTheme="majorHAnsi"/>
        </w:rPr>
        <w:t xml:space="preserve"> </w:t>
      </w:r>
      <w:r w:rsidR="008329C1">
        <w:rPr>
          <w:rFonts w:asciiTheme="majorHAnsi" w:hAnsiTheme="majorHAnsi"/>
        </w:rPr>
        <w:t>underlines the importance of</w:t>
      </w:r>
      <w:r w:rsidRPr="009D6565">
        <w:rPr>
          <w:rFonts w:asciiTheme="majorHAnsi" w:hAnsiTheme="majorHAnsi"/>
        </w:rPr>
        <w:t xml:space="preserve"> party finance regulation, mainly aimed at campaign finance, as well as intra- and exte</w:t>
      </w:r>
      <w:r w:rsidR="007A01FD">
        <w:rPr>
          <w:rFonts w:asciiTheme="majorHAnsi" w:hAnsiTheme="majorHAnsi"/>
        </w:rPr>
        <w:t>rna</w:t>
      </w:r>
      <w:r w:rsidR="008329C1">
        <w:rPr>
          <w:rFonts w:asciiTheme="majorHAnsi" w:hAnsiTheme="majorHAnsi"/>
        </w:rPr>
        <w:t>l party anti-corruption laws</w:t>
      </w:r>
      <w:r w:rsidRPr="009D6565">
        <w:rPr>
          <w:rFonts w:asciiTheme="majorHAnsi" w:hAnsiTheme="majorHAnsi"/>
        </w:rPr>
        <w:t xml:space="preserve">. Nevertheless, to be effective </w:t>
      </w:r>
      <w:r w:rsidR="007A01FD">
        <w:rPr>
          <w:rFonts w:asciiTheme="majorHAnsi" w:hAnsiTheme="majorHAnsi"/>
        </w:rPr>
        <w:t>it</w:t>
      </w:r>
      <w:r w:rsidRPr="009D6565">
        <w:rPr>
          <w:rFonts w:asciiTheme="majorHAnsi" w:hAnsiTheme="majorHAnsi"/>
        </w:rPr>
        <w:t xml:space="preserve"> need</w:t>
      </w:r>
      <w:r w:rsidR="007A01FD">
        <w:rPr>
          <w:rFonts w:asciiTheme="majorHAnsi" w:hAnsiTheme="majorHAnsi"/>
        </w:rPr>
        <w:t>s</w:t>
      </w:r>
      <w:r w:rsidRPr="009D6565">
        <w:rPr>
          <w:rFonts w:asciiTheme="majorHAnsi" w:hAnsiTheme="majorHAnsi"/>
        </w:rPr>
        <w:t xml:space="preserve"> to be part of a broader </w:t>
      </w:r>
      <w:r w:rsidR="00EA480B" w:rsidRPr="009D6565">
        <w:rPr>
          <w:rFonts w:asciiTheme="majorHAnsi" w:hAnsiTheme="majorHAnsi"/>
        </w:rPr>
        <w:t>strategy that</w:t>
      </w:r>
      <w:r w:rsidRPr="009D6565">
        <w:rPr>
          <w:rFonts w:asciiTheme="majorHAnsi" w:hAnsiTheme="majorHAnsi"/>
        </w:rPr>
        <w:t xml:space="preserve"> includes pa</w:t>
      </w:r>
      <w:r w:rsidR="008329C1">
        <w:rPr>
          <w:rFonts w:asciiTheme="majorHAnsi" w:hAnsiTheme="majorHAnsi"/>
        </w:rPr>
        <w:t>rty competition</w:t>
      </w:r>
      <w:r w:rsidRPr="009D6565">
        <w:rPr>
          <w:rFonts w:asciiTheme="majorHAnsi" w:hAnsiTheme="majorHAnsi"/>
        </w:rPr>
        <w:t>, more transparency,</w:t>
      </w:r>
      <w:r w:rsidR="008329C1">
        <w:rPr>
          <w:rFonts w:asciiTheme="majorHAnsi" w:hAnsiTheme="majorHAnsi"/>
        </w:rPr>
        <w:t xml:space="preserve"> the</w:t>
      </w:r>
      <w:r w:rsidRPr="009D6565">
        <w:rPr>
          <w:rFonts w:asciiTheme="majorHAnsi" w:hAnsiTheme="majorHAnsi"/>
        </w:rPr>
        <w:t xml:space="preserve"> monitoring of free media, </w:t>
      </w:r>
      <w:r w:rsidR="00F1556E">
        <w:rPr>
          <w:rFonts w:asciiTheme="majorHAnsi" w:hAnsiTheme="majorHAnsi"/>
        </w:rPr>
        <w:t xml:space="preserve">an </w:t>
      </w:r>
      <w:r w:rsidRPr="009D6565">
        <w:rPr>
          <w:rFonts w:asciiTheme="majorHAnsi" w:hAnsiTheme="majorHAnsi"/>
        </w:rPr>
        <w:t>acti</w:t>
      </w:r>
      <w:r w:rsidR="007A01FD">
        <w:rPr>
          <w:rFonts w:asciiTheme="majorHAnsi" w:hAnsiTheme="majorHAnsi"/>
        </w:rPr>
        <w:t>ve civil society and up-to-date</w:t>
      </w:r>
      <w:r w:rsidRPr="009D6565">
        <w:rPr>
          <w:rFonts w:asciiTheme="majorHAnsi" w:hAnsiTheme="majorHAnsi"/>
        </w:rPr>
        <w:t xml:space="preserve"> </w:t>
      </w:r>
      <w:r w:rsidR="007A01FD">
        <w:rPr>
          <w:rFonts w:asciiTheme="majorHAnsi" w:hAnsiTheme="majorHAnsi"/>
        </w:rPr>
        <w:t>citizenry</w:t>
      </w:r>
      <w:r w:rsidR="00E03F76">
        <w:rPr>
          <w:rFonts w:asciiTheme="majorHAnsi" w:hAnsiTheme="majorHAnsi"/>
        </w:rPr>
        <w:t>. (</w:t>
      </w:r>
      <w:proofErr w:type="spellStart"/>
      <w:r w:rsidR="00E03F76">
        <w:rPr>
          <w:rFonts w:asciiTheme="majorHAnsi" w:hAnsiTheme="majorHAnsi"/>
        </w:rPr>
        <w:t>Blechinger</w:t>
      </w:r>
      <w:proofErr w:type="spellEnd"/>
      <w:r w:rsidRPr="009D6565">
        <w:rPr>
          <w:rFonts w:asciiTheme="majorHAnsi" w:hAnsiTheme="majorHAnsi"/>
        </w:rPr>
        <w:t xml:space="preserve"> 2002, p. 2)</w:t>
      </w:r>
    </w:p>
    <w:p w14:paraId="5542A0C1" w14:textId="4531667B" w:rsidR="00095D7F" w:rsidRPr="009D6565" w:rsidRDefault="00095D7F" w:rsidP="00095D7F">
      <w:pPr>
        <w:spacing w:after="120" w:line="360" w:lineRule="auto"/>
        <w:jc w:val="both"/>
        <w:rPr>
          <w:rFonts w:asciiTheme="majorHAnsi" w:hAnsiTheme="majorHAnsi"/>
        </w:rPr>
      </w:pPr>
      <w:r>
        <w:rPr>
          <w:rFonts w:asciiTheme="majorHAnsi" w:hAnsiTheme="majorHAnsi"/>
        </w:rPr>
        <w:t>O</w:t>
      </w:r>
      <w:r w:rsidRPr="009D6565">
        <w:rPr>
          <w:rFonts w:asciiTheme="majorHAnsi" w:hAnsiTheme="majorHAnsi"/>
        </w:rPr>
        <w:t>n the subject of par</w:t>
      </w:r>
      <w:r>
        <w:rPr>
          <w:rFonts w:asciiTheme="majorHAnsi" w:hAnsiTheme="majorHAnsi"/>
        </w:rPr>
        <w:t>ties, Hopkin</w:t>
      </w:r>
      <w:r w:rsidRPr="009D6565">
        <w:rPr>
          <w:rFonts w:asciiTheme="majorHAnsi" w:hAnsiTheme="majorHAnsi"/>
        </w:rPr>
        <w:t xml:space="preserve"> </w:t>
      </w:r>
      <w:r w:rsidR="00206F9C">
        <w:rPr>
          <w:rFonts w:asciiTheme="majorHAnsi" w:hAnsiTheme="majorHAnsi"/>
        </w:rPr>
        <w:t xml:space="preserve">(2004) </w:t>
      </w:r>
      <w:r w:rsidRPr="009D6565">
        <w:rPr>
          <w:rFonts w:asciiTheme="majorHAnsi" w:hAnsiTheme="majorHAnsi"/>
        </w:rPr>
        <w:t>argues that following the decline in party membership</w:t>
      </w:r>
      <w:r>
        <w:rPr>
          <w:rFonts w:asciiTheme="majorHAnsi" w:hAnsiTheme="majorHAnsi"/>
        </w:rPr>
        <w:t>,</w:t>
      </w:r>
      <w:r w:rsidRPr="009D6565">
        <w:rPr>
          <w:rFonts w:asciiTheme="majorHAnsi" w:hAnsiTheme="majorHAnsi"/>
        </w:rPr>
        <w:t xml:space="preserve"> partially caused by scandals that feed the perception of politicians as corrupt, there has been changes in patterns of party finance, specifically </w:t>
      </w:r>
      <w:r>
        <w:rPr>
          <w:rFonts w:asciiTheme="majorHAnsi" w:hAnsiTheme="majorHAnsi"/>
        </w:rPr>
        <w:t>a</w:t>
      </w:r>
      <w:r w:rsidRPr="009D6565">
        <w:rPr>
          <w:rFonts w:asciiTheme="majorHAnsi" w:hAnsiTheme="majorHAnsi"/>
        </w:rPr>
        <w:t xml:space="preserve"> shift from the ‘mass party’ model of funding towards ‘elite party’ and ‘cartel party’ models. In </w:t>
      </w:r>
      <w:r>
        <w:rPr>
          <w:rFonts w:asciiTheme="majorHAnsi" w:hAnsiTheme="majorHAnsi"/>
        </w:rPr>
        <w:t xml:space="preserve">this sense, </w:t>
      </w:r>
      <w:r w:rsidRPr="009D6565">
        <w:rPr>
          <w:rFonts w:asciiTheme="majorHAnsi" w:hAnsiTheme="majorHAnsi"/>
        </w:rPr>
        <w:t xml:space="preserve">party finance </w:t>
      </w:r>
      <w:r>
        <w:rPr>
          <w:rFonts w:asciiTheme="majorHAnsi" w:hAnsiTheme="majorHAnsi"/>
        </w:rPr>
        <w:t>is</w:t>
      </w:r>
      <w:r w:rsidRPr="009D6565">
        <w:rPr>
          <w:rFonts w:asciiTheme="majorHAnsi" w:hAnsiTheme="majorHAnsi"/>
        </w:rPr>
        <w:t xml:space="preserve"> a collective action problem in which rational self-interested group members will free ride and refuse to contribute to the party. He further identifies four ‘post-mass party’ financial strategies: the </w:t>
      </w:r>
      <w:proofErr w:type="spellStart"/>
      <w:r w:rsidRPr="009D6565">
        <w:rPr>
          <w:rFonts w:asciiTheme="majorHAnsi" w:hAnsiTheme="majorHAnsi"/>
        </w:rPr>
        <w:t>clientelistic</w:t>
      </w:r>
      <w:proofErr w:type="spellEnd"/>
      <w:r w:rsidRPr="009D6565">
        <w:rPr>
          <w:rFonts w:asciiTheme="majorHAnsi" w:hAnsiTheme="majorHAnsi"/>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9D6565" w:rsidRDefault="007A01FD" w:rsidP="004356D3">
      <w:pPr>
        <w:spacing w:after="120" w:line="360" w:lineRule="auto"/>
        <w:jc w:val="both"/>
        <w:rPr>
          <w:rFonts w:asciiTheme="majorHAnsi" w:hAnsiTheme="majorHAnsi"/>
        </w:rPr>
      </w:pPr>
      <w:r>
        <w:rPr>
          <w:rFonts w:asciiTheme="majorHAnsi" w:hAnsiTheme="majorHAnsi"/>
        </w:rPr>
        <w:t>T</w:t>
      </w:r>
      <w:r w:rsidR="005444AA" w:rsidRPr="009D6565">
        <w:rPr>
          <w:rFonts w:asciiTheme="majorHAnsi" w:hAnsiTheme="majorHAnsi"/>
        </w:rPr>
        <w:t xml:space="preserve">he level </w:t>
      </w:r>
      <w:r>
        <w:rPr>
          <w:rFonts w:asciiTheme="majorHAnsi" w:hAnsiTheme="majorHAnsi"/>
        </w:rPr>
        <w:t xml:space="preserve">of regulation of </w:t>
      </w:r>
      <w:r w:rsidR="00F1556E">
        <w:rPr>
          <w:rFonts w:asciiTheme="majorHAnsi" w:hAnsiTheme="majorHAnsi"/>
        </w:rPr>
        <w:t>the political process</w:t>
      </w:r>
      <w:r>
        <w:rPr>
          <w:rFonts w:asciiTheme="majorHAnsi" w:hAnsiTheme="majorHAnsi"/>
        </w:rPr>
        <w:t xml:space="preserve"> may also depend</w:t>
      </w:r>
      <w:r w:rsidR="005444AA" w:rsidRPr="009D6565">
        <w:rPr>
          <w:rFonts w:asciiTheme="majorHAnsi" w:hAnsiTheme="majorHAnsi"/>
        </w:rPr>
        <w:t xml:space="preserve"> </w:t>
      </w:r>
      <w:r>
        <w:rPr>
          <w:rFonts w:asciiTheme="majorHAnsi" w:hAnsiTheme="majorHAnsi"/>
        </w:rPr>
        <w:t>on</w:t>
      </w:r>
      <w:r w:rsidR="005444AA" w:rsidRPr="009D6565">
        <w:rPr>
          <w:rFonts w:asciiTheme="majorHAnsi" w:hAnsiTheme="majorHAnsi"/>
        </w:rPr>
        <w:t xml:space="preserve"> the </w:t>
      </w:r>
      <w:r w:rsidR="00920370" w:rsidRPr="009D6565">
        <w:rPr>
          <w:rFonts w:asciiTheme="majorHAnsi" w:hAnsiTheme="majorHAnsi"/>
        </w:rPr>
        <w:t>democratic</w:t>
      </w:r>
      <w:r w:rsidR="005444AA" w:rsidRPr="009D6565">
        <w:rPr>
          <w:rFonts w:asciiTheme="majorHAnsi" w:hAnsiTheme="majorHAnsi"/>
        </w:rPr>
        <w:t xml:space="preserve"> context. </w:t>
      </w:r>
      <w:r w:rsidR="004356D3" w:rsidRPr="009D6565">
        <w:rPr>
          <w:rFonts w:asciiTheme="majorHAnsi" w:hAnsiTheme="majorHAnsi"/>
        </w:rPr>
        <w:t xml:space="preserve">After analysing party laws of 39 countries, </w:t>
      </w:r>
      <w:proofErr w:type="spellStart"/>
      <w:r w:rsidR="00096456" w:rsidRPr="009D6565">
        <w:rPr>
          <w:rFonts w:asciiTheme="majorHAnsi" w:hAnsiTheme="majorHAnsi"/>
        </w:rPr>
        <w:t>Karvonen</w:t>
      </w:r>
      <w:proofErr w:type="spellEnd"/>
      <w:r w:rsidR="00096456" w:rsidRPr="009D6565">
        <w:rPr>
          <w:rFonts w:asciiTheme="majorHAnsi" w:hAnsiTheme="majorHAnsi"/>
        </w:rPr>
        <w:t xml:space="preserve"> (2007) </w:t>
      </w:r>
      <w:r w:rsidR="004356D3" w:rsidRPr="009D6565">
        <w:rPr>
          <w:rFonts w:asciiTheme="majorHAnsi" w:hAnsiTheme="majorHAnsi"/>
        </w:rPr>
        <w:t>ascertains</w:t>
      </w:r>
      <w:r w:rsidR="00096456" w:rsidRPr="009D6565">
        <w:rPr>
          <w:rFonts w:asciiTheme="majorHAnsi" w:hAnsiTheme="majorHAnsi"/>
        </w:rPr>
        <w:t xml:space="preserve"> that party laws regulate political parties differently depending on the democratic status of its countries. In non-democratic</w:t>
      </w:r>
      <w:r>
        <w:rPr>
          <w:rFonts w:asciiTheme="majorHAnsi" w:hAnsiTheme="majorHAnsi"/>
        </w:rPr>
        <w:t xml:space="preserve"> states, the establishment tends</w:t>
      </w:r>
      <w:r w:rsidR="00096456" w:rsidRPr="009D6565">
        <w:rPr>
          <w:rFonts w:asciiTheme="majorHAnsi" w:hAnsiTheme="majorHAnsi"/>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9D6565">
        <w:rPr>
          <w:rFonts w:asciiTheme="majorHAnsi" w:hAnsiTheme="majorHAnsi"/>
        </w:rPr>
        <w:t xml:space="preserve"> (</w:t>
      </w:r>
      <w:proofErr w:type="spellStart"/>
      <w:r w:rsidR="005444AA" w:rsidRPr="009D6565">
        <w:rPr>
          <w:rFonts w:asciiTheme="majorHAnsi" w:hAnsiTheme="majorHAnsi"/>
        </w:rPr>
        <w:t>Karvonen</w:t>
      </w:r>
      <w:proofErr w:type="spellEnd"/>
      <w:r w:rsidR="005444AA" w:rsidRPr="009D6565">
        <w:rPr>
          <w:rFonts w:asciiTheme="majorHAnsi" w:hAnsiTheme="majorHAnsi"/>
        </w:rPr>
        <w:t xml:space="preserve"> 2007)</w:t>
      </w:r>
    </w:p>
    <w:p w14:paraId="13113D56" w14:textId="373E40F2" w:rsidR="002F68D4" w:rsidRPr="009D6565" w:rsidRDefault="006A4C7F" w:rsidP="004356D3">
      <w:pPr>
        <w:spacing w:after="120" w:line="360" w:lineRule="auto"/>
        <w:jc w:val="both"/>
        <w:rPr>
          <w:rFonts w:asciiTheme="majorHAnsi" w:hAnsiTheme="majorHAnsi"/>
        </w:rPr>
      </w:pPr>
      <w:r w:rsidRPr="009D6565">
        <w:rPr>
          <w:rFonts w:asciiTheme="majorHAnsi" w:hAnsiTheme="majorHAnsi"/>
        </w:rPr>
        <w:t xml:space="preserve">According to </w:t>
      </w:r>
      <w:proofErr w:type="spellStart"/>
      <w:r w:rsidRPr="009D6565">
        <w:rPr>
          <w:rFonts w:asciiTheme="majorHAnsi" w:hAnsiTheme="majorHAnsi"/>
        </w:rPr>
        <w:t>Scarrow</w:t>
      </w:r>
      <w:proofErr w:type="spellEnd"/>
      <w:r w:rsidR="00F1556E">
        <w:rPr>
          <w:rFonts w:asciiTheme="majorHAnsi" w:hAnsiTheme="majorHAnsi"/>
        </w:rPr>
        <w:t xml:space="preserve"> (2004)</w:t>
      </w:r>
      <w:r w:rsidRPr="009D6565">
        <w:rPr>
          <w:rFonts w:asciiTheme="majorHAnsi" w:hAnsiTheme="majorHAnsi"/>
        </w:rPr>
        <w:t>, political finance is one of the most problematic regulatory areas of democracies, because it is connected to</w:t>
      </w:r>
      <w:r w:rsidR="002F68D4" w:rsidRPr="009D6565">
        <w:rPr>
          <w:rFonts w:asciiTheme="majorHAnsi" w:hAnsiTheme="majorHAnsi"/>
        </w:rPr>
        <w:t xml:space="preserve"> the</w:t>
      </w:r>
      <w:r w:rsidRPr="009D6565">
        <w:rPr>
          <w:rFonts w:asciiTheme="majorHAnsi" w:hAnsiTheme="majorHAnsi"/>
        </w:rPr>
        <w:t xml:space="preserve"> aim of guaranteeing a certain </w:t>
      </w:r>
      <w:r w:rsidR="002F68D4" w:rsidRPr="009D6565">
        <w:rPr>
          <w:rFonts w:asciiTheme="majorHAnsi" w:hAnsiTheme="majorHAnsi"/>
        </w:rPr>
        <w:t>minimum</w:t>
      </w:r>
      <w:r w:rsidRPr="009D6565">
        <w:rPr>
          <w:rFonts w:asciiTheme="majorHAnsi" w:hAnsiTheme="majorHAnsi"/>
        </w:rPr>
        <w:t xml:space="preserve"> level of political equality in a context where wealth is unequally distributed.</w:t>
      </w:r>
      <w:r w:rsidR="00F1556E">
        <w:rPr>
          <w:rFonts w:asciiTheme="majorHAnsi" w:hAnsiTheme="majorHAnsi"/>
        </w:rPr>
        <w:t xml:space="preserve">  </w:t>
      </w:r>
      <w:r w:rsidRPr="009D6565">
        <w:rPr>
          <w:rFonts w:asciiTheme="majorHAnsi" w:hAnsiTheme="majorHAnsi"/>
        </w:rPr>
        <w:t xml:space="preserve">After analysing party finance reforms in Germany and </w:t>
      </w:r>
      <w:r w:rsidR="002F68D4" w:rsidRPr="009D6565">
        <w:rPr>
          <w:rFonts w:asciiTheme="majorHAnsi" w:hAnsiTheme="majorHAnsi"/>
        </w:rPr>
        <w:t>England</w:t>
      </w:r>
      <w:r w:rsidRPr="009D6565">
        <w:rPr>
          <w:rFonts w:asciiTheme="majorHAnsi" w:hAnsiTheme="majorHAnsi"/>
        </w:rPr>
        <w:t xml:space="preserve">, </w:t>
      </w:r>
      <w:proofErr w:type="spellStart"/>
      <w:r w:rsidRPr="009D6565">
        <w:rPr>
          <w:rFonts w:asciiTheme="majorHAnsi" w:hAnsiTheme="majorHAnsi"/>
        </w:rPr>
        <w:t>Scarrow</w:t>
      </w:r>
      <w:proofErr w:type="spellEnd"/>
      <w:r w:rsidRPr="009D6565">
        <w:rPr>
          <w:rFonts w:asciiTheme="majorHAnsi" w:hAnsiTheme="majorHAnsi"/>
        </w:rPr>
        <w:t xml:space="preserve"> notes that scandals </w:t>
      </w:r>
      <w:r w:rsidR="00325E9A" w:rsidRPr="009D6565">
        <w:rPr>
          <w:rFonts w:asciiTheme="majorHAnsi" w:hAnsiTheme="majorHAnsi"/>
        </w:rPr>
        <w:t xml:space="preserve">had </w:t>
      </w:r>
      <w:r w:rsidRPr="009D6565">
        <w:rPr>
          <w:rFonts w:asciiTheme="majorHAnsi" w:hAnsiTheme="majorHAnsi"/>
        </w:rPr>
        <w:t xml:space="preserve">weak consequences in regulatory results, unless one party </w:t>
      </w:r>
      <w:r w:rsidR="007A01FD" w:rsidRPr="009D6565">
        <w:rPr>
          <w:rFonts w:asciiTheme="majorHAnsi" w:hAnsiTheme="majorHAnsi"/>
        </w:rPr>
        <w:t>advances</w:t>
      </w:r>
      <w:r w:rsidRPr="009D6565">
        <w:rPr>
          <w:rFonts w:asciiTheme="majorHAnsi" w:hAnsiTheme="majorHAnsi"/>
        </w:rPr>
        <w:t xml:space="preserve"> the cause. Also, that </w:t>
      </w:r>
      <w:r w:rsidR="00325E9A" w:rsidRPr="009D6565">
        <w:rPr>
          <w:rFonts w:asciiTheme="majorHAnsi" w:hAnsiTheme="majorHAnsi"/>
        </w:rPr>
        <w:t xml:space="preserve">when </w:t>
      </w:r>
      <w:r w:rsidRPr="009D6565">
        <w:rPr>
          <w:rFonts w:asciiTheme="majorHAnsi" w:hAnsiTheme="majorHAnsi"/>
        </w:rPr>
        <w:t xml:space="preserve">parties </w:t>
      </w:r>
      <w:r w:rsidR="00325E9A" w:rsidRPr="009D6565">
        <w:rPr>
          <w:rFonts w:asciiTheme="majorHAnsi" w:hAnsiTheme="majorHAnsi"/>
        </w:rPr>
        <w:t xml:space="preserve">endorse </w:t>
      </w:r>
      <w:r w:rsidRPr="009D6565">
        <w:rPr>
          <w:rFonts w:asciiTheme="majorHAnsi" w:hAnsiTheme="majorHAnsi"/>
        </w:rPr>
        <w:t xml:space="preserve">reform, </w:t>
      </w:r>
      <w:r w:rsidR="007A01FD">
        <w:rPr>
          <w:rFonts w:asciiTheme="majorHAnsi" w:hAnsiTheme="majorHAnsi"/>
        </w:rPr>
        <w:t xml:space="preserve">it </w:t>
      </w:r>
      <w:r w:rsidRPr="009D6565">
        <w:rPr>
          <w:rFonts w:asciiTheme="majorHAnsi" w:hAnsiTheme="majorHAnsi"/>
        </w:rPr>
        <w:t>does</w:t>
      </w:r>
      <w:r w:rsidR="007A01FD">
        <w:rPr>
          <w:rFonts w:asciiTheme="majorHAnsi" w:hAnsiTheme="majorHAnsi"/>
        </w:rPr>
        <w:t xml:space="preserve"> no</w:t>
      </w:r>
      <w:r w:rsidRPr="009D6565">
        <w:rPr>
          <w:rFonts w:asciiTheme="majorHAnsi" w:hAnsiTheme="majorHAnsi"/>
        </w:rPr>
        <w:t>t mean that th</w:t>
      </w:r>
      <w:r w:rsidR="00325E9A" w:rsidRPr="009D6565">
        <w:rPr>
          <w:rFonts w:asciiTheme="majorHAnsi" w:hAnsiTheme="majorHAnsi"/>
        </w:rPr>
        <w:t xml:space="preserve">ey </w:t>
      </w:r>
      <w:r w:rsidRPr="009D6565">
        <w:rPr>
          <w:rFonts w:asciiTheme="majorHAnsi" w:hAnsiTheme="majorHAnsi"/>
        </w:rPr>
        <w:t xml:space="preserve">will adopt it. Conversely, the </w:t>
      </w:r>
      <w:r w:rsidR="002F68D4" w:rsidRPr="009D6565">
        <w:rPr>
          <w:rFonts w:asciiTheme="majorHAnsi" w:hAnsiTheme="majorHAnsi"/>
        </w:rPr>
        <w:t>deepest</w:t>
      </w:r>
      <w:r w:rsidRPr="009D6565">
        <w:rPr>
          <w:rFonts w:asciiTheme="majorHAnsi" w:hAnsiTheme="majorHAnsi"/>
        </w:rPr>
        <w:t xml:space="preserve"> effects in party finance reforms </w:t>
      </w:r>
      <w:r w:rsidR="007A01FD">
        <w:rPr>
          <w:rFonts w:asciiTheme="majorHAnsi" w:hAnsiTheme="majorHAnsi"/>
        </w:rPr>
        <w:t>were</w:t>
      </w:r>
      <w:r w:rsidRPr="009D6565">
        <w:rPr>
          <w:rFonts w:asciiTheme="majorHAnsi" w:hAnsiTheme="majorHAnsi"/>
        </w:rPr>
        <w:t xml:space="preserve"> reached thanks to the intervention of non-party regulatory bodies, such as independent commissions appointed by the government, as well as courts of justice, </w:t>
      </w:r>
      <w:r w:rsidR="00E800B8" w:rsidRPr="009D6565">
        <w:rPr>
          <w:rFonts w:asciiTheme="majorHAnsi" w:hAnsiTheme="majorHAnsi"/>
        </w:rPr>
        <w:t xml:space="preserve">among </w:t>
      </w:r>
      <w:r w:rsidRPr="009D6565">
        <w:rPr>
          <w:rFonts w:asciiTheme="majorHAnsi" w:hAnsiTheme="majorHAnsi"/>
        </w:rPr>
        <w:t>others.</w:t>
      </w:r>
      <w:r w:rsidR="00F1556E">
        <w:rPr>
          <w:rFonts w:asciiTheme="majorHAnsi" w:hAnsiTheme="majorHAnsi"/>
        </w:rPr>
        <w:t xml:space="preserve"> E</w:t>
      </w:r>
      <w:r w:rsidRPr="009D6565">
        <w:rPr>
          <w:rFonts w:asciiTheme="majorHAnsi" w:hAnsiTheme="majorHAnsi"/>
        </w:rPr>
        <w:t xml:space="preserve">ven in cases of parties </w:t>
      </w:r>
      <w:r w:rsidRPr="009D6565">
        <w:rPr>
          <w:rFonts w:asciiTheme="majorHAnsi" w:hAnsiTheme="majorHAnsi"/>
        </w:rPr>
        <w:lastRenderedPageBreak/>
        <w:t xml:space="preserve">willing to compete over party regulation issues, the adoption of self-denying rules may be more </w:t>
      </w:r>
      <w:r w:rsidR="002F68D4" w:rsidRPr="009D6565">
        <w:rPr>
          <w:rFonts w:asciiTheme="majorHAnsi" w:hAnsiTheme="majorHAnsi"/>
        </w:rPr>
        <w:t>successful</w:t>
      </w:r>
      <w:r w:rsidRPr="009D6565">
        <w:rPr>
          <w:rFonts w:asciiTheme="majorHAnsi" w:hAnsiTheme="majorHAnsi"/>
        </w:rPr>
        <w:t xml:space="preserve"> if there are external forces suggesting an</w:t>
      </w:r>
      <w:r w:rsidR="00E03F76">
        <w:rPr>
          <w:rFonts w:asciiTheme="majorHAnsi" w:hAnsiTheme="majorHAnsi"/>
        </w:rPr>
        <w:t>d/or imposing reforms. (</w:t>
      </w:r>
      <w:proofErr w:type="spellStart"/>
      <w:r w:rsidR="00E03F76">
        <w:rPr>
          <w:rFonts w:asciiTheme="majorHAnsi" w:hAnsiTheme="majorHAnsi"/>
        </w:rPr>
        <w:t>Scarrow</w:t>
      </w:r>
      <w:proofErr w:type="spellEnd"/>
      <w:r w:rsidRPr="009D6565">
        <w:rPr>
          <w:rFonts w:asciiTheme="majorHAnsi" w:hAnsiTheme="majorHAnsi"/>
        </w:rPr>
        <w:t xml:space="preserve"> 2004</w:t>
      </w:r>
      <w:r w:rsidR="002F68D4" w:rsidRPr="009D6565">
        <w:rPr>
          <w:rFonts w:asciiTheme="majorHAnsi" w:hAnsiTheme="majorHAnsi"/>
        </w:rPr>
        <w:t>, p. 669</w:t>
      </w:r>
      <w:r w:rsidRPr="009D6565">
        <w:rPr>
          <w:rFonts w:asciiTheme="majorHAnsi" w:hAnsiTheme="majorHAnsi"/>
        </w:rPr>
        <w:t>)</w:t>
      </w:r>
    </w:p>
    <w:p w14:paraId="75274911" w14:textId="6AF76B5B" w:rsidR="00126214" w:rsidRPr="009D6565" w:rsidRDefault="007C403F" w:rsidP="004356D3">
      <w:pPr>
        <w:spacing w:after="120" w:line="360" w:lineRule="auto"/>
        <w:jc w:val="both"/>
        <w:rPr>
          <w:rFonts w:asciiTheme="majorHAnsi" w:hAnsiTheme="majorHAnsi"/>
        </w:rPr>
      </w:pPr>
      <w:r w:rsidRPr="009D6565">
        <w:rPr>
          <w:rFonts w:asciiTheme="majorHAnsi" w:hAnsiTheme="majorHAnsi"/>
        </w:rPr>
        <w:t xml:space="preserve">Based on evidence </w:t>
      </w:r>
      <w:r w:rsidR="00F1556E">
        <w:rPr>
          <w:rFonts w:asciiTheme="majorHAnsi" w:hAnsiTheme="majorHAnsi"/>
        </w:rPr>
        <w:t>from</w:t>
      </w:r>
      <w:r w:rsidR="00920370" w:rsidRPr="009D6565">
        <w:rPr>
          <w:rFonts w:asciiTheme="majorHAnsi" w:hAnsiTheme="majorHAnsi"/>
        </w:rPr>
        <w:t xml:space="preserve"> </w:t>
      </w:r>
      <w:r w:rsidRPr="009D6565">
        <w:rPr>
          <w:rFonts w:asciiTheme="majorHAnsi" w:hAnsiTheme="majorHAnsi"/>
        </w:rPr>
        <w:t xml:space="preserve">20 years, </w:t>
      </w:r>
      <w:proofErr w:type="spellStart"/>
      <w:r w:rsidR="00126214" w:rsidRPr="009D6565">
        <w:rPr>
          <w:rFonts w:asciiTheme="majorHAnsi" w:hAnsiTheme="majorHAnsi"/>
        </w:rPr>
        <w:t>Scarrow</w:t>
      </w:r>
      <w:proofErr w:type="spellEnd"/>
      <w:r w:rsidR="00126214" w:rsidRPr="009D6565">
        <w:rPr>
          <w:rFonts w:asciiTheme="majorHAnsi" w:hAnsiTheme="majorHAnsi"/>
        </w:rPr>
        <w:t xml:space="preserve"> affirms that campaign spending matters.</w:t>
      </w:r>
      <w:r w:rsidR="00F1556E">
        <w:rPr>
          <w:rFonts w:asciiTheme="majorHAnsi" w:hAnsiTheme="majorHAnsi"/>
        </w:rPr>
        <w:t xml:space="preserve"> E</w:t>
      </w:r>
      <w:r w:rsidR="00126214" w:rsidRPr="009D6565">
        <w:rPr>
          <w:rFonts w:asciiTheme="majorHAnsi" w:hAnsiTheme="majorHAnsi"/>
        </w:rPr>
        <w:t xml:space="preserve">ven in scenarios </w:t>
      </w:r>
      <w:r w:rsidR="009218E7" w:rsidRPr="009D6565">
        <w:rPr>
          <w:rFonts w:asciiTheme="majorHAnsi" w:hAnsiTheme="majorHAnsi"/>
        </w:rPr>
        <w:t>ruled</w:t>
      </w:r>
      <w:r w:rsidR="00126214" w:rsidRPr="009D6565">
        <w:rPr>
          <w:rFonts w:asciiTheme="majorHAnsi" w:hAnsiTheme="majorHAnsi"/>
        </w:rPr>
        <w:t xml:space="preserve"> by party loyalty and spending centralized in national parties, individual candidates’ spending can improve electoral </w:t>
      </w:r>
      <w:r w:rsidR="007A01FD" w:rsidRPr="009D6565">
        <w:rPr>
          <w:rFonts w:asciiTheme="majorHAnsi" w:hAnsiTheme="majorHAnsi"/>
        </w:rPr>
        <w:t xml:space="preserve">chances. </w:t>
      </w:r>
      <w:r w:rsidR="00126214" w:rsidRPr="009D6565">
        <w:rPr>
          <w:rFonts w:asciiTheme="majorHAnsi" w:hAnsiTheme="majorHAnsi"/>
        </w:rPr>
        <w:t xml:space="preserve">Moreover, </w:t>
      </w:r>
      <w:r w:rsidR="009218E7" w:rsidRPr="009D6565">
        <w:rPr>
          <w:rFonts w:asciiTheme="majorHAnsi" w:hAnsiTheme="majorHAnsi"/>
        </w:rPr>
        <w:t xml:space="preserve">the </w:t>
      </w:r>
      <w:r w:rsidR="00126214" w:rsidRPr="009D6565">
        <w:rPr>
          <w:rFonts w:asciiTheme="majorHAnsi" w:hAnsiTheme="majorHAnsi"/>
        </w:rPr>
        <w:t>spending by challenger</w:t>
      </w:r>
      <w:r w:rsidR="009218E7" w:rsidRPr="009D6565">
        <w:rPr>
          <w:rFonts w:asciiTheme="majorHAnsi" w:hAnsiTheme="majorHAnsi"/>
        </w:rPr>
        <w:t>s</w:t>
      </w:r>
      <w:r w:rsidR="00126214" w:rsidRPr="009D6565">
        <w:rPr>
          <w:rFonts w:asciiTheme="majorHAnsi" w:hAnsiTheme="majorHAnsi"/>
        </w:rPr>
        <w:t xml:space="preserve"> </w:t>
      </w:r>
      <w:r w:rsidR="007A01FD" w:rsidRPr="009D6565">
        <w:rPr>
          <w:rFonts w:asciiTheme="majorHAnsi" w:hAnsiTheme="majorHAnsi"/>
        </w:rPr>
        <w:t>tends</w:t>
      </w:r>
      <w:r w:rsidR="00126214" w:rsidRPr="009D6565">
        <w:rPr>
          <w:rFonts w:asciiTheme="majorHAnsi" w:hAnsiTheme="majorHAnsi"/>
        </w:rPr>
        <w:t xml:space="preserve"> to be more effective than officeholder</w:t>
      </w:r>
      <w:r w:rsidR="009218E7" w:rsidRPr="009D6565">
        <w:rPr>
          <w:rFonts w:asciiTheme="majorHAnsi" w:hAnsiTheme="majorHAnsi"/>
        </w:rPr>
        <w:t>’s</w:t>
      </w:r>
      <w:r w:rsidR="00126214" w:rsidRPr="009D6565">
        <w:rPr>
          <w:rFonts w:asciiTheme="majorHAnsi" w:hAnsiTheme="majorHAnsi"/>
        </w:rPr>
        <w:t xml:space="preserve"> spending. Therefore, attempts to limit the impact of money over politics t</w:t>
      </w:r>
      <w:r w:rsidR="009218E7" w:rsidRPr="009D6565">
        <w:rPr>
          <w:rFonts w:asciiTheme="majorHAnsi" w:hAnsiTheme="majorHAnsi"/>
        </w:rPr>
        <w:t>h</w:t>
      </w:r>
      <w:r w:rsidR="00C2010A">
        <w:rPr>
          <w:rFonts w:asciiTheme="majorHAnsi" w:hAnsiTheme="majorHAnsi"/>
        </w:rPr>
        <w:t>rough regulations</w:t>
      </w:r>
      <w:r w:rsidR="00126214" w:rsidRPr="009D6565">
        <w:rPr>
          <w:rFonts w:asciiTheme="majorHAnsi" w:hAnsiTheme="majorHAnsi"/>
        </w:rPr>
        <w:t xml:space="preserve"> can work as a protection to the ruler party or candidate and</w:t>
      </w:r>
      <w:r w:rsidR="009218E7" w:rsidRPr="009D6565">
        <w:rPr>
          <w:rFonts w:asciiTheme="majorHAnsi" w:hAnsiTheme="majorHAnsi"/>
        </w:rPr>
        <w:t xml:space="preserve"> </w:t>
      </w:r>
      <w:r w:rsidR="00126214" w:rsidRPr="009D6565">
        <w:rPr>
          <w:rFonts w:asciiTheme="majorHAnsi" w:hAnsiTheme="majorHAnsi"/>
        </w:rPr>
        <w:t>as a limitation to the challengers.</w:t>
      </w:r>
      <w:r w:rsidR="00634DAD" w:rsidRPr="009D6565">
        <w:rPr>
          <w:rFonts w:asciiTheme="majorHAnsi" w:hAnsiTheme="majorHAnsi"/>
        </w:rPr>
        <w:t xml:space="preserve"> </w:t>
      </w:r>
      <w:r w:rsidR="00126214" w:rsidRPr="009D6565">
        <w:rPr>
          <w:rFonts w:asciiTheme="majorHAnsi" w:hAnsiTheme="majorHAnsi"/>
        </w:rPr>
        <w:t>(</w:t>
      </w:r>
      <w:proofErr w:type="spellStart"/>
      <w:r w:rsidR="00126214" w:rsidRPr="009D6565">
        <w:rPr>
          <w:rFonts w:asciiTheme="majorHAnsi" w:hAnsiTheme="majorHAnsi"/>
        </w:rPr>
        <w:t>Scarrow</w:t>
      </w:r>
      <w:proofErr w:type="spellEnd"/>
      <w:r w:rsidR="009218E7" w:rsidRPr="009D6565">
        <w:rPr>
          <w:rFonts w:asciiTheme="majorHAnsi" w:hAnsiTheme="majorHAnsi"/>
        </w:rPr>
        <w:t xml:space="preserve"> 2007,p</w:t>
      </w:r>
      <w:r w:rsidR="00126214" w:rsidRPr="009D6565">
        <w:rPr>
          <w:rFonts w:asciiTheme="majorHAnsi" w:hAnsiTheme="majorHAnsi"/>
        </w:rPr>
        <w:t>. 201)</w:t>
      </w:r>
    </w:p>
    <w:p w14:paraId="2E1EF7D6" w14:textId="56A2DFE4" w:rsidR="00126214"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Rules aimed at increasing transparency </w:t>
      </w:r>
      <w:r w:rsidR="00494986" w:rsidRPr="009D6565">
        <w:rPr>
          <w:rFonts w:asciiTheme="majorHAnsi" w:hAnsiTheme="majorHAnsi"/>
        </w:rPr>
        <w:t xml:space="preserve">of </w:t>
      </w:r>
      <w:r w:rsidRPr="009D6565">
        <w:rPr>
          <w:rFonts w:asciiTheme="majorHAnsi" w:hAnsiTheme="majorHAnsi"/>
        </w:rPr>
        <w:t xml:space="preserve">the relation between donors and recipients, like </w:t>
      </w:r>
      <w:r w:rsidR="00F1556E">
        <w:rPr>
          <w:rFonts w:asciiTheme="majorHAnsi" w:hAnsiTheme="majorHAnsi"/>
        </w:rPr>
        <w:t>an</w:t>
      </w:r>
      <w:r w:rsidR="000171C2">
        <w:rPr>
          <w:rFonts w:asciiTheme="majorHAnsi" w:hAnsiTheme="majorHAnsi"/>
        </w:rPr>
        <w:t xml:space="preserve"> increase of </w:t>
      </w:r>
      <w:r w:rsidRPr="009D6565">
        <w:rPr>
          <w:rFonts w:asciiTheme="majorHAnsi" w:hAnsiTheme="majorHAnsi"/>
        </w:rPr>
        <w:t>disclosure or specific prohibitions</w:t>
      </w:r>
      <w:r w:rsidR="000171C2">
        <w:rPr>
          <w:rFonts w:asciiTheme="majorHAnsi" w:hAnsiTheme="majorHAnsi"/>
        </w:rPr>
        <w:t xml:space="preserve"> to</w:t>
      </w:r>
      <w:r w:rsidR="000171C2" w:rsidRPr="000171C2">
        <w:rPr>
          <w:rFonts w:asciiTheme="majorHAnsi" w:hAnsiTheme="majorHAnsi"/>
        </w:rPr>
        <w:t xml:space="preserve"> </w:t>
      </w:r>
      <w:r w:rsidR="000171C2" w:rsidRPr="009D6565">
        <w:rPr>
          <w:rFonts w:asciiTheme="majorHAnsi" w:hAnsiTheme="majorHAnsi"/>
        </w:rPr>
        <w:t>donations</w:t>
      </w:r>
      <w:r w:rsidRPr="009D6565">
        <w:rPr>
          <w:rFonts w:asciiTheme="majorHAnsi" w:hAnsiTheme="majorHAnsi"/>
        </w:rPr>
        <w:t xml:space="preserve">; tend to have a </w:t>
      </w:r>
      <w:r w:rsidR="00F1556E" w:rsidRPr="009D6565">
        <w:rPr>
          <w:rFonts w:asciiTheme="majorHAnsi" w:hAnsiTheme="majorHAnsi"/>
        </w:rPr>
        <w:t>dual</w:t>
      </w:r>
      <w:r w:rsidRPr="009D6565">
        <w:rPr>
          <w:rFonts w:asciiTheme="majorHAnsi" w:hAnsiTheme="majorHAnsi"/>
        </w:rPr>
        <w:t xml:space="preserve"> effect. </w:t>
      </w:r>
      <w:r w:rsidR="00494986" w:rsidRPr="009D6565">
        <w:rPr>
          <w:rFonts w:asciiTheme="majorHAnsi" w:hAnsiTheme="majorHAnsi"/>
        </w:rPr>
        <w:t>T</w:t>
      </w:r>
      <w:r w:rsidRPr="009D6565">
        <w:rPr>
          <w:rFonts w:asciiTheme="majorHAnsi" w:hAnsiTheme="majorHAnsi"/>
        </w:rPr>
        <w:t xml:space="preserve">hey </w:t>
      </w:r>
      <w:r w:rsidR="00494986" w:rsidRPr="009D6565">
        <w:rPr>
          <w:rFonts w:asciiTheme="majorHAnsi" w:hAnsiTheme="majorHAnsi"/>
        </w:rPr>
        <w:t>decrease</w:t>
      </w:r>
      <w:r w:rsidRPr="009D6565">
        <w:rPr>
          <w:rFonts w:asciiTheme="majorHAnsi" w:hAnsiTheme="majorHAnsi"/>
        </w:rPr>
        <w:t xml:space="preserve"> people´s distrust on candidates and parties, since they appear less responsive to donors</w:t>
      </w:r>
      <w:r w:rsidR="00494986" w:rsidRPr="009D6565">
        <w:rPr>
          <w:rFonts w:asciiTheme="majorHAnsi" w:hAnsiTheme="majorHAnsi"/>
        </w:rPr>
        <w:t xml:space="preserve">’ </w:t>
      </w:r>
      <w:r w:rsidR="00C2010A">
        <w:rPr>
          <w:rFonts w:asciiTheme="majorHAnsi" w:hAnsiTheme="majorHAnsi"/>
        </w:rPr>
        <w:t>preferences</w:t>
      </w:r>
      <w:r w:rsidRPr="009D6565">
        <w:rPr>
          <w:rFonts w:asciiTheme="majorHAnsi" w:hAnsiTheme="majorHAnsi"/>
        </w:rPr>
        <w:t xml:space="preserve">, </w:t>
      </w:r>
      <w:r w:rsidR="00494986" w:rsidRPr="009D6565">
        <w:rPr>
          <w:rFonts w:asciiTheme="majorHAnsi" w:hAnsiTheme="majorHAnsi"/>
        </w:rPr>
        <w:t xml:space="preserve">but </w:t>
      </w:r>
      <w:r w:rsidR="000171C2">
        <w:rPr>
          <w:rFonts w:asciiTheme="majorHAnsi" w:hAnsiTheme="majorHAnsi"/>
        </w:rPr>
        <w:t>can have the counter-</w:t>
      </w:r>
      <w:r w:rsidRPr="009D6565">
        <w:rPr>
          <w:rFonts w:asciiTheme="majorHAnsi" w:hAnsiTheme="majorHAnsi"/>
        </w:rPr>
        <w:t>effect of scandaliz</w:t>
      </w:r>
      <w:r w:rsidR="00494986" w:rsidRPr="009D6565">
        <w:rPr>
          <w:rFonts w:asciiTheme="majorHAnsi" w:hAnsiTheme="majorHAnsi"/>
        </w:rPr>
        <w:t>ing</w:t>
      </w:r>
      <w:r w:rsidR="00C2010A">
        <w:rPr>
          <w:rFonts w:asciiTheme="majorHAnsi" w:hAnsiTheme="majorHAnsi"/>
        </w:rPr>
        <w:t xml:space="preserve"> former accepted behaviours</w:t>
      </w:r>
      <w:r w:rsidRPr="009D6565">
        <w:rPr>
          <w:rFonts w:asciiTheme="majorHAnsi" w:hAnsiTheme="majorHAnsi"/>
        </w:rPr>
        <w:t>. (</w:t>
      </w:r>
      <w:proofErr w:type="spellStart"/>
      <w:r w:rsidRPr="009D6565">
        <w:rPr>
          <w:rFonts w:asciiTheme="majorHAnsi" w:hAnsiTheme="majorHAnsi"/>
        </w:rPr>
        <w:t>Scarrow</w:t>
      </w:r>
      <w:proofErr w:type="spellEnd"/>
      <w:r w:rsidRPr="009D6565">
        <w:rPr>
          <w:rFonts w:asciiTheme="majorHAnsi" w:hAnsiTheme="majorHAnsi"/>
        </w:rPr>
        <w:t xml:space="preserve"> 2007)</w:t>
      </w:r>
    </w:p>
    <w:p w14:paraId="5CA9F98E" w14:textId="264757F9" w:rsidR="00096456" w:rsidRPr="009D6565" w:rsidRDefault="00126214" w:rsidP="004356D3">
      <w:pPr>
        <w:spacing w:after="120" w:line="360" w:lineRule="auto"/>
        <w:jc w:val="both"/>
        <w:rPr>
          <w:rFonts w:asciiTheme="majorHAnsi" w:hAnsiTheme="majorHAnsi"/>
        </w:rPr>
      </w:pPr>
      <w:r w:rsidRPr="009D6565">
        <w:rPr>
          <w:rFonts w:asciiTheme="majorHAnsi" w:hAnsiTheme="majorHAnsi"/>
        </w:rPr>
        <w:t xml:space="preserve">According to research </w:t>
      </w:r>
      <w:r w:rsidR="00494986" w:rsidRPr="009D6565">
        <w:rPr>
          <w:rFonts w:asciiTheme="majorHAnsi" w:hAnsiTheme="majorHAnsi"/>
        </w:rPr>
        <w:t>from</w:t>
      </w:r>
      <w:r w:rsidRPr="009D6565">
        <w:rPr>
          <w:rFonts w:asciiTheme="majorHAnsi" w:hAnsiTheme="majorHAnsi"/>
        </w:rPr>
        <w:t xml:space="preserve"> the US, introducing public funding does not guarantee more citizens´ trust in their parties. However, </w:t>
      </w:r>
      <w:proofErr w:type="spellStart"/>
      <w:r w:rsidRPr="009D6565">
        <w:rPr>
          <w:rFonts w:asciiTheme="majorHAnsi" w:hAnsiTheme="majorHAnsi"/>
        </w:rPr>
        <w:t>Scarrow</w:t>
      </w:r>
      <w:proofErr w:type="spellEnd"/>
      <w:r w:rsidRPr="009D6565">
        <w:rPr>
          <w:rFonts w:asciiTheme="majorHAnsi" w:hAnsiTheme="majorHAnsi"/>
        </w:rPr>
        <w:t xml:space="preserve"> </w:t>
      </w:r>
      <w:r w:rsidR="00E03F76" w:rsidRPr="009D6565">
        <w:rPr>
          <w:rFonts w:asciiTheme="majorHAnsi" w:hAnsiTheme="majorHAnsi"/>
        </w:rPr>
        <w:t>(2007)</w:t>
      </w:r>
      <w:r w:rsidR="00E03F76">
        <w:rPr>
          <w:rFonts w:asciiTheme="majorHAnsi" w:hAnsiTheme="majorHAnsi"/>
        </w:rPr>
        <w:t xml:space="preserve"> </w:t>
      </w:r>
      <w:r w:rsidRPr="009D6565">
        <w:rPr>
          <w:rFonts w:asciiTheme="majorHAnsi" w:hAnsiTheme="majorHAnsi"/>
        </w:rPr>
        <w:t xml:space="preserve">notes a lack of investigations </w:t>
      </w:r>
      <w:r w:rsidR="00F1556E">
        <w:rPr>
          <w:rFonts w:asciiTheme="majorHAnsi" w:hAnsiTheme="majorHAnsi"/>
        </w:rPr>
        <w:t xml:space="preserve">on the </w:t>
      </w:r>
      <w:r w:rsidRPr="009D6565">
        <w:rPr>
          <w:rFonts w:asciiTheme="majorHAnsi" w:hAnsiTheme="majorHAnsi"/>
        </w:rPr>
        <w:t xml:space="preserve">issue. </w:t>
      </w:r>
      <w:r w:rsidR="00F1556E">
        <w:rPr>
          <w:rFonts w:asciiTheme="majorHAnsi" w:hAnsiTheme="majorHAnsi"/>
        </w:rPr>
        <w:t xml:space="preserve">He </w:t>
      </w:r>
      <w:r w:rsidRPr="009D6565">
        <w:rPr>
          <w:rFonts w:asciiTheme="majorHAnsi" w:hAnsiTheme="majorHAnsi"/>
        </w:rPr>
        <w:t>concludes that the comparative studies which address the assumption that politician</w:t>
      </w:r>
      <w:r w:rsidR="00494986" w:rsidRPr="009D6565">
        <w:rPr>
          <w:rFonts w:asciiTheme="majorHAnsi" w:hAnsiTheme="majorHAnsi"/>
        </w:rPr>
        <w:t>s</w:t>
      </w:r>
      <w:r w:rsidRPr="009D6565">
        <w:rPr>
          <w:rFonts w:asciiTheme="majorHAnsi" w:hAnsiTheme="majorHAnsi"/>
        </w:rPr>
        <w:t xml:space="preserve"> in need of funding may pay disproportionate attention to their funders´ will are unlikely to provide a universal solution to </w:t>
      </w:r>
      <w:r w:rsidR="00494986" w:rsidRPr="009D6565">
        <w:rPr>
          <w:rFonts w:asciiTheme="majorHAnsi" w:hAnsiTheme="majorHAnsi"/>
        </w:rPr>
        <w:t xml:space="preserve">the </w:t>
      </w:r>
      <w:r w:rsidR="00E03F76">
        <w:rPr>
          <w:rFonts w:asciiTheme="majorHAnsi" w:hAnsiTheme="majorHAnsi"/>
        </w:rPr>
        <w:t xml:space="preserve">problem. </w:t>
      </w:r>
    </w:p>
    <w:p w14:paraId="77C985E1" w14:textId="1273C560" w:rsidR="000171C2" w:rsidRDefault="00C2010A" w:rsidP="004356D3">
      <w:pPr>
        <w:spacing w:after="120" w:line="360" w:lineRule="auto"/>
        <w:jc w:val="both"/>
        <w:rPr>
          <w:rFonts w:asciiTheme="majorHAnsi" w:hAnsiTheme="majorHAnsi"/>
        </w:rPr>
      </w:pPr>
      <w:r>
        <w:rPr>
          <w:rFonts w:asciiTheme="majorHAnsi" w:hAnsiTheme="majorHAnsi"/>
        </w:rPr>
        <w:t xml:space="preserve">Pierre et al. </w:t>
      </w:r>
      <w:r w:rsidR="00E03F76">
        <w:rPr>
          <w:rFonts w:asciiTheme="majorHAnsi" w:hAnsiTheme="majorHAnsi"/>
        </w:rPr>
        <w:t xml:space="preserve">(2000) </w:t>
      </w:r>
      <w:r w:rsidR="007206BD" w:rsidRPr="009D6565">
        <w:rPr>
          <w:rFonts w:asciiTheme="majorHAnsi" w:hAnsiTheme="majorHAnsi"/>
        </w:rPr>
        <w:t xml:space="preserve">study the consequences of the introduction of public funding to party dynamics. They take the arguments in favour and against the introduction of subsidies to political parties and </w:t>
      </w:r>
      <w:r w:rsidR="00060E5E" w:rsidRPr="009D6565">
        <w:rPr>
          <w:rFonts w:asciiTheme="majorHAnsi" w:hAnsiTheme="majorHAnsi"/>
        </w:rPr>
        <w:t>examine</w:t>
      </w:r>
      <w:r w:rsidR="007206BD" w:rsidRPr="009D6565">
        <w:rPr>
          <w:rFonts w:asciiTheme="majorHAnsi" w:hAnsiTheme="majorHAnsi"/>
        </w:rPr>
        <w:t xml:space="preserve"> if they are supported by empirical data. On the side of advocacy for state subsidies, they </w:t>
      </w:r>
      <w:r w:rsidR="00060E5E">
        <w:rPr>
          <w:rFonts w:asciiTheme="majorHAnsi" w:hAnsiTheme="majorHAnsi"/>
        </w:rPr>
        <w:t>identify</w:t>
      </w:r>
      <w:r w:rsidR="007206BD" w:rsidRPr="009D6565">
        <w:rPr>
          <w:rFonts w:asciiTheme="majorHAnsi" w:hAnsiTheme="majorHAnsi"/>
        </w:rPr>
        <w:t xml:space="preserve"> the need to maintain parties </w:t>
      </w:r>
      <w:r w:rsidR="00060E5E">
        <w:rPr>
          <w:rFonts w:asciiTheme="majorHAnsi" w:hAnsiTheme="majorHAnsi"/>
        </w:rPr>
        <w:t>for</w:t>
      </w:r>
      <w:r w:rsidR="007206BD" w:rsidRPr="009D6565">
        <w:rPr>
          <w:rFonts w:asciiTheme="majorHAnsi" w:hAnsiTheme="majorHAnsi"/>
        </w:rPr>
        <w:t xml:space="preserve"> their importance</w:t>
      </w:r>
      <w:r w:rsidR="00060E5E">
        <w:rPr>
          <w:rFonts w:asciiTheme="majorHAnsi" w:hAnsiTheme="majorHAnsi"/>
        </w:rPr>
        <w:t xml:space="preserve"> to</w:t>
      </w:r>
      <w:r w:rsidR="007206BD" w:rsidRPr="009D6565">
        <w:rPr>
          <w:rFonts w:asciiTheme="majorHAnsi" w:hAnsiTheme="majorHAnsi"/>
        </w:rPr>
        <w:t xml:space="preserve"> a democratic government, the fact that they can serve as a platform for citizens’ political participation and the</w:t>
      </w:r>
      <w:r w:rsidR="00060E5E">
        <w:rPr>
          <w:rFonts w:asciiTheme="majorHAnsi" w:hAnsiTheme="majorHAnsi"/>
        </w:rPr>
        <w:t xml:space="preserve"> rising</w:t>
      </w:r>
      <w:r w:rsidR="007206BD" w:rsidRPr="009D6565">
        <w:rPr>
          <w:rFonts w:asciiTheme="majorHAnsi" w:hAnsiTheme="majorHAnsi"/>
        </w:rPr>
        <w:t xml:space="preserve"> costs of running a party in a </w:t>
      </w:r>
      <w:r w:rsidR="00060E5E">
        <w:rPr>
          <w:rFonts w:asciiTheme="majorHAnsi" w:hAnsiTheme="majorHAnsi"/>
        </w:rPr>
        <w:t>modern democracy. The arguments for removing them are</w:t>
      </w:r>
      <w:r w:rsidR="007206BD" w:rsidRPr="009D6565">
        <w:rPr>
          <w:rFonts w:asciiTheme="majorHAnsi" w:hAnsiTheme="majorHAnsi"/>
        </w:rPr>
        <w:t xml:space="preserve"> the supposed co-optation of the state by the parties, that they petrify the party system by not allowing entrance to new parties and </w:t>
      </w:r>
      <w:r w:rsidR="00060E5E">
        <w:rPr>
          <w:rFonts w:asciiTheme="majorHAnsi" w:hAnsiTheme="majorHAnsi"/>
        </w:rPr>
        <w:t>because</w:t>
      </w:r>
      <w:r w:rsidR="007206BD" w:rsidRPr="009D6565">
        <w:rPr>
          <w:rFonts w:asciiTheme="majorHAnsi" w:hAnsiTheme="majorHAnsi"/>
        </w:rPr>
        <w:t xml:space="preserve"> they </w:t>
      </w:r>
      <w:r w:rsidR="00060E5E">
        <w:rPr>
          <w:rFonts w:asciiTheme="majorHAnsi" w:hAnsiTheme="majorHAnsi"/>
        </w:rPr>
        <w:t>eliminate</w:t>
      </w:r>
      <w:r w:rsidR="007206BD" w:rsidRPr="009D6565">
        <w:rPr>
          <w:rFonts w:asciiTheme="majorHAnsi" w:hAnsiTheme="majorHAnsi"/>
        </w:rPr>
        <w:t xml:space="preserve"> parties’ interest in sustaining or increasing their membership. </w:t>
      </w:r>
    </w:p>
    <w:p w14:paraId="508156EA" w14:textId="4D999A59" w:rsidR="007206BD" w:rsidRDefault="007206BD" w:rsidP="004356D3">
      <w:pPr>
        <w:spacing w:after="120" w:line="360" w:lineRule="auto"/>
        <w:jc w:val="both"/>
        <w:rPr>
          <w:rFonts w:asciiTheme="majorHAnsi" w:hAnsiTheme="majorHAnsi"/>
        </w:rPr>
      </w:pPr>
      <w:r w:rsidRPr="009D6565">
        <w:rPr>
          <w:rFonts w:asciiTheme="majorHAnsi" w:hAnsiTheme="majorHAnsi"/>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Pr>
          <w:rFonts w:asciiTheme="majorHAnsi" w:hAnsiTheme="majorHAnsi"/>
        </w:rPr>
        <w:t>it confirms that</w:t>
      </w:r>
      <w:r w:rsidRPr="009D6565">
        <w:rPr>
          <w:rFonts w:asciiTheme="majorHAnsi" w:hAnsiTheme="majorHAnsi"/>
        </w:rPr>
        <w:t xml:space="preserve"> subsidies </w:t>
      </w:r>
      <w:r w:rsidR="00060E5E">
        <w:rPr>
          <w:rFonts w:asciiTheme="majorHAnsi" w:hAnsiTheme="majorHAnsi"/>
        </w:rPr>
        <w:t>don’t have a</w:t>
      </w:r>
      <w:r w:rsidRPr="009D6565">
        <w:rPr>
          <w:rFonts w:asciiTheme="majorHAnsi" w:hAnsiTheme="majorHAnsi"/>
        </w:rPr>
        <w:t xml:space="preserve"> significant impact on the structure of the party system and that they might </w:t>
      </w:r>
      <w:r w:rsidR="00060E5E">
        <w:rPr>
          <w:rFonts w:asciiTheme="majorHAnsi" w:hAnsiTheme="majorHAnsi"/>
        </w:rPr>
        <w:t>provide</w:t>
      </w:r>
      <w:r w:rsidRPr="009D6565">
        <w:rPr>
          <w:rFonts w:asciiTheme="majorHAnsi" w:hAnsiTheme="majorHAnsi"/>
        </w:rPr>
        <w:t xml:space="preserve"> funds to develop the creation</w:t>
      </w:r>
      <w:r w:rsidR="00E03F76">
        <w:rPr>
          <w:rFonts w:asciiTheme="majorHAnsi" w:hAnsiTheme="majorHAnsi"/>
        </w:rPr>
        <w:t xml:space="preserve"> of new parties. (Pierre et al.</w:t>
      </w:r>
      <w:r w:rsidRPr="009D6565">
        <w:rPr>
          <w:rFonts w:asciiTheme="majorHAnsi" w:hAnsiTheme="majorHAnsi"/>
        </w:rPr>
        <w:t xml:space="preserve"> 2000)</w:t>
      </w:r>
    </w:p>
    <w:p w14:paraId="3A18A56D" w14:textId="60F225BE" w:rsidR="000171C2" w:rsidRDefault="000171C2" w:rsidP="000171C2">
      <w:pPr>
        <w:spacing w:after="120" w:line="360" w:lineRule="auto"/>
        <w:jc w:val="both"/>
        <w:rPr>
          <w:rFonts w:asciiTheme="majorHAnsi" w:hAnsiTheme="majorHAnsi"/>
        </w:rPr>
      </w:pPr>
      <w:r w:rsidRPr="009D6565">
        <w:rPr>
          <w:rFonts w:asciiTheme="majorHAnsi" w:hAnsiTheme="majorHAnsi"/>
        </w:rPr>
        <w:lastRenderedPageBreak/>
        <w:t>For</w:t>
      </w:r>
      <w:r>
        <w:rPr>
          <w:rFonts w:asciiTheme="majorHAnsi" w:hAnsiTheme="majorHAnsi"/>
        </w:rPr>
        <w:t xml:space="preserve"> </w:t>
      </w:r>
      <w:r w:rsidRPr="009D6565">
        <w:rPr>
          <w:rFonts w:asciiTheme="majorHAnsi" w:hAnsiTheme="majorHAnsi"/>
        </w:rPr>
        <w:t>Pinto-</w:t>
      </w:r>
      <w:proofErr w:type="spellStart"/>
      <w:r w:rsidRPr="009D6565">
        <w:rPr>
          <w:rFonts w:asciiTheme="majorHAnsi" w:hAnsiTheme="majorHAnsi"/>
        </w:rPr>
        <w:t>Duschinsky</w:t>
      </w:r>
      <w:proofErr w:type="spellEnd"/>
      <w:r w:rsidR="00E03F76">
        <w:rPr>
          <w:rFonts w:asciiTheme="majorHAnsi" w:hAnsiTheme="majorHAnsi"/>
        </w:rPr>
        <w:t xml:space="preserve"> </w:t>
      </w:r>
      <w:r w:rsidR="00E03F76" w:rsidRPr="009D6565">
        <w:rPr>
          <w:rFonts w:asciiTheme="majorHAnsi" w:hAnsiTheme="majorHAnsi"/>
        </w:rPr>
        <w:t>(2002</w:t>
      </w:r>
      <w:r w:rsidR="00E03F76">
        <w:rPr>
          <w:rFonts w:asciiTheme="majorHAnsi" w:hAnsiTheme="majorHAnsi"/>
        </w:rPr>
        <w:t>, p.78</w:t>
      </w:r>
      <w:r w:rsidR="00E03F76" w:rsidRPr="009D6565">
        <w:rPr>
          <w:rFonts w:asciiTheme="majorHAnsi" w:hAnsiTheme="majorHAnsi"/>
        </w:rPr>
        <w:t>)</w:t>
      </w:r>
      <w:r w:rsidRPr="009D6565">
        <w:rPr>
          <w:rFonts w:asciiTheme="majorHAnsi" w:hAnsiTheme="majorHAnsi"/>
        </w:rPr>
        <w:t xml:space="preserve"> state funding has not cured the problem of corrupt political funding because “some of the most serious scandals have occurred in countries with generous public subsidies”.</w:t>
      </w:r>
      <w:r>
        <w:rPr>
          <w:rFonts w:asciiTheme="majorHAnsi" w:hAnsiTheme="majorHAnsi"/>
        </w:rPr>
        <w:t xml:space="preserve"> </w:t>
      </w:r>
      <w:r w:rsidRPr="009D6565">
        <w:rPr>
          <w:rFonts w:asciiTheme="majorHAnsi" w:hAnsiTheme="majorHAnsi"/>
        </w:rPr>
        <w:t xml:space="preserve">He states that </w:t>
      </w:r>
      <w:r w:rsidR="00060E5E">
        <w:rPr>
          <w:rFonts w:asciiTheme="majorHAnsi" w:hAnsiTheme="majorHAnsi"/>
        </w:rPr>
        <w:t>the</w:t>
      </w:r>
      <w:r w:rsidRPr="009D6565">
        <w:rPr>
          <w:rFonts w:asciiTheme="majorHAnsi" w:hAnsiTheme="majorHAnsi"/>
        </w:rPr>
        <w:t xml:space="preserve"> failure </w:t>
      </w:r>
      <w:r w:rsidR="00060E5E">
        <w:rPr>
          <w:rFonts w:asciiTheme="majorHAnsi" w:hAnsiTheme="majorHAnsi"/>
        </w:rPr>
        <w:t xml:space="preserve">might be related with </w:t>
      </w:r>
      <w:r w:rsidRPr="009D6565">
        <w:rPr>
          <w:rFonts w:asciiTheme="majorHAnsi" w:hAnsiTheme="majorHAnsi"/>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Pr>
          <w:rFonts w:asciiTheme="majorHAnsi" w:hAnsiTheme="majorHAnsi"/>
        </w:rPr>
        <w:t>states</w:t>
      </w:r>
      <w:r w:rsidRPr="009D6565">
        <w:rPr>
          <w:rFonts w:asciiTheme="majorHAnsi" w:hAnsiTheme="majorHAnsi"/>
        </w:rPr>
        <w:t xml:space="preserve"> that political fi</w:t>
      </w:r>
      <w:r w:rsidR="00060E5E">
        <w:rPr>
          <w:rFonts w:asciiTheme="majorHAnsi" w:hAnsiTheme="majorHAnsi"/>
        </w:rPr>
        <w:t xml:space="preserve">nance rules are ignored due to the lack of </w:t>
      </w:r>
      <w:r w:rsidRPr="009D6565">
        <w:rPr>
          <w:rFonts w:asciiTheme="majorHAnsi" w:hAnsiTheme="majorHAnsi"/>
        </w:rPr>
        <w:t>political will and because they apply to a limited range of political payments. R</w:t>
      </w:r>
      <w:r>
        <w:rPr>
          <w:rFonts w:asciiTheme="majorHAnsi" w:hAnsiTheme="majorHAnsi"/>
        </w:rPr>
        <w:t>elated to this, he underscores the dangers of assuming</w:t>
      </w:r>
      <w:r w:rsidRPr="009D6565">
        <w:rPr>
          <w:rFonts w:asciiTheme="majorHAnsi" w:hAnsiTheme="majorHAnsi"/>
        </w:rPr>
        <w:t xml:space="preserve"> that the problems of political financing are amenable to legisl</w:t>
      </w:r>
      <w:r>
        <w:rPr>
          <w:rFonts w:asciiTheme="majorHAnsi" w:hAnsiTheme="majorHAnsi"/>
        </w:rPr>
        <w:t>ative remedies, stressing the need</w:t>
      </w:r>
      <w:r w:rsidRPr="009D6565">
        <w:rPr>
          <w:rFonts w:asciiTheme="majorHAnsi" w:hAnsiTheme="majorHAnsi"/>
        </w:rPr>
        <w:t xml:space="preserve"> </w:t>
      </w:r>
      <w:r>
        <w:rPr>
          <w:rFonts w:asciiTheme="majorHAnsi" w:hAnsiTheme="majorHAnsi"/>
        </w:rPr>
        <w:t>for</w:t>
      </w:r>
      <w:r w:rsidRPr="009D6565">
        <w:rPr>
          <w:rFonts w:asciiTheme="majorHAnsi" w:hAnsiTheme="majorHAnsi"/>
        </w:rPr>
        <w:t xml:space="preserve"> a</w:t>
      </w:r>
      <w:r w:rsidR="00060E5E">
        <w:rPr>
          <w:rFonts w:asciiTheme="majorHAnsi" w:hAnsiTheme="majorHAnsi"/>
        </w:rPr>
        <w:t xml:space="preserve"> focus on enforcement</w:t>
      </w:r>
      <w:r w:rsidRPr="009D6565">
        <w:rPr>
          <w:rFonts w:asciiTheme="majorHAnsi" w:hAnsiTheme="majorHAnsi"/>
        </w:rPr>
        <w:t>. (Pinto-</w:t>
      </w:r>
      <w:proofErr w:type="spellStart"/>
      <w:r w:rsidRPr="009D6565">
        <w:rPr>
          <w:rFonts w:asciiTheme="majorHAnsi" w:hAnsiTheme="majorHAnsi"/>
        </w:rPr>
        <w:t>Duschinsky</w:t>
      </w:r>
      <w:proofErr w:type="spellEnd"/>
      <w:r w:rsidR="00E03F76">
        <w:rPr>
          <w:rFonts w:asciiTheme="majorHAnsi" w:hAnsiTheme="majorHAnsi"/>
        </w:rPr>
        <w:t xml:space="preserve"> </w:t>
      </w:r>
      <w:r w:rsidRPr="009D6565">
        <w:rPr>
          <w:rFonts w:asciiTheme="majorHAnsi" w:hAnsiTheme="majorHAnsi"/>
        </w:rPr>
        <w:t>2002)</w:t>
      </w:r>
    </w:p>
    <w:p w14:paraId="391A2B83" w14:textId="619E4DCB" w:rsidR="00986AEC" w:rsidRDefault="00986AEC" w:rsidP="00986AEC">
      <w:pPr>
        <w:spacing w:after="120" w:line="360" w:lineRule="auto"/>
        <w:jc w:val="both"/>
        <w:rPr>
          <w:rFonts w:asciiTheme="majorHAnsi" w:hAnsiTheme="majorHAnsi"/>
        </w:rPr>
      </w:pPr>
      <w:r w:rsidRPr="009D6565">
        <w:rPr>
          <w:rFonts w:asciiTheme="majorHAnsi" w:hAnsiTheme="majorHAnsi"/>
        </w:rPr>
        <w:t xml:space="preserve">On the same note, van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 propose an analytical framework </w:t>
      </w:r>
      <w:r w:rsidR="00060E5E">
        <w:rPr>
          <w:rFonts w:asciiTheme="majorHAnsi" w:hAnsiTheme="majorHAnsi"/>
        </w:rPr>
        <w:t>that distinguishes</w:t>
      </w:r>
      <w:r w:rsidRPr="009D6565">
        <w:rPr>
          <w:rFonts w:asciiTheme="majorHAnsi" w:hAnsiTheme="majorHAnsi"/>
        </w:rPr>
        <w:t xml:space="preserve"> between three different dimensions of the party–state linkage: the dependence of parties on the state, the management of parties by the state and the control of the state by parties. They argue that despite regional variations, the widespread availability o</w:t>
      </w:r>
      <w:r>
        <w:rPr>
          <w:rFonts w:asciiTheme="majorHAnsi" w:hAnsiTheme="majorHAnsi"/>
        </w:rPr>
        <w:t xml:space="preserve">f public subsidies </w:t>
      </w:r>
      <w:r w:rsidRPr="009D6565">
        <w:rPr>
          <w:rFonts w:asciiTheme="majorHAnsi" w:hAnsiTheme="majorHAnsi"/>
        </w:rPr>
        <w:t xml:space="preserve">demonstrates that subventions have become a </w:t>
      </w:r>
      <w:r w:rsidR="00060E5E" w:rsidRPr="009D6565">
        <w:rPr>
          <w:rFonts w:asciiTheme="majorHAnsi" w:hAnsiTheme="majorHAnsi"/>
        </w:rPr>
        <w:t>pervasive</w:t>
      </w:r>
      <w:r w:rsidRPr="009D6565">
        <w:rPr>
          <w:rFonts w:asciiTheme="majorHAnsi" w:hAnsiTheme="majorHAnsi"/>
        </w:rPr>
        <w:t xml:space="preserve"> phenomenon in contemporary democracies and that the regulation of party activity </w:t>
      </w:r>
      <w:r>
        <w:rPr>
          <w:rFonts w:asciiTheme="majorHAnsi" w:hAnsiTheme="majorHAnsi"/>
        </w:rPr>
        <w:t>indicates</w:t>
      </w:r>
      <w:r w:rsidRPr="009D6565">
        <w:rPr>
          <w:rFonts w:asciiTheme="majorHAnsi" w:hAnsiTheme="majorHAnsi"/>
        </w:rPr>
        <w:t xml:space="preserve"> that parties are more extensively managed by the state. Also, </w:t>
      </w:r>
      <w:r w:rsidR="00060E5E">
        <w:rPr>
          <w:rFonts w:asciiTheme="majorHAnsi" w:hAnsiTheme="majorHAnsi"/>
        </w:rPr>
        <w:t>they determine that</w:t>
      </w:r>
      <w:r w:rsidRPr="009D6565">
        <w:rPr>
          <w:rFonts w:asciiTheme="majorHAnsi" w:hAnsiTheme="majorHAnsi"/>
        </w:rPr>
        <w:t xml:space="preserve"> there is a pervasiveness of party rent seeking, which suggest that parties are in some degree in control of the state and state resources. (</w:t>
      </w:r>
      <w:r w:rsidR="00E03F76">
        <w:rPr>
          <w:rFonts w:asciiTheme="majorHAnsi" w:hAnsiTheme="majorHAnsi"/>
        </w:rPr>
        <w:t>V</w:t>
      </w:r>
      <w:r w:rsidR="007119EB">
        <w:rPr>
          <w:rFonts w:asciiTheme="majorHAnsi" w:hAnsiTheme="majorHAnsi"/>
        </w:rPr>
        <w:t xml:space="preserve">an </w:t>
      </w:r>
      <w:proofErr w:type="spellStart"/>
      <w:r w:rsidRPr="009D6565">
        <w:rPr>
          <w:rFonts w:asciiTheme="majorHAnsi" w:hAnsiTheme="majorHAnsi"/>
        </w:rPr>
        <w:t>Biezen</w:t>
      </w:r>
      <w:proofErr w:type="spellEnd"/>
      <w:r w:rsidRPr="009D6565">
        <w:rPr>
          <w:rFonts w:asciiTheme="majorHAnsi" w:hAnsiTheme="majorHAnsi"/>
        </w:rPr>
        <w:t xml:space="preserve"> and </w:t>
      </w:r>
      <w:proofErr w:type="spellStart"/>
      <w:r w:rsidRPr="009D6565">
        <w:rPr>
          <w:rFonts w:asciiTheme="majorHAnsi" w:hAnsiTheme="majorHAnsi"/>
        </w:rPr>
        <w:t>Kopecky</w:t>
      </w:r>
      <w:proofErr w:type="spellEnd"/>
      <w:r w:rsidRPr="009D6565">
        <w:rPr>
          <w:rFonts w:asciiTheme="majorHAnsi" w:hAnsiTheme="majorHAnsi"/>
        </w:rPr>
        <w:t xml:space="preserve"> 2007)</w:t>
      </w:r>
    </w:p>
    <w:p w14:paraId="544D8598" w14:textId="16930E37" w:rsidR="00920370" w:rsidRPr="009D6565" w:rsidRDefault="00E83703" w:rsidP="004356D3">
      <w:pPr>
        <w:spacing w:after="120" w:line="360" w:lineRule="auto"/>
        <w:jc w:val="both"/>
        <w:rPr>
          <w:rFonts w:asciiTheme="majorHAnsi" w:hAnsiTheme="majorHAnsi"/>
        </w:rPr>
      </w:pPr>
      <w:r w:rsidRPr="009D6565">
        <w:rPr>
          <w:rFonts w:asciiTheme="majorHAnsi" w:hAnsiTheme="majorHAnsi"/>
        </w:rPr>
        <w:t xml:space="preserve">Van </w:t>
      </w:r>
      <w:proofErr w:type="spellStart"/>
      <w:r w:rsidRPr="009D6565">
        <w:rPr>
          <w:rFonts w:asciiTheme="majorHAnsi" w:hAnsiTheme="majorHAnsi"/>
        </w:rPr>
        <w:t>Biezen</w:t>
      </w:r>
      <w:proofErr w:type="spellEnd"/>
      <w:r w:rsidRPr="009D6565">
        <w:rPr>
          <w:rFonts w:asciiTheme="majorHAnsi" w:hAnsiTheme="majorHAnsi"/>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Pr>
          <w:rFonts w:asciiTheme="majorHAnsi" w:hAnsiTheme="majorHAnsi"/>
        </w:rPr>
        <w:t xml:space="preserve">and </w:t>
      </w:r>
      <w:r w:rsidRPr="009D6565">
        <w:rPr>
          <w:rFonts w:asciiTheme="majorHAnsi" w:hAnsiTheme="majorHAnsi"/>
        </w:rPr>
        <w:t>provides a typology of financing regime</w:t>
      </w:r>
      <w:r w:rsidR="00607B7B">
        <w:rPr>
          <w:rFonts w:asciiTheme="majorHAnsi" w:hAnsiTheme="majorHAnsi"/>
        </w:rPr>
        <w:t xml:space="preserve">s, which focuses on the control and transparency </w:t>
      </w:r>
      <w:r w:rsidRPr="009D6565">
        <w:rPr>
          <w:rFonts w:asciiTheme="majorHAnsi" w:hAnsiTheme="majorHAnsi"/>
        </w:rPr>
        <w:t xml:space="preserve">of income and expenditures, </w:t>
      </w:r>
      <w:r w:rsidR="00607B7B">
        <w:rPr>
          <w:rFonts w:asciiTheme="majorHAnsi" w:hAnsiTheme="majorHAnsi"/>
        </w:rPr>
        <w:t>as well as</w:t>
      </w:r>
      <w:r w:rsidRPr="009D6565">
        <w:rPr>
          <w:rFonts w:asciiTheme="majorHAnsi" w:hAnsiTheme="majorHAnsi"/>
        </w:rPr>
        <w:t xml:space="preserve"> the availability of direct and indirect publi</w:t>
      </w:r>
      <w:r w:rsidR="00A4223D" w:rsidRPr="009D6565">
        <w:rPr>
          <w:rFonts w:asciiTheme="majorHAnsi" w:hAnsiTheme="majorHAnsi"/>
        </w:rPr>
        <w:t>c funding. The study uses the</w:t>
      </w:r>
      <w:r w:rsidRPr="009D6565">
        <w:rPr>
          <w:rFonts w:asciiTheme="majorHAnsi" w:hAnsiTheme="majorHAnsi"/>
        </w:rPr>
        <w:t xml:space="preserve"> Political Finance Database </w:t>
      </w:r>
      <w:r w:rsidR="009D6565" w:rsidRPr="009D6565">
        <w:rPr>
          <w:rFonts w:asciiTheme="majorHAnsi" w:hAnsiTheme="majorHAnsi"/>
        </w:rPr>
        <w:t>of IDEA</w:t>
      </w:r>
      <w:r w:rsidR="00A4223D" w:rsidRPr="009D6565">
        <w:rPr>
          <w:rFonts w:asciiTheme="majorHAnsi" w:hAnsiTheme="majorHAnsi"/>
        </w:rPr>
        <w:t xml:space="preserve"> </w:t>
      </w:r>
      <w:r w:rsidRPr="009D6565">
        <w:rPr>
          <w:rFonts w:asciiTheme="majorHAnsi" w:hAnsiTheme="majorHAnsi"/>
        </w:rPr>
        <w:t xml:space="preserve">to examine structural and institutional explanations for patterns of party regulation. The research found no explanatory significance of the pervasiveness of corruption, the level of economic development or the </w:t>
      </w:r>
      <w:r w:rsidR="00E41CA1">
        <w:rPr>
          <w:rFonts w:asciiTheme="majorHAnsi" w:hAnsiTheme="majorHAnsi"/>
        </w:rPr>
        <w:t>maturity</w:t>
      </w:r>
      <w:r w:rsidRPr="009D6565">
        <w:rPr>
          <w:rFonts w:asciiTheme="majorHAnsi" w:hAnsiTheme="majorHAnsi"/>
        </w:rPr>
        <w:t xml:space="preserve"> of </w:t>
      </w:r>
      <w:r w:rsidR="00E41CA1">
        <w:rPr>
          <w:rFonts w:asciiTheme="majorHAnsi" w:hAnsiTheme="majorHAnsi"/>
        </w:rPr>
        <w:t xml:space="preserve">the </w:t>
      </w:r>
      <w:r w:rsidRPr="009D6565">
        <w:rPr>
          <w:rFonts w:asciiTheme="majorHAnsi" w:hAnsiTheme="majorHAnsi"/>
        </w:rPr>
        <w:t xml:space="preserve">democracy. </w:t>
      </w:r>
      <w:r w:rsidR="00F43A2B">
        <w:rPr>
          <w:rFonts w:asciiTheme="majorHAnsi" w:hAnsiTheme="majorHAnsi"/>
        </w:rPr>
        <w:t xml:space="preserve">(Van </w:t>
      </w:r>
      <w:proofErr w:type="spellStart"/>
      <w:r w:rsidR="00F43A2B">
        <w:rPr>
          <w:rFonts w:asciiTheme="majorHAnsi" w:hAnsiTheme="majorHAnsi"/>
        </w:rPr>
        <w:t>Biezen</w:t>
      </w:r>
      <w:proofErr w:type="spellEnd"/>
      <w:r w:rsidR="00920370" w:rsidRPr="009D6565">
        <w:rPr>
          <w:rFonts w:asciiTheme="majorHAnsi" w:hAnsiTheme="majorHAnsi"/>
        </w:rPr>
        <w:t xml:space="preserve"> 2004)</w:t>
      </w:r>
    </w:p>
    <w:p w14:paraId="3B419F3E" w14:textId="3BE735D3" w:rsidR="00D7576D" w:rsidRDefault="00E83703" w:rsidP="004356D3">
      <w:pPr>
        <w:spacing w:after="120" w:line="360" w:lineRule="auto"/>
        <w:jc w:val="both"/>
        <w:rPr>
          <w:rFonts w:asciiTheme="majorHAnsi" w:hAnsiTheme="majorHAnsi"/>
        </w:rPr>
      </w:pPr>
      <w:r w:rsidRPr="009D6565">
        <w:rPr>
          <w:rFonts w:asciiTheme="majorHAnsi" w:hAnsiTheme="majorHAnsi"/>
        </w:rPr>
        <w:t>Using the W</w:t>
      </w:r>
      <w:r w:rsidR="00E759B3">
        <w:rPr>
          <w:rFonts w:asciiTheme="majorHAnsi" w:hAnsiTheme="majorHAnsi"/>
        </w:rPr>
        <w:t xml:space="preserve">orld Bank’s index of corruption, Van </w:t>
      </w:r>
      <w:proofErr w:type="spellStart"/>
      <w:r w:rsidR="00E759B3">
        <w:rPr>
          <w:rFonts w:asciiTheme="majorHAnsi" w:hAnsiTheme="majorHAnsi"/>
        </w:rPr>
        <w:t>Biezen</w:t>
      </w:r>
      <w:proofErr w:type="spellEnd"/>
      <w:r w:rsidR="00F43A2B">
        <w:rPr>
          <w:rFonts w:asciiTheme="majorHAnsi" w:hAnsiTheme="majorHAnsi"/>
        </w:rPr>
        <w:t xml:space="preserve"> (</w:t>
      </w:r>
      <w:r w:rsidR="00F43A2B" w:rsidRPr="009D6565">
        <w:rPr>
          <w:rFonts w:asciiTheme="majorHAnsi" w:hAnsiTheme="majorHAnsi"/>
        </w:rPr>
        <w:t>2004)</w:t>
      </w:r>
      <w:r w:rsidR="00E759B3">
        <w:rPr>
          <w:rFonts w:asciiTheme="majorHAnsi" w:hAnsiTheme="majorHAnsi"/>
        </w:rPr>
        <w:t xml:space="preserve"> found </w:t>
      </w:r>
      <w:r w:rsidRPr="009D6565">
        <w:rPr>
          <w:rFonts w:asciiTheme="majorHAnsi" w:hAnsiTheme="majorHAnsi"/>
        </w:rPr>
        <w:t>no clear relationship between th</w:t>
      </w:r>
      <w:r w:rsidR="00607B7B">
        <w:rPr>
          <w:rFonts w:asciiTheme="majorHAnsi" w:hAnsiTheme="majorHAnsi"/>
        </w:rPr>
        <w:t xml:space="preserve">e existence of disclosure rules, </w:t>
      </w:r>
      <w:r w:rsidRPr="009D6565">
        <w:rPr>
          <w:rFonts w:asciiTheme="majorHAnsi" w:hAnsiTheme="majorHAnsi"/>
        </w:rPr>
        <w:t>the availability of public funding and the lev</w:t>
      </w:r>
      <w:r w:rsidR="00E759B3">
        <w:rPr>
          <w:rFonts w:asciiTheme="majorHAnsi" w:hAnsiTheme="majorHAnsi"/>
        </w:rPr>
        <w:t xml:space="preserve">el of corruption. Furthermore, the study concluded that </w:t>
      </w:r>
      <w:r w:rsidRPr="009D6565">
        <w:rPr>
          <w:rFonts w:asciiTheme="majorHAnsi" w:hAnsiTheme="majorHAnsi"/>
        </w:rPr>
        <w:t xml:space="preserve">countries with higher levels of corruption may be more likely to establish legal norms to control political donations and expenditures, but are not necessarily more inclined to introduce transparency legislation </w:t>
      </w:r>
      <w:r w:rsidRPr="009D6565">
        <w:rPr>
          <w:rFonts w:asciiTheme="majorHAnsi" w:hAnsiTheme="majorHAnsi"/>
        </w:rPr>
        <w:lastRenderedPageBreak/>
        <w:t xml:space="preserve">or </w:t>
      </w:r>
      <w:r w:rsidR="00E759B3">
        <w:rPr>
          <w:rFonts w:asciiTheme="majorHAnsi" w:hAnsiTheme="majorHAnsi"/>
        </w:rPr>
        <w:t>to concede a greater role to state funding.</w:t>
      </w:r>
      <w:r w:rsidR="00920370" w:rsidRPr="009D6565">
        <w:rPr>
          <w:rFonts w:asciiTheme="majorHAnsi" w:hAnsiTheme="majorHAnsi"/>
        </w:rPr>
        <w:t xml:space="preserve"> </w:t>
      </w:r>
      <w:r w:rsidR="00E759B3">
        <w:rPr>
          <w:rFonts w:asciiTheme="majorHAnsi" w:hAnsiTheme="majorHAnsi"/>
        </w:rPr>
        <w:t xml:space="preserve">Contradicting similar research, it suggests </w:t>
      </w:r>
      <w:r w:rsidRPr="009D6565">
        <w:rPr>
          <w:rFonts w:asciiTheme="majorHAnsi" w:hAnsiTheme="majorHAnsi"/>
        </w:rPr>
        <w:t>that political finance regulations might not be a product of a</w:t>
      </w:r>
      <w:r w:rsidR="00E759B3">
        <w:rPr>
          <w:rFonts w:asciiTheme="majorHAnsi" w:hAnsiTheme="majorHAnsi"/>
        </w:rPr>
        <w:t>n</w:t>
      </w:r>
      <w:r w:rsidRPr="009D6565">
        <w:rPr>
          <w:rFonts w:asciiTheme="majorHAnsi" w:hAnsiTheme="majorHAnsi"/>
        </w:rPr>
        <w:t xml:space="preserve"> </w:t>
      </w:r>
      <w:r w:rsidR="00E759B3">
        <w:rPr>
          <w:rFonts w:asciiTheme="majorHAnsi" w:hAnsiTheme="majorHAnsi"/>
        </w:rPr>
        <w:t>increase in political scandals.</w:t>
      </w:r>
      <w:r w:rsidR="00F43A2B">
        <w:rPr>
          <w:rFonts w:asciiTheme="majorHAnsi" w:hAnsiTheme="majorHAnsi"/>
        </w:rPr>
        <w:t xml:space="preserve"> </w:t>
      </w:r>
    </w:p>
    <w:p w14:paraId="404CB646" w14:textId="77777777" w:rsidR="00E41CA1" w:rsidRPr="009D6565" w:rsidRDefault="00E41CA1" w:rsidP="00E41CA1">
      <w:pPr>
        <w:spacing w:after="120" w:line="360" w:lineRule="auto"/>
        <w:jc w:val="both"/>
        <w:rPr>
          <w:rFonts w:asciiTheme="majorHAnsi" w:hAnsiTheme="majorHAnsi"/>
        </w:rPr>
      </w:pP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et al. (2012)</w:t>
      </w:r>
      <w:r>
        <w:rPr>
          <w:rFonts w:asciiTheme="majorHAnsi" w:hAnsiTheme="majorHAnsi"/>
        </w:rPr>
        <w:t xml:space="preserve"> </w:t>
      </w:r>
      <w:r w:rsidRPr="009D6565">
        <w:rPr>
          <w:rFonts w:asciiTheme="majorHAnsi" w:hAnsiTheme="majorHAnsi"/>
        </w:rPr>
        <w:t xml:space="preserve">analysed if public funding and political finance </w:t>
      </w:r>
      <w:r>
        <w:rPr>
          <w:rFonts w:asciiTheme="majorHAnsi" w:hAnsiTheme="majorHAnsi"/>
        </w:rPr>
        <w:t xml:space="preserve">regulations are related </w:t>
      </w:r>
      <w:r w:rsidRPr="009D6565">
        <w:rPr>
          <w:rFonts w:asciiTheme="majorHAnsi" w:hAnsiTheme="majorHAnsi"/>
        </w:rPr>
        <w:t xml:space="preserve">to the perception of party corruption. Like most of the scholars who tackle this topic, </w:t>
      </w:r>
      <w:r>
        <w:rPr>
          <w:rFonts w:asciiTheme="majorHAnsi" w:hAnsiTheme="majorHAnsi"/>
        </w:rPr>
        <w:t>the authors</w:t>
      </w:r>
      <w:r w:rsidRPr="009D6565">
        <w:rPr>
          <w:rFonts w:asciiTheme="majorHAnsi" w:hAnsiTheme="majorHAnsi"/>
        </w:rPr>
        <w:t xml:space="preserve"> note a lack of research concerning the influence </w:t>
      </w:r>
      <w:r>
        <w:rPr>
          <w:rFonts w:asciiTheme="majorHAnsi" w:hAnsiTheme="majorHAnsi"/>
        </w:rPr>
        <w:t xml:space="preserve">of </w:t>
      </w:r>
      <w:r w:rsidRPr="009D6565">
        <w:rPr>
          <w:rFonts w:asciiTheme="majorHAnsi" w:hAnsiTheme="majorHAnsi"/>
        </w:rPr>
        <w:t xml:space="preserve">political finance regulation on corruption. </w:t>
      </w:r>
    </w:p>
    <w:p w14:paraId="34692211" w14:textId="543B6151" w:rsidR="00E41CA1" w:rsidRDefault="00E41CA1" w:rsidP="004356D3">
      <w:pPr>
        <w:spacing w:after="120" w:line="360" w:lineRule="auto"/>
        <w:jc w:val="both"/>
        <w:rPr>
          <w:rFonts w:asciiTheme="majorHAnsi" w:hAnsiTheme="majorHAnsi"/>
        </w:rPr>
      </w:pPr>
      <w:r w:rsidRPr="009D6565">
        <w:rPr>
          <w:rFonts w:asciiTheme="majorHAnsi" w:hAnsiTheme="majorHAnsi"/>
        </w:rPr>
        <w:t>Using a dataset develo</w:t>
      </w:r>
      <w:r>
        <w:rPr>
          <w:rFonts w:asciiTheme="majorHAnsi" w:hAnsiTheme="majorHAnsi"/>
        </w:rPr>
        <w:t xml:space="preserve">ped at Leiden University, with </w:t>
      </w:r>
      <w:r w:rsidRPr="009D6565">
        <w:rPr>
          <w:rFonts w:asciiTheme="majorHAnsi" w:hAnsiTheme="majorHAnsi"/>
        </w:rPr>
        <w:t xml:space="preserve">information of political finance aspects in Europe and Latin America, these scholars employ a quantitative approach to </w:t>
      </w:r>
      <w:r>
        <w:rPr>
          <w:rFonts w:asciiTheme="majorHAnsi" w:hAnsiTheme="majorHAnsi"/>
        </w:rPr>
        <w:t>verify</w:t>
      </w:r>
      <w:r w:rsidRPr="009D6565">
        <w:rPr>
          <w:rFonts w:asciiTheme="majorHAnsi" w:hAnsiTheme="majorHAnsi"/>
        </w:rPr>
        <w:t xml:space="preserve"> the assumption that political finance regulation has a positive effect on party corruption trough a comparison of 28 European and 9 Latin American countries. Based on their data, the scholars </w:t>
      </w:r>
      <w:r>
        <w:rPr>
          <w:rFonts w:asciiTheme="majorHAnsi" w:hAnsiTheme="majorHAnsi"/>
        </w:rPr>
        <w:t xml:space="preserve">conclude </w:t>
      </w:r>
      <w:r w:rsidRPr="009D6565">
        <w:rPr>
          <w:rFonts w:asciiTheme="majorHAnsi" w:hAnsiTheme="majorHAnsi"/>
        </w:rPr>
        <w:t>that more political finance regulation does not mean a lower perception of party corruption. (</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w:t>
      </w:r>
      <w:r>
        <w:rPr>
          <w:rFonts w:asciiTheme="majorHAnsi" w:hAnsiTheme="majorHAnsi"/>
        </w:rPr>
        <w:t>et al.</w:t>
      </w:r>
      <w:r w:rsidRPr="009D6565">
        <w:rPr>
          <w:rFonts w:asciiTheme="majorHAnsi" w:hAnsiTheme="majorHAnsi"/>
        </w:rPr>
        <w:t xml:space="preserve"> 2014)</w:t>
      </w:r>
      <w:r>
        <w:rPr>
          <w:rFonts w:asciiTheme="majorHAnsi" w:hAnsiTheme="majorHAnsi"/>
        </w:rPr>
        <w:t xml:space="preserve"> T</w:t>
      </w:r>
      <w:r w:rsidRPr="009D6565">
        <w:rPr>
          <w:rFonts w:asciiTheme="majorHAnsi" w:hAnsiTheme="majorHAnsi"/>
        </w:rPr>
        <w: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w:t>
      </w:r>
      <w:r>
        <w:rPr>
          <w:rFonts w:asciiTheme="majorHAnsi" w:hAnsiTheme="majorHAnsi"/>
        </w:rPr>
        <w:t xml:space="preserve">y, they conclude </w:t>
      </w:r>
      <w:r w:rsidRPr="009D6565">
        <w:rPr>
          <w:rFonts w:asciiTheme="majorHAnsi" w:hAnsiTheme="majorHAnsi"/>
        </w:rPr>
        <w:t xml:space="preserve">the state </w:t>
      </w:r>
      <w:r>
        <w:rPr>
          <w:rFonts w:asciiTheme="majorHAnsi" w:hAnsiTheme="majorHAnsi"/>
        </w:rPr>
        <w:t>should not</w:t>
      </w:r>
      <w:r w:rsidRPr="009D6565">
        <w:rPr>
          <w:rFonts w:asciiTheme="majorHAnsi" w:hAnsiTheme="majorHAnsi"/>
        </w:rPr>
        <w:t xml:space="preserve"> be the only contributor of funding to political parties. (</w:t>
      </w:r>
      <w:proofErr w:type="spellStart"/>
      <w:r w:rsidRPr="009D6565">
        <w:rPr>
          <w:rFonts w:asciiTheme="majorHAnsi" w:hAnsiTheme="majorHAnsi"/>
        </w:rPr>
        <w:t>Casal</w:t>
      </w:r>
      <w:proofErr w:type="spellEnd"/>
      <w:r w:rsidRPr="009D6565">
        <w:rPr>
          <w:rFonts w:asciiTheme="majorHAnsi" w:hAnsiTheme="majorHAnsi"/>
        </w:rPr>
        <w:t xml:space="preserve"> </w:t>
      </w:r>
      <w:proofErr w:type="spellStart"/>
      <w:r w:rsidRPr="009D6565">
        <w:rPr>
          <w:rFonts w:asciiTheme="majorHAnsi" w:hAnsiTheme="majorHAnsi"/>
        </w:rPr>
        <w:t>Bértoa</w:t>
      </w:r>
      <w:proofErr w:type="spellEnd"/>
      <w:r w:rsidRPr="009D6565">
        <w:rPr>
          <w:rFonts w:asciiTheme="majorHAnsi" w:hAnsiTheme="majorHAnsi"/>
        </w:rPr>
        <w:t xml:space="preserve"> et al. 2012</w:t>
      </w:r>
      <w:r>
        <w:rPr>
          <w:rFonts w:asciiTheme="majorHAnsi" w:hAnsiTheme="majorHAnsi"/>
        </w:rPr>
        <w:t>)</w:t>
      </w:r>
    </w:p>
    <w:p w14:paraId="42E5CC8D" w14:textId="4AB81DFB" w:rsidR="00A33C4A" w:rsidRPr="00A33C4A" w:rsidRDefault="00A33C4A" w:rsidP="00215BDE">
      <w:pPr>
        <w:pStyle w:val="Ttulo2"/>
      </w:pPr>
      <w:bookmarkStart w:id="5" w:name="_Toc354662917"/>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Default="00981FB7" w:rsidP="00085567">
      <w:pPr>
        <w:spacing w:after="120" w:line="360" w:lineRule="auto"/>
        <w:jc w:val="both"/>
        <w:rPr>
          <w:rFonts w:ascii="Cambria" w:eastAsia="Cambria" w:hAnsi="Cambria" w:cs="Cambria"/>
        </w:rPr>
      </w:pPr>
      <w:r>
        <w:rPr>
          <w:rFonts w:ascii="Cambria" w:eastAsia="Cambria" w:hAnsi="Cambria" w:cs="Cambria"/>
        </w:rPr>
        <w:t xml:space="preserve">In Latin America, scholars note a gap between the </w:t>
      </w:r>
      <w:r w:rsidR="00120531">
        <w:rPr>
          <w:rFonts w:ascii="Cambria" w:eastAsia="Cambria" w:hAnsi="Cambria" w:cs="Cambria"/>
        </w:rPr>
        <w:t>high</w:t>
      </w:r>
      <w:r>
        <w:rPr>
          <w:rFonts w:ascii="Cambria" w:eastAsia="Cambria" w:hAnsi="Cambria" w:cs="Cambria"/>
        </w:rPr>
        <w:t xml:space="preserve"> density and scope of political finance regulations and the role of money in politics.</w:t>
      </w:r>
      <w:r w:rsidR="00085567">
        <w:rPr>
          <w:rFonts w:ascii="Cambria" w:eastAsia="Cambria" w:hAnsi="Cambria" w:cs="Cambria"/>
        </w:rPr>
        <w:t xml:space="preserve"> T</w:t>
      </w:r>
      <w:r>
        <w:rPr>
          <w:rFonts w:ascii="Cambria" w:eastAsia="Cambria" w:hAnsi="Cambria" w:cs="Cambria"/>
        </w:rPr>
        <w:t xml:space="preserve">he underlined main problem is not the lack of regulation, but the inability to enforce rules. </w:t>
      </w:r>
      <w:r w:rsidR="00085567">
        <w:rPr>
          <w:rFonts w:ascii="Cambria" w:eastAsia="Cambria" w:hAnsi="Cambria" w:cs="Cambria"/>
        </w:rPr>
        <w:t>Some of the prevailing problems of the region within the realm of political finance and corruption are l</w:t>
      </w:r>
      <w:r>
        <w:rPr>
          <w:rFonts w:ascii="Cambria" w:eastAsia="Cambria" w:hAnsi="Cambria" w:cs="Cambria"/>
        </w:rPr>
        <w:t xml:space="preserve">ow levels of transparency </w:t>
      </w:r>
      <w:r w:rsidR="00085567">
        <w:rPr>
          <w:rFonts w:ascii="Cambria" w:eastAsia="Cambria" w:hAnsi="Cambria" w:cs="Cambria"/>
        </w:rPr>
        <w:t>of funding</w:t>
      </w:r>
      <w:r>
        <w:rPr>
          <w:rFonts w:ascii="Cambria" w:eastAsia="Cambria" w:hAnsi="Cambria" w:cs="Cambria"/>
        </w:rPr>
        <w:t>, the inexistence of regional standards for political finance, the loopholes or rigidity of regulation, the infiltration of</w:t>
      </w:r>
      <w:r w:rsidR="00085567">
        <w:rPr>
          <w:rFonts w:ascii="Cambria" w:eastAsia="Cambria" w:hAnsi="Cambria" w:cs="Cambria"/>
        </w:rPr>
        <w:t xml:space="preserve"> illicit financing and</w:t>
      </w:r>
      <w:r>
        <w:rPr>
          <w:rFonts w:ascii="Cambria" w:eastAsia="Cambria" w:hAnsi="Cambria" w:cs="Cambria"/>
        </w:rPr>
        <w:t xml:space="preserve"> the impossibility to implement the ruling norms effectively due to the absence of strong moni</w:t>
      </w:r>
      <w:r w:rsidR="00085567">
        <w:rPr>
          <w:rFonts w:ascii="Cambria" w:eastAsia="Cambria" w:hAnsi="Cambria" w:cs="Cambria"/>
        </w:rPr>
        <w:t>toring and enforcement agencies</w:t>
      </w:r>
      <w:r>
        <w:rPr>
          <w:rFonts w:ascii="Cambria" w:eastAsia="Cambria" w:hAnsi="Cambria" w:cs="Cambria"/>
        </w:rPr>
        <w:t>. (IDEA 2014)</w:t>
      </w:r>
    </w:p>
    <w:p w14:paraId="5743C9E7" w14:textId="2E160E32" w:rsidR="00981FB7" w:rsidRDefault="00BD2F70" w:rsidP="00085567">
      <w:pPr>
        <w:spacing w:after="120" w:line="360" w:lineRule="auto"/>
        <w:jc w:val="both"/>
        <w:rPr>
          <w:rFonts w:ascii="Cambria" w:eastAsia="Cambria" w:hAnsi="Cambria" w:cs="Cambria"/>
        </w:rPr>
      </w:pPr>
      <w:r>
        <w:rPr>
          <w:rFonts w:ascii="Cambria" w:eastAsia="Cambria" w:hAnsi="Cambria" w:cs="Cambria"/>
        </w:rPr>
        <w:t>P</w:t>
      </w:r>
      <w:r w:rsidR="00981FB7">
        <w:rPr>
          <w:rFonts w:ascii="Cambria" w:eastAsia="Cambria" w:hAnsi="Cambria" w:cs="Cambria"/>
        </w:rPr>
        <w:t xml:space="preserve">olitical finance issues </w:t>
      </w:r>
      <w:r>
        <w:rPr>
          <w:rFonts w:ascii="Cambria" w:eastAsia="Cambria" w:hAnsi="Cambria" w:cs="Cambria"/>
        </w:rPr>
        <w:t>became central in Latin America</w:t>
      </w:r>
      <w:r w:rsidR="00981FB7">
        <w:rPr>
          <w:rFonts w:ascii="Cambria" w:eastAsia="Cambria" w:hAnsi="Cambria" w:cs="Cambria"/>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Default="00BD2F70" w:rsidP="00085567">
      <w:pPr>
        <w:spacing w:after="120" w:line="360" w:lineRule="auto"/>
        <w:jc w:val="both"/>
        <w:rPr>
          <w:rFonts w:ascii="Cambria" w:eastAsia="Cambria" w:hAnsi="Cambria" w:cs="Cambria"/>
        </w:rPr>
      </w:pPr>
      <w:r>
        <w:rPr>
          <w:rFonts w:ascii="Cambria" w:eastAsia="Cambria" w:hAnsi="Cambria" w:cs="Cambria"/>
        </w:rPr>
        <w:lastRenderedPageBreak/>
        <w:t xml:space="preserve">Still, in recent </w:t>
      </w:r>
      <w:r w:rsidR="00981FB7">
        <w:rPr>
          <w:rFonts w:ascii="Cambria" w:eastAsia="Cambria" w:hAnsi="Cambria" w:cs="Cambria"/>
        </w:rPr>
        <w:t xml:space="preserve">years, the region has faced many political corruption scandals. For instance, the </w:t>
      </w:r>
      <w:proofErr w:type="spellStart"/>
      <w:r w:rsidR="00981FB7" w:rsidRPr="001C2624">
        <w:rPr>
          <w:rFonts w:ascii="Cambria" w:eastAsia="Cambria" w:hAnsi="Cambria" w:cs="Cambria"/>
          <w:i/>
        </w:rPr>
        <w:t>Petrolão</w:t>
      </w:r>
      <w:proofErr w:type="spellEnd"/>
      <w:r w:rsidR="00981FB7" w:rsidRPr="00D45600">
        <w:rPr>
          <w:rFonts w:ascii="Cambria" w:eastAsia="Cambria" w:hAnsi="Cambria" w:cs="Cambria"/>
        </w:rPr>
        <w:t xml:space="preserve"> or </w:t>
      </w:r>
      <w:r w:rsidR="00981FB7" w:rsidRPr="001C2624">
        <w:rPr>
          <w:rFonts w:ascii="Cambria" w:eastAsia="Cambria" w:hAnsi="Cambria" w:cs="Cambria"/>
          <w:i/>
        </w:rPr>
        <w:t xml:space="preserve">Lava </w:t>
      </w:r>
      <w:proofErr w:type="spellStart"/>
      <w:r w:rsidR="00981FB7" w:rsidRPr="001C2624">
        <w:rPr>
          <w:rFonts w:ascii="Cambria" w:eastAsia="Cambria" w:hAnsi="Cambria" w:cs="Cambria"/>
          <w:i/>
        </w:rPr>
        <w:t>Jato</w:t>
      </w:r>
      <w:proofErr w:type="spellEnd"/>
      <w:r w:rsidR="00981FB7">
        <w:rPr>
          <w:rFonts w:ascii="Cambria" w:eastAsia="Cambria" w:hAnsi="Cambria" w:cs="Cambria"/>
        </w:rPr>
        <w:t xml:space="preserve"> in Brazil; </w:t>
      </w:r>
      <w:r w:rsidR="00981FB7" w:rsidRPr="00D45600">
        <w:rPr>
          <w:rFonts w:ascii="Cambria" w:eastAsia="Cambria" w:hAnsi="Cambria" w:cs="Cambria"/>
        </w:rPr>
        <w:t>the</w:t>
      </w:r>
      <w:r w:rsidR="00981FB7">
        <w:rPr>
          <w:rFonts w:ascii="Cambria" w:eastAsia="Cambria" w:hAnsi="Cambria" w:cs="Cambria"/>
        </w:rPr>
        <w:t xml:space="preserve"> </w:t>
      </w:r>
      <w:r w:rsidR="00981FB7" w:rsidRPr="001C2624">
        <w:rPr>
          <w:rFonts w:ascii="Cambria" w:eastAsia="Cambria" w:hAnsi="Cambria" w:cs="Cambria"/>
          <w:i/>
        </w:rPr>
        <w:t xml:space="preserve">Penta and </w:t>
      </w:r>
      <w:proofErr w:type="spellStart"/>
      <w:r w:rsidR="00981FB7" w:rsidRPr="001C2624">
        <w:rPr>
          <w:rFonts w:ascii="Cambria" w:eastAsia="Cambria" w:hAnsi="Cambria" w:cs="Cambria"/>
          <w:i/>
        </w:rPr>
        <w:t>Soquimich</w:t>
      </w:r>
      <w:proofErr w:type="spellEnd"/>
      <w:r w:rsidR="00981FB7" w:rsidRPr="00D45600">
        <w:rPr>
          <w:rFonts w:ascii="Cambria" w:eastAsia="Cambria" w:hAnsi="Cambria" w:cs="Cambria"/>
        </w:rPr>
        <w:t xml:space="preserve"> affair</w:t>
      </w:r>
      <w:r w:rsidR="00981FB7">
        <w:rPr>
          <w:rFonts w:ascii="Cambria" w:eastAsia="Cambria" w:hAnsi="Cambria" w:cs="Cambria"/>
        </w:rPr>
        <w:t xml:space="preserve">s in Chile; the social security scandal in Honduras (Casas-Zamora 2016); the </w:t>
      </w:r>
      <w:proofErr w:type="spellStart"/>
      <w:r w:rsidR="00981FB7" w:rsidRPr="001C2624">
        <w:rPr>
          <w:rFonts w:ascii="Cambria" w:eastAsia="Cambria" w:hAnsi="Cambria" w:cs="Cambria"/>
          <w:i/>
        </w:rPr>
        <w:t>Odebrecht</w:t>
      </w:r>
      <w:proofErr w:type="spellEnd"/>
      <w:r w:rsidR="00981FB7">
        <w:rPr>
          <w:rFonts w:ascii="Cambria" w:eastAsia="Cambria" w:hAnsi="Cambria" w:cs="Cambria"/>
        </w:rPr>
        <w:t xml:space="preserve"> case </w:t>
      </w:r>
      <w:r>
        <w:rPr>
          <w:rFonts w:ascii="Cambria" w:eastAsia="Cambria" w:hAnsi="Cambria" w:cs="Cambria"/>
        </w:rPr>
        <w:t>in many countries of the region</w:t>
      </w:r>
      <w:r w:rsidR="00981FB7">
        <w:rPr>
          <w:rFonts w:ascii="Cambria" w:eastAsia="Cambria" w:hAnsi="Cambria" w:cs="Cambria"/>
        </w:rPr>
        <w:t xml:space="preserve">, the </w:t>
      </w:r>
      <w:r w:rsidR="00981FB7" w:rsidRPr="001C2624">
        <w:rPr>
          <w:rFonts w:ascii="Cambria" w:eastAsia="Cambria" w:hAnsi="Cambria" w:cs="Cambria"/>
          <w:i/>
        </w:rPr>
        <w:t>Panama Papers</w:t>
      </w:r>
      <w:r w:rsidR="00981FB7">
        <w:rPr>
          <w:rFonts w:ascii="Cambria" w:eastAsia="Cambria" w:hAnsi="Cambria" w:cs="Cambria"/>
        </w:rPr>
        <w:t xml:space="preserve"> and the miss-appropriation of public funds which respectively involve the current and the former presidents from Argentina; </w:t>
      </w:r>
      <w:r>
        <w:rPr>
          <w:rFonts w:ascii="Cambria" w:eastAsia="Cambria" w:hAnsi="Cambria" w:cs="Cambria"/>
        </w:rPr>
        <w:t>among</w:t>
      </w:r>
      <w:r w:rsidR="00981FB7">
        <w:rPr>
          <w:rFonts w:ascii="Cambria" w:eastAsia="Cambria" w:hAnsi="Cambria" w:cs="Cambria"/>
        </w:rPr>
        <w:t xml:space="preserve"> others. </w:t>
      </w:r>
    </w:p>
    <w:p w14:paraId="10986EA8" w14:textId="2021B8D4" w:rsidR="00981FB7" w:rsidRPr="00D45600" w:rsidRDefault="00981FB7" w:rsidP="00085567">
      <w:pPr>
        <w:spacing w:after="120" w:line="360" w:lineRule="auto"/>
        <w:jc w:val="both"/>
        <w:rPr>
          <w:rFonts w:ascii="Cambria" w:eastAsia="Cambria" w:hAnsi="Cambria" w:cs="Cambria"/>
          <w:vertAlign w:val="superscript"/>
        </w:rPr>
      </w:pPr>
      <w:r>
        <w:rPr>
          <w:rFonts w:ascii="Cambria" w:eastAsia="Cambria" w:hAnsi="Cambria" w:cs="Cambria"/>
        </w:rPr>
        <w:t xml:space="preserve">In parallel, and </w:t>
      </w:r>
      <w:r w:rsidR="00BD2F70">
        <w:rPr>
          <w:rFonts w:ascii="Cambria" w:eastAsia="Cambria" w:hAnsi="Cambria" w:cs="Cambria"/>
        </w:rPr>
        <w:t>as an answer</w:t>
      </w:r>
      <w:r>
        <w:rPr>
          <w:rFonts w:ascii="Cambria" w:eastAsia="Cambria" w:hAnsi="Cambria" w:cs="Cambria"/>
        </w:rPr>
        <w:t xml:space="preserve"> to these scandals, Latin America has be</w:t>
      </w:r>
      <w:r w:rsidR="00BD2F70">
        <w:rPr>
          <w:rFonts w:ascii="Cambria" w:eastAsia="Cambria" w:hAnsi="Cambria" w:cs="Cambria"/>
        </w:rPr>
        <w:t xml:space="preserve">en making regulatory efforts </w:t>
      </w:r>
      <w:r>
        <w:rPr>
          <w:rFonts w:ascii="Cambria" w:eastAsia="Cambria" w:hAnsi="Cambria" w:cs="Cambria"/>
        </w:rPr>
        <w:t>to improve control over money in politics (</w:t>
      </w:r>
      <w:r w:rsidRPr="005D312D">
        <w:rPr>
          <w:rFonts w:ascii="Cambria" w:eastAsia="Cambria" w:hAnsi="Cambria" w:cs="Cambria"/>
        </w:rPr>
        <w:t xml:space="preserve">Casas- Zamora and </w:t>
      </w:r>
      <w:proofErr w:type="spellStart"/>
      <w:r w:rsidRPr="005D312D">
        <w:rPr>
          <w:rFonts w:ascii="Cambria" w:eastAsia="Cambria" w:hAnsi="Cambria" w:cs="Cambria"/>
        </w:rPr>
        <w:t>Zovatto</w:t>
      </w:r>
      <w:proofErr w:type="spellEnd"/>
      <w:r w:rsidRPr="005D312D">
        <w:rPr>
          <w:rFonts w:ascii="Cambria" w:eastAsia="Cambria" w:hAnsi="Cambria" w:cs="Cambria"/>
        </w:rPr>
        <w:t xml:space="preserve"> 2016)</w:t>
      </w:r>
      <w:r w:rsidR="00BD2F70">
        <w:rPr>
          <w:rFonts w:ascii="Cambria" w:eastAsia="Cambria" w:hAnsi="Cambria" w:cs="Cambria"/>
        </w:rPr>
        <w:t>. The focus has been set on</w:t>
      </w:r>
      <w:r>
        <w:rPr>
          <w:rFonts w:ascii="Cambria" w:eastAsia="Cambria" w:hAnsi="Cambria" w:cs="Cambria"/>
        </w:rPr>
        <w:t xml:space="preserve"> private contributions and corporate donations bans, television advertising restrictions during political campaigns and stronger penalties for political finance</w:t>
      </w:r>
      <w:r w:rsidR="00BD2F70">
        <w:rPr>
          <w:rFonts w:ascii="Cambria" w:eastAsia="Cambria" w:hAnsi="Cambria" w:cs="Cambria"/>
        </w:rPr>
        <w:t xml:space="preserve"> violations. Nevertheless, both</w:t>
      </w:r>
      <w:r>
        <w:rPr>
          <w:rFonts w:ascii="Cambria" w:eastAsia="Cambria" w:hAnsi="Cambria" w:cs="Cambria"/>
        </w:rPr>
        <w:t xml:space="preserve"> old and new regulatory frameworks are weakened by grave implementation problems. (Casas-Zamora 2016)</w:t>
      </w:r>
    </w:p>
    <w:p w14:paraId="42D9DCE0" w14:textId="3D523D4E" w:rsidR="00981FB7" w:rsidRDefault="00981FB7" w:rsidP="00085567">
      <w:pPr>
        <w:spacing w:after="120" w:line="360" w:lineRule="auto"/>
        <w:jc w:val="both"/>
        <w:rPr>
          <w:rFonts w:ascii="Cambria" w:eastAsia="Cambria" w:hAnsi="Cambria" w:cs="Cambria"/>
        </w:rPr>
      </w:pPr>
      <w:r w:rsidRPr="0080617A">
        <w:rPr>
          <w:rFonts w:ascii="Cambria" w:eastAsia="Cambria" w:hAnsi="Cambria" w:cs="Cambria"/>
        </w:rPr>
        <w:t xml:space="preserve">Chile, El Salvador, Guatemala, Paraguay and </w:t>
      </w:r>
      <w:proofErr w:type="spellStart"/>
      <w:r w:rsidRPr="0080617A">
        <w:rPr>
          <w:rFonts w:ascii="Cambria" w:eastAsia="Cambria" w:hAnsi="Cambria" w:cs="Cambria"/>
        </w:rPr>
        <w:t>Perú</w:t>
      </w:r>
      <w:proofErr w:type="spellEnd"/>
      <w:r w:rsidRPr="0080617A">
        <w:rPr>
          <w:rFonts w:ascii="Cambria" w:eastAsia="Cambria" w:hAnsi="Cambria" w:cs="Cambria"/>
        </w:rPr>
        <w:t xml:space="preserve"> passed new political finance regulation</w:t>
      </w:r>
      <w:r w:rsidR="00BD2F70">
        <w:rPr>
          <w:rFonts w:ascii="Cambria" w:eastAsia="Cambria" w:hAnsi="Cambria" w:cs="Cambria"/>
        </w:rPr>
        <w:t xml:space="preserve"> between 2012 and 2016. Yet, </w:t>
      </w:r>
      <w:r>
        <w:rPr>
          <w:rFonts w:ascii="Cambria" w:eastAsia="Cambria" w:hAnsi="Cambria" w:cs="Cambria"/>
        </w:rPr>
        <w:t>“</w:t>
      </w:r>
      <w:r w:rsidRPr="0080617A">
        <w:rPr>
          <w:rFonts w:ascii="Cambria" w:eastAsia="Cambria" w:hAnsi="Cambria" w:cs="Cambria"/>
        </w:rPr>
        <w:t>these changes have left the crucial question of the enforcement of political finan</w:t>
      </w:r>
      <w:r>
        <w:rPr>
          <w:rFonts w:ascii="Cambria" w:eastAsia="Cambria" w:hAnsi="Cambria" w:cs="Cambria"/>
        </w:rPr>
        <w:t xml:space="preserve">ce controls largely unaddressed”. </w:t>
      </w:r>
      <w:r w:rsidR="00BD2F70">
        <w:rPr>
          <w:rFonts w:ascii="Cambria" w:eastAsia="Cambria" w:hAnsi="Cambria" w:cs="Cambria"/>
        </w:rPr>
        <w:t>(Casas-Zamora 2016, p.7)</w:t>
      </w:r>
    </w:p>
    <w:p w14:paraId="55D6CAA9" w14:textId="7DB487F8" w:rsidR="00BD2F70" w:rsidRPr="00BD2F70" w:rsidRDefault="00BD2F70" w:rsidP="00085567">
      <w:pPr>
        <w:spacing w:after="120" w:line="360" w:lineRule="auto"/>
        <w:jc w:val="both"/>
        <w:rPr>
          <w:rFonts w:asciiTheme="majorHAnsi" w:hAnsiTheme="majorHAnsi"/>
        </w:rPr>
      </w:pPr>
      <w:r>
        <w:rPr>
          <w:rFonts w:asciiTheme="majorHAnsi" w:hAnsiTheme="majorHAnsi"/>
        </w:rPr>
        <w:t>In the same sense, Posada-</w:t>
      </w:r>
      <w:proofErr w:type="spellStart"/>
      <w:r>
        <w:rPr>
          <w:rFonts w:asciiTheme="majorHAnsi" w:hAnsiTheme="majorHAnsi"/>
        </w:rPr>
        <w:t>Carbó</w:t>
      </w:r>
      <w:proofErr w:type="spellEnd"/>
      <w:r>
        <w:rPr>
          <w:rFonts w:asciiTheme="majorHAnsi" w:hAnsiTheme="majorHAnsi"/>
        </w:rPr>
        <w:t xml:space="preserve"> (2008) specifies</w:t>
      </w:r>
      <w:r w:rsidRPr="009D6565">
        <w:rPr>
          <w:rFonts w:asciiTheme="majorHAnsi" w:hAnsiTheme="majorHAnsi"/>
        </w:rPr>
        <w:t xml:space="preserve"> that democracy in the region </w:t>
      </w:r>
      <w:r>
        <w:rPr>
          <w:rFonts w:asciiTheme="majorHAnsi" w:hAnsiTheme="majorHAnsi"/>
        </w:rPr>
        <w:t>is seen to have failed</w:t>
      </w:r>
      <w:r w:rsidRPr="009D6565">
        <w:rPr>
          <w:rFonts w:asciiTheme="majorHAnsi" w:hAnsiTheme="majorHAnsi"/>
        </w:rPr>
        <w:t xml:space="preserve"> to provide economic and social </w:t>
      </w:r>
      <w:r>
        <w:rPr>
          <w:rFonts w:asciiTheme="majorHAnsi" w:hAnsiTheme="majorHAnsi"/>
        </w:rPr>
        <w:t>stability and that the</w:t>
      </w:r>
      <w:r w:rsidRPr="009D6565">
        <w:rPr>
          <w:rFonts w:asciiTheme="majorHAnsi" w:hAnsiTheme="majorHAnsi"/>
        </w:rPr>
        <w:t xml:space="preserve"> surge of state funding of parties in the region </w:t>
      </w:r>
      <w:r>
        <w:rPr>
          <w:rFonts w:asciiTheme="majorHAnsi" w:hAnsiTheme="majorHAnsi"/>
        </w:rPr>
        <w:t>answers to</w:t>
      </w:r>
      <w:r w:rsidRPr="009D6565">
        <w:rPr>
          <w:rFonts w:asciiTheme="majorHAnsi" w:hAnsiTheme="majorHAnsi"/>
        </w:rPr>
        <w:t xml:space="preserve"> corruption scandals rather than to an interest in </w:t>
      </w:r>
      <w:r>
        <w:rPr>
          <w:rFonts w:asciiTheme="majorHAnsi" w:hAnsiTheme="majorHAnsi"/>
        </w:rPr>
        <w:t>a procedural</w:t>
      </w:r>
      <w:r w:rsidRPr="009D6565">
        <w:rPr>
          <w:rFonts w:asciiTheme="majorHAnsi" w:hAnsiTheme="majorHAnsi"/>
        </w:rPr>
        <w:t xml:space="preserve"> democracy. </w:t>
      </w:r>
    </w:p>
    <w:p w14:paraId="3AFB5FE8" w14:textId="2A7679A1" w:rsidR="00981FB7" w:rsidRPr="00D7576D" w:rsidRDefault="00981FB7" w:rsidP="00085567">
      <w:pPr>
        <w:spacing w:after="120" w:line="360" w:lineRule="auto"/>
        <w:jc w:val="both"/>
        <w:rPr>
          <w:rFonts w:asciiTheme="majorHAnsi" w:hAnsiTheme="majorHAnsi"/>
        </w:rPr>
      </w:pPr>
      <w:r w:rsidRPr="009D6565">
        <w:rPr>
          <w:rFonts w:asciiTheme="majorHAnsi" w:hAnsiTheme="majorHAnsi"/>
        </w:rPr>
        <w:t xml:space="preserve">The concept of </w:t>
      </w:r>
      <w:proofErr w:type="spellStart"/>
      <w:r w:rsidRPr="009D6565">
        <w:rPr>
          <w:rFonts w:asciiTheme="majorHAnsi" w:hAnsiTheme="majorHAnsi"/>
        </w:rPr>
        <w:t>clientelism</w:t>
      </w:r>
      <w:proofErr w:type="spellEnd"/>
      <w:r w:rsidRPr="009D6565">
        <w:rPr>
          <w:rFonts w:asciiTheme="majorHAnsi" w:hAnsiTheme="majorHAnsi"/>
        </w:rPr>
        <w:t xml:space="preserve"> is also closely related with the study of party finance and corruption</w:t>
      </w:r>
      <w:r w:rsidR="000676EE">
        <w:rPr>
          <w:rFonts w:asciiTheme="majorHAnsi" w:hAnsiTheme="majorHAnsi"/>
        </w:rPr>
        <w:t xml:space="preserve"> </w:t>
      </w:r>
      <w:r>
        <w:rPr>
          <w:rFonts w:asciiTheme="majorHAnsi" w:hAnsiTheme="majorHAnsi"/>
        </w:rPr>
        <w:t>for Latin American countries</w:t>
      </w:r>
      <w:r w:rsidRPr="009D6565">
        <w:rPr>
          <w:rFonts w:asciiTheme="majorHAnsi" w:hAnsiTheme="majorHAnsi"/>
        </w:rPr>
        <w:t xml:space="preserve">. </w:t>
      </w:r>
      <w:proofErr w:type="spellStart"/>
      <w:r w:rsidRPr="009D6565">
        <w:rPr>
          <w:rFonts w:asciiTheme="majorHAnsi" w:hAnsiTheme="majorHAnsi"/>
        </w:rPr>
        <w:t>Clientelism</w:t>
      </w:r>
      <w:proofErr w:type="spellEnd"/>
      <w:r w:rsidRPr="009D6565">
        <w:rPr>
          <w:rFonts w:asciiTheme="majorHAnsi" w:hAnsiTheme="majorHAnsi"/>
        </w:rPr>
        <w:t xml:space="preserve"> is a “relationship based on political subordination in exchange for material rewards. In systems where this is the norm, the poor are obliged to sacrifice their political rights in exchange of access to redistributive programs.” </w:t>
      </w:r>
      <w:r>
        <w:rPr>
          <w:rFonts w:asciiTheme="majorHAnsi" w:hAnsiTheme="majorHAnsi"/>
        </w:rPr>
        <w:t xml:space="preserve">(Fox 1994, p.153) </w:t>
      </w:r>
      <w:r w:rsidRPr="009D6565">
        <w:rPr>
          <w:rFonts w:asciiTheme="majorHAnsi" w:hAnsiTheme="majorHAnsi"/>
        </w:rPr>
        <w:t xml:space="preserve">Fox analyses the case of Mexico, in which a trend towards electoral competition did not result in a decrease of </w:t>
      </w:r>
      <w:proofErr w:type="spellStart"/>
      <w:r w:rsidRPr="009D6565">
        <w:rPr>
          <w:rFonts w:asciiTheme="majorHAnsi" w:hAnsiTheme="majorHAnsi"/>
        </w:rPr>
        <w:t>clientelistic</w:t>
      </w:r>
      <w:proofErr w:type="spellEnd"/>
      <w:r w:rsidRPr="009D6565">
        <w:rPr>
          <w:rFonts w:asciiTheme="majorHAnsi" w:hAnsiTheme="majorHAnsi"/>
        </w:rPr>
        <w:t xml:space="preserve"> practices of the government. The author </w:t>
      </w:r>
      <w:r w:rsidR="000676EE">
        <w:rPr>
          <w:rFonts w:asciiTheme="majorHAnsi" w:hAnsiTheme="majorHAnsi"/>
        </w:rPr>
        <w:t>concludes</w:t>
      </w:r>
      <w:r w:rsidRPr="009D6565">
        <w:rPr>
          <w:rFonts w:asciiTheme="majorHAnsi" w:hAnsiTheme="majorHAnsi"/>
        </w:rPr>
        <w:t xml:space="preserve"> that</w:t>
      </w:r>
      <w:r w:rsidR="000676EE">
        <w:rPr>
          <w:rFonts w:asciiTheme="majorHAnsi" w:hAnsiTheme="majorHAnsi"/>
        </w:rPr>
        <w:t xml:space="preserve"> there</w:t>
      </w:r>
      <w:r w:rsidRPr="009D6565">
        <w:rPr>
          <w:rFonts w:asciiTheme="majorHAnsi" w:hAnsiTheme="majorHAnsi"/>
        </w:rPr>
        <w:t xml:space="preserve"> needs to be respect for associational autonomy for citizens to organize and not to fall in an asymmetric power relation. He argues that antipo</w:t>
      </w:r>
      <w:r w:rsidR="000676EE">
        <w:rPr>
          <w:rFonts w:asciiTheme="majorHAnsi" w:hAnsiTheme="majorHAnsi"/>
        </w:rPr>
        <w:t>verty programs</w:t>
      </w:r>
      <w:r w:rsidRPr="009D6565">
        <w:rPr>
          <w:rFonts w:asciiTheme="majorHAnsi" w:hAnsiTheme="majorHAnsi"/>
        </w:rPr>
        <w:t xml:space="preserve"> could be used to per</w:t>
      </w:r>
      <w:r>
        <w:rPr>
          <w:rFonts w:asciiTheme="majorHAnsi" w:hAnsiTheme="majorHAnsi"/>
        </w:rPr>
        <w:t xml:space="preserve">petuate </w:t>
      </w:r>
      <w:proofErr w:type="spellStart"/>
      <w:r>
        <w:rPr>
          <w:rFonts w:asciiTheme="majorHAnsi" w:hAnsiTheme="majorHAnsi"/>
        </w:rPr>
        <w:t>clientelism</w:t>
      </w:r>
      <w:proofErr w:type="spellEnd"/>
      <w:r>
        <w:rPr>
          <w:rFonts w:asciiTheme="majorHAnsi" w:hAnsiTheme="majorHAnsi"/>
        </w:rPr>
        <w:t>. (Fox</w:t>
      </w:r>
      <w:r w:rsidRPr="009D6565">
        <w:rPr>
          <w:rFonts w:asciiTheme="majorHAnsi" w:hAnsiTheme="majorHAnsi"/>
        </w:rPr>
        <w:t xml:space="preserve"> 1994)</w:t>
      </w:r>
    </w:p>
    <w:p w14:paraId="589B1BA6" w14:textId="0ED7F52D" w:rsidR="00981FB7" w:rsidRDefault="00981FB7" w:rsidP="00085567">
      <w:pPr>
        <w:spacing w:after="120" w:line="360" w:lineRule="auto"/>
        <w:jc w:val="both"/>
        <w:rPr>
          <w:rFonts w:asciiTheme="majorHAnsi" w:hAnsiTheme="majorHAnsi"/>
        </w:rPr>
      </w:pPr>
      <w:r>
        <w:rPr>
          <w:rFonts w:asciiTheme="majorHAnsi" w:hAnsiTheme="majorHAnsi"/>
        </w:rPr>
        <w:t>The lack of effective control mechanisms, soc</w:t>
      </w:r>
      <w:r w:rsidR="000676EE">
        <w:rPr>
          <w:rFonts w:asciiTheme="majorHAnsi" w:hAnsiTheme="majorHAnsi"/>
        </w:rPr>
        <w:t xml:space="preserve">ial inequality and </w:t>
      </w:r>
      <w:proofErr w:type="spellStart"/>
      <w:r w:rsidR="000676EE">
        <w:rPr>
          <w:rFonts w:asciiTheme="majorHAnsi" w:hAnsiTheme="majorHAnsi"/>
        </w:rPr>
        <w:t>clientelism</w:t>
      </w:r>
      <w:proofErr w:type="spellEnd"/>
      <w:r>
        <w:rPr>
          <w:rFonts w:asciiTheme="majorHAnsi" w:hAnsiTheme="majorHAnsi"/>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Default="00981FB7" w:rsidP="00085567">
      <w:pPr>
        <w:spacing w:after="120" w:line="360" w:lineRule="auto"/>
        <w:jc w:val="both"/>
        <w:rPr>
          <w:rFonts w:asciiTheme="majorHAnsi" w:hAnsiTheme="majorHAnsi"/>
        </w:rPr>
      </w:pPr>
      <w:r>
        <w:rPr>
          <w:rFonts w:asciiTheme="majorHAnsi" w:hAnsiTheme="majorHAnsi"/>
        </w:rPr>
        <w:t xml:space="preserve">According to the specialized literature, </w:t>
      </w:r>
      <w:r w:rsidR="000676EE">
        <w:rPr>
          <w:rFonts w:asciiTheme="majorHAnsi" w:hAnsiTheme="majorHAnsi"/>
        </w:rPr>
        <w:t>th</w:t>
      </w:r>
      <w:r>
        <w:rPr>
          <w:rFonts w:asciiTheme="majorHAnsi" w:hAnsiTheme="majorHAnsi"/>
        </w:rPr>
        <w:t>e actors interested in improving political finance issue</w:t>
      </w:r>
      <w:r w:rsidR="000676EE">
        <w:rPr>
          <w:rFonts w:asciiTheme="majorHAnsi" w:hAnsiTheme="majorHAnsi"/>
        </w:rPr>
        <w:t>s should focus on</w:t>
      </w:r>
      <w:r>
        <w:rPr>
          <w:rFonts w:asciiTheme="majorHAnsi" w:hAnsiTheme="majorHAnsi"/>
        </w:rPr>
        <w:t xml:space="preserve"> enhancing political finance regulation monitor and enforcement; paying special attention to local level political finance corruption; facilitating and </w:t>
      </w:r>
      <w:r>
        <w:rPr>
          <w:rFonts w:asciiTheme="majorHAnsi" w:hAnsiTheme="majorHAnsi"/>
        </w:rPr>
        <w:lastRenderedPageBreak/>
        <w:t>simplifying the access to political finance information; and promoting a comprehensive regulatory approach which integrates campaign finance, conflicts of interest and</w:t>
      </w:r>
      <w:r w:rsidR="000676EE">
        <w:rPr>
          <w:rFonts w:asciiTheme="majorHAnsi" w:hAnsiTheme="majorHAnsi"/>
        </w:rPr>
        <w:t xml:space="preserve"> lobbying activities rules</w:t>
      </w:r>
      <w:r>
        <w:rPr>
          <w:rFonts w:asciiTheme="majorHAnsi" w:hAnsiTheme="majorHAnsi"/>
        </w:rPr>
        <w:t>.  (Casas-Zamora 2016)</w:t>
      </w:r>
    </w:p>
    <w:p w14:paraId="7641D63D" w14:textId="135B9B18" w:rsidR="005A1B81" w:rsidRPr="009D6565" w:rsidRDefault="00B3455C" w:rsidP="00215BDE">
      <w:pPr>
        <w:pStyle w:val="Ttulo2"/>
        <w:rPr>
          <w:lang w:eastAsia="es-AR"/>
        </w:rPr>
      </w:pPr>
      <w:bookmarkStart w:id="6" w:name="_Toc354662918"/>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Default="00301355" w:rsidP="0082309F">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C</w:t>
      </w:r>
      <w:r w:rsidRPr="009D6565">
        <w:rPr>
          <w:rFonts w:asciiTheme="majorHAnsi" w:eastAsia="Times New Roman" w:hAnsiTheme="majorHAnsi" w:cstheme="minorHAnsi"/>
          <w:lang w:eastAsia="es-AR"/>
        </w:rPr>
        <w:t>omplement</w:t>
      </w:r>
      <w:r>
        <w:rPr>
          <w:rFonts w:asciiTheme="majorHAnsi" w:eastAsia="Times New Roman" w:hAnsiTheme="majorHAnsi" w:cstheme="minorHAnsi"/>
          <w:lang w:eastAsia="es-AR"/>
        </w:rPr>
        <w:t>arily</w:t>
      </w:r>
      <w:r w:rsidR="0082309F" w:rsidRPr="009D6565">
        <w:rPr>
          <w:rFonts w:asciiTheme="majorHAnsi" w:eastAsia="Times New Roman" w:hAnsiTheme="majorHAnsi" w:cstheme="minorHAnsi"/>
          <w:lang w:eastAsia="es-AR"/>
        </w:rPr>
        <w:t>, and based on the equilibrium model</w:t>
      </w:r>
      <w:r w:rsidR="001F438F">
        <w:rPr>
          <w:rFonts w:asciiTheme="majorHAnsi" w:eastAsia="Times New Roman" w:hAnsiTheme="majorHAnsi" w:cstheme="minorHAnsi"/>
          <w:lang w:eastAsia="es-AR"/>
        </w:rPr>
        <w:t xml:space="preserve"> developed by </w:t>
      </w:r>
      <w:proofErr w:type="spellStart"/>
      <w:r w:rsidR="001F438F">
        <w:rPr>
          <w:rFonts w:asciiTheme="majorHAnsi" w:eastAsia="Times New Roman" w:hAnsiTheme="majorHAnsi" w:cstheme="minorHAnsi"/>
          <w:lang w:eastAsia="es-AR"/>
        </w:rPr>
        <w:t>Mungiu-Pippidi</w:t>
      </w:r>
      <w:proofErr w:type="spellEnd"/>
      <w:r w:rsidR="0082309F" w:rsidRPr="009D6565">
        <w:rPr>
          <w:rFonts w:asciiTheme="majorHAnsi" w:eastAsia="Times New Roman" w:hAnsiTheme="majorHAnsi" w:cstheme="minorHAnsi"/>
          <w:lang w:eastAsia="es-AR"/>
        </w:rPr>
        <w:t xml:space="preserve">, we will also focus on a well-known opportunity to corrupt: </w:t>
      </w:r>
      <w:r w:rsidR="0082309F" w:rsidRPr="009D6565">
        <w:rPr>
          <w:rFonts w:asciiTheme="majorHAnsi" w:eastAsia="Times New Roman" w:hAnsiTheme="majorHAnsi" w:cstheme="minorHAnsi"/>
          <w:i/>
          <w:lang w:eastAsia="es-AR"/>
        </w:rPr>
        <w:t>public spending discretion</w:t>
      </w:r>
      <w:r w:rsidR="0082309F" w:rsidRPr="009D6565">
        <w:rPr>
          <w:rFonts w:asciiTheme="majorHAnsi" w:eastAsia="Times New Roman" w:hAnsiTheme="majorHAnsi" w:cstheme="minorHAnsi"/>
          <w:lang w:eastAsia="es-AR"/>
        </w:rPr>
        <w:t xml:space="preserve">. According to </w:t>
      </w:r>
      <w:proofErr w:type="spellStart"/>
      <w:r w:rsidR="0082309F" w:rsidRPr="009D6565">
        <w:rPr>
          <w:rFonts w:asciiTheme="majorHAnsi" w:eastAsia="Times New Roman" w:hAnsiTheme="majorHAnsi" w:cstheme="minorHAnsi"/>
          <w:lang w:eastAsia="es-AR"/>
        </w:rPr>
        <w:t>Tanzi</w:t>
      </w:r>
      <w:proofErr w:type="spellEnd"/>
      <w:r w:rsidR="0082309F" w:rsidRPr="009D6565">
        <w:rPr>
          <w:rFonts w:asciiTheme="majorHAnsi" w:eastAsia="Times New Roman" w:hAnsiTheme="majorHAnsi" w:cstheme="minorHAnsi"/>
          <w:lang w:eastAsia="es-AR"/>
        </w:rPr>
        <w:t xml:space="preserve"> and </w:t>
      </w:r>
      <w:proofErr w:type="spellStart"/>
      <w:r w:rsidR="0082309F" w:rsidRPr="009D6565">
        <w:rPr>
          <w:rFonts w:asciiTheme="majorHAnsi" w:eastAsia="Times New Roman" w:hAnsiTheme="majorHAnsi" w:cstheme="minorHAnsi"/>
          <w:lang w:eastAsia="es-AR"/>
        </w:rPr>
        <w:t>Davoodi</w:t>
      </w:r>
      <w:proofErr w:type="spellEnd"/>
      <w:r w:rsidR="0082309F">
        <w:rPr>
          <w:rFonts w:asciiTheme="majorHAnsi" w:eastAsia="Times New Roman" w:hAnsiTheme="majorHAnsi" w:cstheme="minorHAnsi"/>
          <w:lang w:eastAsia="es-AR"/>
        </w:rPr>
        <w:t xml:space="preserve"> (1997)</w:t>
      </w:r>
      <w:r w:rsidR="0082309F" w:rsidRPr="009D6565">
        <w:rPr>
          <w:rFonts w:asciiTheme="majorHAnsi" w:eastAsia="Times New Roman" w:hAnsiTheme="majorHAnsi" w:cstheme="minorHAnsi"/>
          <w:lang w:eastAsia="es-AR"/>
        </w:rPr>
        <w:t>, higher corruption is related to higher public expenditures in big infrastructure projects</w:t>
      </w:r>
      <w:r w:rsidRPr="00301355">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in developing countries</w:t>
      </w:r>
      <w:r w:rsidR="0082309F" w:rsidRPr="009D6565">
        <w:rPr>
          <w:rFonts w:asciiTheme="majorHAnsi" w:eastAsia="Times New Roman" w:hAnsiTheme="majorHAnsi" w:cstheme="minorHAnsi"/>
          <w:lang w:eastAsia="es-AR"/>
        </w:rPr>
        <w:t>. The main reason behind this</w:t>
      </w:r>
      <w:r>
        <w:rPr>
          <w:rFonts w:asciiTheme="majorHAnsi" w:eastAsia="Times New Roman" w:hAnsiTheme="majorHAnsi" w:cstheme="minorHAnsi"/>
          <w:lang w:eastAsia="es-AR"/>
        </w:rPr>
        <w:t xml:space="preserve"> idea</w:t>
      </w:r>
      <w:r w:rsidR="0082309F" w:rsidRPr="009D6565">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is that</w:t>
      </w:r>
      <w:r w:rsidR="0082309F" w:rsidRPr="009D6565">
        <w:rPr>
          <w:rFonts w:asciiTheme="majorHAnsi" w:eastAsia="Times New Roman" w:hAnsiTheme="majorHAnsi" w:cstheme="minorHAnsi"/>
          <w:lang w:eastAsia="es-AR"/>
        </w:rPr>
        <w:t xml:space="preserve"> in societies with low control of corruption, politicians may have incentives to increase public capital spending at the expense of lower expenditures</w:t>
      </w:r>
      <w:r>
        <w:rPr>
          <w:rFonts w:asciiTheme="majorHAnsi" w:eastAsia="Times New Roman" w:hAnsiTheme="majorHAnsi" w:cstheme="minorHAnsi"/>
          <w:lang w:eastAsia="es-AR"/>
        </w:rPr>
        <w:t xml:space="preserve"> on operations and maintenance (public current expenditures)</w:t>
      </w:r>
      <w:r w:rsidR="0082309F" w:rsidRPr="009D6565">
        <w:rPr>
          <w:rFonts w:asciiTheme="majorHAnsi" w:eastAsia="Times New Roman" w:hAnsiTheme="majorHAnsi" w:cstheme="minorHAnsi"/>
          <w:lang w:eastAsia="es-AR"/>
        </w:rPr>
        <w:t xml:space="preserve"> to </w:t>
      </w:r>
      <w:r>
        <w:rPr>
          <w:rFonts w:asciiTheme="majorHAnsi" w:eastAsia="Times New Roman" w:hAnsiTheme="majorHAnsi" w:cstheme="minorHAnsi"/>
          <w:lang w:eastAsia="es-AR"/>
        </w:rPr>
        <w:t xml:space="preserve">get larger illegal commissions </w:t>
      </w:r>
      <w:r w:rsidR="0082309F" w:rsidRPr="009D6565">
        <w:rPr>
          <w:rFonts w:asciiTheme="majorHAnsi" w:eastAsia="Times New Roman" w:hAnsiTheme="majorHAnsi" w:cstheme="minorHAnsi"/>
          <w:lang w:eastAsia="es-AR"/>
        </w:rPr>
        <w:t xml:space="preserve">from the </w:t>
      </w:r>
      <w:r>
        <w:rPr>
          <w:rFonts w:asciiTheme="majorHAnsi" w:eastAsia="Times New Roman" w:hAnsiTheme="majorHAnsi" w:cstheme="minorHAnsi"/>
          <w:lang w:eastAsia="es-AR"/>
        </w:rPr>
        <w:t xml:space="preserve">beneficiary </w:t>
      </w:r>
      <w:r w:rsidR="0082309F" w:rsidRPr="009D6565">
        <w:rPr>
          <w:rFonts w:asciiTheme="majorHAnsi" w:eastAsia="Times New Roman" w:hAnsiTheme="majorHAnsi" w:cstheme="minorHAnsi"/>
          <w:lang w:eastAsia="es-AR"/>
        </w:rPr>
        <w:t>private companies</w:t>
      </w:r>
      <w:r>
        <w:rPr>
          <w:rFonts w:asciiTheme="majorHAnsi" w:eastAsia="Times New Roman" w:hAnsiTheme="majorHAnsi" w:cstheme="minorHAnsi"/>
          <w:lang w:eastAsia="es-AR"/>
        </w:rPr>
        <w:t xml:space="preserve">. </w:t>
      </w:r>
      <w:r w:rsidR="0082309F" w:rsidRPr="009D6565">
        <w:rPr>
          <w:rFonts w:asciiTheme="majorHAnsi" w:eastAsia="Times New Roman" w:hAnsiTheme="majorHAnsi" w:cstheme="minorHAnsi"/>
          <w:lang w:eastAsia="es-AR"/>
        </w:rPr>
        <w:t xml:space="preserve"> </w:t>
      </w:r>
    </w:p>
    <w:p w14:paraId="56C4DA1F" w14:textId="03A3A015"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The influence of corruption over public spending and its effects on growth have been studied for the last years with </w:t>
      </w:r>
      <w:r w:rsidR="00E41CA1" w:rsidRPr="009D6565">
        <w:rPr>
          <w:rFonts w:asciiTheme="majorHAnsi" w:eastAsia="Times New Roman" w:hAnsiTheme="majorHAnsi" w:cstheme="minorHAnsi"/>
          <w:lang w:eastAsia="es-AR"/>
        </w:rPr>
        <w:t>noteworthy</w:t>
      </w:r>
      <w:r w:rsidRPr="009D6565">
        <w:rPr>
          <w:rFonts w:asciiTheme="majorHAnsi" w:eastAsia="Times New Roman" w:hAnsiTheme="majorHAnsi" w:cstheme="minorHAnsi"/>
          <w:lang w:eastAsia="es-AR"/>
        </w:rPr>
        <w:t xml:space="preserve"> results. For instance, it was mentioned that corruption reduces government expenditure on education, since it is an unattractive field for rent-seekers. The assumption is that goods and services </w:t>
      </w:r>
      <w:r w:rsidR="00E759B3">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do not require high-technology inputs to be provided by oligopolistic suppliers</w:t>
      </w:r>
      <w:r w:rsidR="00E759B3">
        <w:rPr>
          <w:rFonts w:asciiTheme="majorHAnsi" w:eastAsia="Times New Roman" w:hAnsiTheme="majorHAnsi" w:cstheme="minorHAnsi"/>
          <w:lang w:eastAsia="es-AR"/>
        </w:rPr>
        <w:t xml:space="preserve"> are les</w:t>
      </w:r>
      <w:r w:rsidRPr="009D6565">
        <w:rPr>
          <w:rFonts w:asciiTheme="majorHAnsi" w:eastAsia="Times New Roman" w:hAnsiTheme="majorHAnsi" w:cstheme="minorHAnsi"/>
          <w:lang w:eastAsia="es-AR"/>
        </w:rPr>
        <w:t>s suitable to generate re</w:t>
      </w:r>
      <w:r w:rsidR="00F43A2B">
        <w:rPr>
          <w:rFonts w:asciiTheme="majorHAnsi" w:eastAsia="Times New Roman" w:hAnsiTheme="majorHAnsi" w:cstheme="minorHAnsi"/>
          <w:lang w:eastAsia="es-AR"/>
        </w:rPr>
        <w:t>nt-seeking situations. (Mauro</w:t>
      </w:r>
      <w:r w:rsidR="00E759B3">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 xml:space="preserve">1998)   </w:t>
      </w:r>
    </w:p>
    <w:p w14:paraId="58F0A9C2" w14:textId="0927D8B7"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Going deeper into this hypothesis, it was also </w:t>
      </w:r>
      <w:r w:rsidR="00E41CA1" w:rsidRPr="009D6565">
        <w:rPr>
          <w:rFonts w:asciiTheme="majorHAnsi" w:eastAsia="Times New Roman" w:hAnsiTheme="majorHAnsi" w:cstheme="minorHAnsi"/>
          <w:lang w:eastAsia="es-AR"/>
        </w:rPr>
        <w:t>discovered</w:t>
      </w:r>
      <w:r w:rsidRPr="009D6565">
        <w:rPr>
          <w:rFonts w:asciiTheme="majorHAnsi" w:eastAsia="Times New Roman" w:hAnsiTheme="majorHAnsi" w:cstheme="minorHAnsi"/>
          <w:lang w:eastAsia="es-AR"/>
        </w:rPr>
        <w:t xml:space="preserve"> that corruption </w:t>
      </w:r>
      <w:r w:rsidR="00E759B3" w:rsidRPr="009D6565">
        <w:rPr>
          <w:rFonts w:asciiTheme="majorHAnsi" w:eastAsia="Times New Roman" w:hAnsiTheme="majorHAnsi" w:cstheme="minorHAnsi"/>
          <w:lang w:eastAsia="es-AR"/>
        </w:rPr>
        <w:t>could</w:t>
      </w:r>
      <w:r w:rsidRPr="009D6565">
        <w:rPr>
          <w:rFonts w:asciiTheme="majorHAnsi" w:eastAsia="Times New Roman" w:hAnsiTheme="majorHAnsi" w:cstheme="minorHAnsi"/>
          <w:lang w:eastAsia="es-AR"/>
        </w:rPr>
        <w:t xml:space="preserve"> negatively affect growth by increasing public investment and at the same time reduce its productivity. Indeed, the “golden rule” of promoting public sector investment spend</w:t>
      </w:r>
      <w:r w:rsidR="00E759B3">
        <w:rPr>
          <w:rFonts w:asciiTheme="majorHAnsi" w:eastAsia="Times New Roman" w:hAnsiTheme="majorHAnsi" w:cstheme="minorHAnsi"/>
          <w:lang w:eastAsia="es-AR"/>
        </w:rPr>
        <w:t>ing in order to increase growth</w:t>
      </w:r>
      <w:r w:rsidRPr="009D6565">
        <w:rPr>
          <w:rFonts w:asciiTheme="majorHAnsi" w:eastAsia="Times New Roman" w:hAnsiTheme="majorHAnsi" w:cstheme="minorHAnsi"/>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will demand higher capital budgets and probably will not generate positive results in term</w:t>
      </w:r>
      <w:r w:rsidR="00F43A2B">
        <w:rPr>
          <w:rFonts w:asciiTheme="majorHAnsi" w:eastAsia="Times New Roman" w:hAnsiTheme="majorHAnsi" w:cstheme="minorHAnsi"/>
          <w:lang w:eastAsia="es-AR"/>
        </w:rPr>
        <w:t>s of growth. (</w:t>
      </w:r>
      <w:proofErr w:type="spellStart"/>
      <w:r w:rsidR="00F43A2B">
        <w:rPr>
          <w:rFonts w:asciiTheme="majorHAnsi" w:eastAsia="Times New Roman" w:hAnsiTheme="majorHAnsi" w:cstheme="minorHAnsi"/>
          <w:lang w:eastAsia="es-AR"/>
        </w:rPr>
        <w:t>Tanzi</w:t>
      </w:r>
      <w:proofErr w:type="spellEnd"/>
      <w:r w:rsidR="00F43A2B">
        <w:rPr>
          <w:rFonts w:asciiTheme="majorHAnsi" w:eastAsia="Times New Roman" w:hAnsiTheme="majorHAnsi" w:cstheme="minorHAnsi"/>
          <w:lang w:eastAsia="es-AR"/>
        </w:rPr>
        <w:t xml:space="preserve"> and </w:t>
      </w:r>
      <w:proofErr w:type="spellStart"/>
      <w:r w:rsidR="00F43A2B">
        <w:rPr>
          <w:rFonts w:asciiTheme="majorHAnsi" w:eastAsia="Times New Roman" w:hAnsiTheme="majorHAnsi" w:cstheme="minorHAnsi"/>
          <w:lang w:eastAsia="es-AR"/>
        </w:rPr>
        <w:t>Davoodi</w:t>
      </w:r>
      <w:proofErr w:type="spellEnd"/>
      <w:r w:rsidR="00A6343C">
        <w:rPr>
          <w:rFonts w:asciiTheme="majorHAnsi" w:eastAsia="Times New Roman" w:hAnsiTheme="majorHAnsi" w:cstheme="minorHAnsi"/>
          <w:lang w:eastAsia="es-AR"/>
        </w:rPr>
        <w:t xml:space="preserve"> </w:t>
      </w:r>
      <w:r w:rsidRPr="009D6565">
        <w:rPr>
          <w:rFonts w:asciiTheme="majorHAnsi" w:eastAsia="Times New Roman" w:hAnsiTheme="majorHAnsi" w:cstheme="minorHAnsi"/>
          <w:lang w:eastAsia="es-AR"/>
        </w:rPr>
        <w:t>1997)</w:t>
      </w:r>
    </w:p>
    <w:p w14:paraId="23AD50CB" w14:textId="3C649EEA" w:rsidR="005A1B81" w:rsidRPr="009D6565" w:rsidRDefault="005A1B81" w:rsidP="004356D3">
      <w:pPr>
        <w:spacing w:after="120" w:line="360" w:lineRule="auto"/>
        <w:jc w:val="both"/>
        <w:rPr>
          <w:rFonts w:asciiTheme="majorHAnsi" w:eastAsia="Times New Roman" w:hAnsiTheme="majorHAnsi" w:cstheme="minorHAnsi"/>
          <w:lang w:eastAsia="es-AR"/>
        </w:rPr>
      </w:pPr>
      <w:r w:rsidRPr="009D6565">
        <w:rPr>
          <w:rFonts w:asciiTheme="majorHAnsi" w:eastAsia="Times New Roman" w:hAnsiTheme="majorHAnsi" w:cstheme="minorHAnsi"/>
          <w:lang w:eastAsia="es-AR"/>
        </w:rPr>
        <w:t xml:space="preserve">More recently, it was reaffirmed that corruption emerges as a </w:t>
      </w:r>
      <w:r w:rsidR="00E41CA1">
        <w:rPr>
          <w:rFonts w:asciiTheme="majorHAnsi" w:eastAsia="Times New Roman" w:hAnsiTheme="majorHAnsi" w:cstheme="minorHAnsi"/>
          <w:lang w:eastAsia="es-AR"/>
        </w:rPr>
        <w:t>distortion</w:t>
      </w:r>
      <w:r w:rsidRPr="009D6565">
        <w:rPr>
          <w:rFonts w:asciiTheme="majorHAnsi" w:eastAsia="Times New Roman" w:hAnsiTheme="majorHAnsi" w:cstheme="minorHAnsi"/>
          <w:lang w:eastAsia="es-AR"/>
        </w:rPr>
        <w:t xml:space="preserve"> of the public expenses structure. Indeed, corruption was observed as public expenditures on fuel and energy, culture and public </w:t>
      </w:r>
      <w:r w:rsidR="00A6343C">
        <w:rPr>
          <w:rFonts w:asciiTheme="majorHAnsi" w:eastAsia="Times New Roman" w:hAnsiTheme="majorHAnsi" w:cstheme="minorHAnsi"/>
          <w:lang w:eastAsia="es-AR"/>
        </w:rPr>
        <w:t xml:space="preserve">services </w:t>
      </w:r>
      <w:r w:rsidR="00891728">
        <w:rPr>
          <w:rFonts w:asciiTheme="majorHAnsi" w:eastAsia="Times New Roman" w:hAnsiTheme="majorHAnsi" w:cstheme="minorHAnsi"/>
          <w:lang w:eastAsia="es-AR"/>
        </w:rPr>
        <w:t>increased</w:t>
      </w:r>
      <w:r w:rsidR="00A6343C">
        <w:rPr>
          <w:rFonts w:asciiTheme="majorHAnsi" w:eastAsia="Times New Roman" w:hAnsiTheme="majorHAnsi" w:cstheme="minorHAnsi"/>
          <w:lang w:eastAsia="es-AR"/>
        </w:rPr>
        <w:t>. All of the aforementioned are</w:t>
      </w:r>
      <w:r w:rsidRPr="009D6565">
        <w:rPr>
          <w:rFonts w:asciiTheme="majorHAnsi" w:eastAsia="Times New Roman" w:hAnsiTheme="majorHAnsi" w:cstheme="minorHAnsi"/>
          <w:lang w:eastAsia="es-AR"/>
        </w:rPr>
        <w:t xml:space="preserve"> spending </w:t>
      </w:r>
      <w:r w:rsidR="00A6343C">
        <w:rPr>
          <w:rFonts w:asciiTheme="majorHAnsi" w:eastAsia="Times New Roman" w:hAnsiTheme="majorHAnsi" w:cstheme="minorHAnsi"/>
          <w:lang w:eastAsia="es-AR"/>
        </w:rPr>
        <w:t>that</w:t>
      </w:r>
      <w:r w:rsidRPr="009D6565">
        <w:rPr>
          <w:rFonts w:asciiTheme="majorHAnsi" w:eastAsia="Times New Roman" w:hAnsiTheme="majorHAnsi" w:cstheme="minorHAnsi"/>
          <w:lang w:eastAsia="es-AR"/>
        </w:rPr>
        <w:t xml:space="preserve"> guarantee</w:t>
      </w:r>
      <w:r w:rsidR="00A6343C">
        <w:rPr>
          <w:rFonts w:asciiTheme="majorHAnsi" w:eastAsia="Times New Roman" w:hAnsiTheme="majorHAnsi" w:cstheme="minorHAnsi"/>
          <w:lang w:eastAsia="es-AR"/>
        </w:rPr>
        <w:t>s</w:t>
      </w:r>
      <w:r w:rsidRPr="009D6565">
        <w:rPr>
          <w:rFonts w:asciiTheme="majorHAnsi" w:eastAsia="Times New Roman" w:hAnsiTheme="majorHAnsi" w:cstheme="minorHAnsi"/>
          <w:lang w:eastAsia="es-AR"/>
        </w:rPr>
        <w:t xml:space="preserve"> more discretion and therefore, more opportunities for corruption. </w:t>
      </w:r>
      <w:r w:rsidR="00891728">
        <w:rPr>
          <w:rFonts w:asciiTheme="majorHAnsi" w:eastAsia="Times New Roman" w:hAnsiTheme="majorHAnsi" w:cstheme="minorHAnsi"/>
          <w:lang w:eastAsia="es-AR"/>
        </w:rPr>
        <w:t>D</w:t>
      </w:r>
      <w:r w:rsidRPr="009D6565">
        <w:rPr>
          <w:rFonts w:asciiTheme="majorHAnsi" w:eastAsia="Times New Roman" w:hAnsiTheme="majorHAnsi" w:cstheme="minorHAnsi"/>
          <w:lang w:eastAsia="es-AR"/>
        </w:rPr>
        <w:t>ist</w:t>
      </w:r>
      <w:r w:rsidR="00891728">
        <w:rPr>
          <w:rFonts w:asciiTheme="majorHAnsi" w:eastAsia="Times New Roman" w:hAnsiTheme="majorHAnsi" w:cstheme="minorHAnsi"/>
          <w:lang w:eastAsia="es-AR"/>
        </w:rPr>
        <w:t xml:space="preserve">ortions in public spending function </w:t>
      </w:r>
      <w:r w:rsidRPr="009D6565">
        <w:rPr>
          <w:rFonts w:asciiTheme="majorHAnsi" w:eastAsia="Times New Roman" w:hAnsiTheme="majorHAnsi" w:cstheme="minorHAnsi"/>
          <w:lang w:eastAsia="es-AR"/>
        </w:rPr>
        <w:t>at the expens</w:t>
      </w:r>
      <w:r w:rsidR="00891728">
        <w:rPr>
          <w:rFonts w:asciiTheme="majorHAnsi" w:eastAsia="Times New Roman" w:hAnsiTheme="majorHAnsi" w:cstheme="minorHAnsi"/>
          <w:lang w:eastAsia="es-AR"/>
        </w:rPr>
        <w:t>e</w:t>
      </w:r>
      <w:r w:rsidRPr="009D6565">
        <w:rPr>
          <w:rFonts w:asciiTheme="majorHAnsi" w:eastAsia="Times New Roman" w:hAnsiTheme="majorHAnsi" w:cstheme="minorHAnsi"/>
          <w:lang w:eastAsia="es-AR"/>
        </w:rPr>
        <w:t xml:space="preserve"> of social spending like education, health, and social protection, which usually </w:t>
      </w:r>
      <w:r w:rsidR="00891728" w:rsidRPr="009D6565">
        <w:rPr>
          <w:rFonts w:asciiTheme="majorHAnsi" w:eastAsia="Times New Roman" w:hAnsiTheme="majorHAnsi" w:cstheme="minorHAnsi"/>
          <w:lang w:eastAsia="es-AR"/>
        </w:rPr>
        <w:t>involve</w:t>
      </w:r>
      <w:r w:rsidRPr="009D6565">
        <w:rPr>
          <w:rFonts w:asciiTheme="majorHAnsi" w:eastAsia="Times New Roman" w:hAnsiTheme="majorHAnsi" w:cstheme="minorHAnsi"/>
          <w:lang w:eastAsia="es-AR"/>
        </w:rPr>
        <w:t xml:space="preserve"> more standardization and restrictions. (</w:t>
      </w:r>
      <w:proofErr w:type="spellStart"/>
      <w:r w:rsidRPr="009D6565">
        <w:rPr>
          <w:rFonts w:asciiTheme="majorHAnsi" w:hAnsiTheme="majorHAnsi"/>
        </w:rPr>
        <w:t>Delavallade</w:t>
      </w:r>
      <w:proofErr w:type="spellEnd"/>
      <w:r w:rsidR="00C80313">
        <w:rPr>
          <w:rFonts w:asciiTheme="majorHAnsi" w:hAnsiTheme="majorHAnsi"/>
        </w:rPr>
        <w:t xml:space="preserve"> </w:t>
      </w:r>
      <w:r w:rsidRPr="009D6565">
        <w:rPr>
          <w:rFonts w:asciiTheme="majorHAnsi" w:hAnsiTheme="majorHAnsi"/>
        </w:rPr>
        <w:t>2006</w:t>
      </w:r>
      <w:r w:rsidRPr="009D6565">
        <w:rPr>
          <w:rFonts w:asciiTheme="majorHAnsi" w:eastAsia="Times New Roman" w:hAnsiTheme="majorHAnsi" w:cstheme="minorHAnsi"/>
          <w:lang w:eastAsia="es-AR"/>
        </w:rPr>
        <w:t>)</w:t>
      </w:r>
    </w:p>
    <w:p w14:paraId="636363A1" w14:textId="45D46C6A" w:rsidR="008F14F2" w:rsidRPr="008F14F2" w:rsidRDefault="008F14F2" w:rsidP="008F14F2">
      <w:pPr>
        <w:pStyle w:val="Ttulo2"/>
        <w:rPr>
          <w:lang w:eastAsia="es-AR"/>
        </w:rPr>
      </w:pPr>
      <w:bookmarkStart w:id="7" w:name="_Toc354662919"/>
      <w:r>
        <w:rPr>
          <w:lang w:eastAsia="es-AR"/>
        </w:rPr>
        <w:lastRenderedPageBreak/>
        <w:t>Judicial I</w:t>
      </w:r>
      <w:r w:rsidRPr="008F14F2">
        <w:rPr>
          <w:lang w:eastAsia="es-AR"/>
        </w:rPr>
        <w:t>ndependence</w:t>
      </w:r>
      <w:r>
        <w:rPr>
          <w:lang w:eastAsia="es-AR"/>
        </w:rPr>
        <w:t>: A Precondition for Control of Corruption?</w:t>
      </w:r>
      <w:bookmarkEnd w:id="7"/>
    </w:p>
    <w:p w14:paraId="3FA37D0F" w14:textId="0CE5B89E" w:rsidR="008F14F2" w:rsidRPr="008F14F2" w:rsidRDefault="008F14F2"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Judicial independence </w:t>
      </w:r>
      <w:r w:rsidR="00B46A84">
        <w:rPr>
          <w:rFonts w:asciiTheme="majorHAnsi" w:eastAsia="Times New Roman" w:hAnsiTheme="majorHAnsi" w:cstheme="minorHAnsi"/>
          <w:lang w:eastAsia="es-AR"/>
        </w:rPr>
        <w:t>is</w:t>
      </w:r>
      <w:r w:rsidRPr="008F14F2">
        <w:rPr>
          <w:rFonts w:asciiTheme="majorHAnsi" w:eastAsia="Times New Roman" w:hAnsiTheme="majorHAnsi" w:cstheme="minorHAnsi"/>
          <w:lang w:eastAsia="es-AR"/>
        </w:rPr>
        <w:t xml:space="preserve"> </w:t>
      </w:r>
      <w:r w:rsidR="00B46A84">
        <w:rPr>
          <w:rFonts w:asciiTheme="majorHAnsi" w:eastAsia="Times New Roman" w:hAnsiTheme="majorHAnsi" w:cstheme="minorHAnsi"/>
          <w:lang w:eastAsia="es-AR"/>
        </w:rPr>
        <w:t>considered a key element</w:t>
      </w:r>
      <w:r w:rsidRPr="008F14F2">
        <w:rPr>
          <w:rFonts w:asciiTheme="majorHAnsi" w:eastAsia="Times New Roman" w:hAnsiTheme="majorHAnsi" w:cstheme="minorHAnsi"/>
          <w:lang w:eastAsia="es-AR"/>
        </w:rPr>
        <w:t xml:space="preserve"> of</w:t>
      </w:r>
      <w:r w:rsidR="00B46A84">
        <w:rPr>
          <w:rFonts w:asciiTheme="majorHAnsi" w:eastAsia="Times New Roman" w:hAnsiTheme="majorHAnsi" w:cstheme="minorHAnsi"/>
          <w:lang w:eastAsia="es-AR"/>
        </w:rPr>
        <w:t xml:space="preserve"> national institutional systems</w:t>
      </w:r>
      <w:r w:rsidRPr="008F14F2">
        <w:rPr>
          <w:rFonts w:asciiTheme="majorHAnsi" w:eastAsia="Times New Roman" w:hAnsiTheme="majorHAnsi" w:cstheme="minorHAnsi"/>
          <w:lang w:eastAsia="es-AR"/>
        </w:rPr>
        <w:t xml:space="preserve"> to prevent abuses of power. Despite </w:t>
      </w:r>
      <w:r>
        <w:rPr>
          <w:rFonts w:asciiTheme="majorHAnsi" w:eastAsia="Times New Roman" w:hAnsiTheme="majorHAnsi" w:cstheme="minorHAnsi"/>
          <w:lang w:eastAsia="es-AR"/>
        </w:rPr>
        <w:t>finding its</w:t>
      </w:r>
      <w:r w:rsidRPr="008F14F2">
        <w:rPr>
          <w:rFonts w:asciiTheme="majorHAnsi" w:eastAsia="Times New Roman" w:hAnsiTheme="majorHAnsi" w:cstheme="minorHAnsi"/>
          <w:lang w:eastAsia="es-AR"/>
        </w:rPr>
        <w:t xml:space="preserve"> origins</w:t>
      </w:r>
      <w:r>
        <w:rPr>
          <w:rFonts w:asciiTheme="majorHAnsi" w:eastAsia="Times New Roman" w:hAnsiTheme="majorHAnsi" w:cstheme="minorHAnsi"/>
          <w:lang w:eastAsia="es-AR"/>
        </w:rPr>
        <w:t xml:space="preserve"> in </w:t>
      </w:r>
      <w:r w:rsidRPr="008F14F2">
        <w:rPr>
          <w:rFonts w:asciiTheme="majorHAnsi" w:eastAsia="Times New Roman" w:hAnsiTheme="majorHAnsi" w:cstheme="minorHAnsi"/>
          <w:lang w:eastAsia="es-AR"/>
        </w:rPr>
        <w:t xml:space="preserve">the British courts, the </w:t>
      </w:r>
      <w:r w:rsidR="00B46A84">
        <w:rPr>
          <w:rFonts w:asciiTheme="majorHAnsi" w:eastAsia="Times New Roman" w:hAnsiTheme="majorHAnsi" w:cstheme="minorHAnsi"/>
          <w:lang w:eastAsia="es-AR"/>
        </w:rPr>
        <w:t>establishment</w:t>
      </w:r>
      <w:r w:rsidR="00E86E84">
        <w:rPr>
          <w:rFonts w:asciiTheme="majorHAnsi" w:eastAsia="Times New Roman" w:hAnsiTheme="majorHAnsi" w:cstheme="minorHAnsi"/>
          <w:lang w:eastAsia="es-AR"/>
        </w:rPr>
        <w:t xml:space="preserve"> of judicial independence,</w:t>
      </w:r>
      <w:r w:rsidRPr="008F14F2">
        <w:rPr>
          <w:rFonts w:asciiTheme="majorHAnsi" w:eastAsia="Times New Roman" w:hAnsiTheme="majorHAnsi" w:cstheme="minorHAnsi"/>
          <w:lang w:eastAsia="es-AR"/>
        </w:rPr>
        <w:t xml:space="preserve"> as we know it today</w:t>
      </w:r>
      <w:r>
        <w:rPr>
          <w:rFonts w:asciiTheme="majorHAnsi" w:eastAsia="Times New Roman" w:hAnsiTheme="majorHAnsi" w:cstheme="minorHAnsi"/>
          <w:lang w:eastAsia="es-AR"/>
        </w:rPr>
        <w:t>,</w:t>
      </w:r>
      <w:r w:rsidRPr="008F14F2">
        <w:rPr>
          <w:rFonts w:asciiTheme="majorHAnsi" w:eastAsia="Times New Roman" w:hAnsiTheme="majorHAnsi" w:cstheme="minorHAnsi"/>
          <w:lang w:eastAsia="es-AR"/>
        </w:rPr>
        <w:t xml:space="preserve"> has been </w:t>
      </w:r>
      <w:r>
        <w:rPr>
          <w:rFonts w:asciiTheme="majorHAnsi" w:eastAsia="Times New Roman" w:hAnsiTheme="majorHAnsi" w:cstheme="minorHAnsi"/>
          <w:lang w:eastAsia="es-AR"/>
        </w:rPr>
        <w:t>linked</w:t>
      </w:r>
      <w:r w:rsidRPr="008F14F2">
        <w:rPr>
          <w:rFonts w:asciiTheme="majorHAnsi" w:eastAsia="Times New Roman" w:hAnsiTheme="majorHAnsi" w:cstheme="minorHAnsi"/>
          <w:lang w:eastAsia="es-AR"/>
        </w:rPr>
        <w:t xml:space="preserve"> to the institutional </w:t>
      </w:r>
      <w:r w:rsidR="00B46A84">
        <w:rPr>
          <w:rFonts w:asciiTheme="majorHAnsi" w:eastAsia="Times New Roman" w:hAnsiTheme="majorHAnsi" w:cstheme="minorHAnsi"/>
          <w:lang w:eastAsia="es-AR"/>
        </w:rPr>
        <w:t>consolidation</w:t>
      </w:r>
      <w:r>
        <w:rPr>
          <w:rFonts w:asciiTheme="majorHAnsi" w:eastAsia="Times New Roman" w:hAnsiTheme="majorHAnsi" w:cstheme="minorHAnsi"/>
          <w:lang w:eastAsia="es-AR"/>
        </w:rPr>
        <w:t xml:space="preserve"> of the US</w:t>
      </w:r>
      <w:r w:rsidRPr="008F14F2">
        <w:rPr>
          <w:rFonts w:asciiTheme="majorHAnsi" w:eastAsia="Times New Roman" w:hAnsiTheme="majorHAnsi" w:cstheme="minorHAnsi"/>
          <w:lang w:eastAsia="es-AR"/>
        </w:rPr>
        <w:t xml:space="preserve">. According to Kaufman (1980), American colonists tried to avoid </w:t>
      </w:r>
      <w:r w:rsidR="00E86E84">
        <w:rPr>
          <w:rFonts w:asciiTheme="majorHAnsi" w:eastAsia="Times New Roman" w:hAnsiTheme="majorHAnsi" w:cstheme="minorHAnsi"/>
          <w:lang w:eastAsia="es-AR"/>
        </w:rPr>
        <w:t xml:space="preserve">the </w:t>
      </w:r>
      <w:r w:rsidRPr="008F14F2">
        <w:rPr>
          <w:rFonts w:asciiTheme="majorHAnsi" w:eastAsia="Times New Roman" w:hAnsiTheme="majorHAnsi" w:cstheme="minorHAnsi"/>
          <w:lang w:eastAsia="es-AR"/>
        </w:rPr>
        <w:t xml:space="preserve">courts´ subjugation to </w:t>
      </w:r>
      <w:r w:rsidR="00B46A84">
        <w:rPr>
          <w:rFonts w:asciiTheme="majorHAnsi" w:eastAsia="Times New Roman" w:hAnsiTheme="majorHAnsi" w:cstheme="minorHAnsi"/>
          <w:lang w:eastAsia="es-AR"/>
        </w:rPr>
        <w:t xml:space="preserve">the British </w:t>
      </w:r>
      <w:r w:rsidRPr="008F14F2">
        <w:rPr>
          <w:rFonts w:asciiTheme="majorHAnsi" w:eastAsia="Times New Roman" w:hAnsiTheme="majorHAnsi" w:cstheme="minorHAnsi"/>
          <w:lang w:eastAsia="es-AR"/>
        </w:rPr>
        <w:t>Crown and Parliament by the creatio</w:t>
      </w:r>
      <w:r w:rsidR="00E86E84">
        <w:rPr>
          <w:rFonts w:asciiTheme="majorHAnsi" w:eastAsia="Times New Roman" w:hAnsiTheme="majorHAnsi" w:cstheme="minorHAnsi"/>
          <w:lang w:eastAsia="es-AR"/>
        </w:rPr>
        <w:t>n of an institution</w:t>
      </w:r>
      <w:r w:rsidRPr="008F14F2">
        <w:rPr>
          <w:rFonts w:asciiTheme="majorHAnsi" w:eastAsia="Times New Roman" w:hAnsiTheme="majorHAnsi" w:cstheme="minorHAnsi"/>
          <w:lang w:eastAsia="es-AR"/>
        </w:rPr>
        <w:t xml:space="preserve"> independent from government, which could solve disputes impartially. </w:t>
      </w:r>
      <w:r>
        <w:rPr>
          <w:rFonts w:asciiTheme="majorHAnsi" w:eastAsia="Times New Roman" w:hAnsiTheme="majorHAnsi" w:cstheme="minorHAnsi"/>
          <w:lang w:eastAsia="es-AR"/>
        </w:rPr>
        <w:t>I</w:t>
      </w:r>
      <w:r w:rsidRPr="008F14F2">
        <w:rPr>
          <w:rFonts w:asciiTheme="majorHAnsi" w:eastAsia="Times New Roman" w:hAnsiTheme="majorHAnsi" w:cstheme="minorHAnsi"/>
          <w:lang w:eastAsia="es-AR"/>
        </w:rPr>
        <w:t>n parallel to the creation of a fundamental law, the founding fathers of the US created a federal judiciary to prevent law violations through abuses o</w:t>
      </w:r>
      <w:r w:rsidR="002D41F6">
        <w:rPr>
          <w:rFonts w:asciiTheme="majorHAnsi" w:eastAsia="Times New Roman" w:hAnsiTheme="majorHAnsi" w:cstheme="minorHAnsi"/>
          <w:lang w:eastAsia="es-AR"/>
        </w:rPr>
        <w:t>f power by the government or Congress</w:t>
      </w:r>
      <w:r w:rsidRPr="008F14F2">
        <w:rPr>
          <w:rFonts w:asciiTheme="majorHAnsi" w:eastAsia="Times New Roman" w:hAnsiTheme="majorHAnsi" w:cstheme="minorHAnsi"/>
          <w:lang w:eastAsia="es-AR"/>
        </w:rPr>
        <w:t>. (Kaufman 1980)</w:t>
      </w:r>
    </w:p>
    <w:p w14:paraId="7E01905F" w14:textId="098C3814" w:rsidR="008F14F2" w:rsidRPr="008F14F2" w:rsidRDefault="00E86E8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C</w:t>
      </w:r>
      <w:r w:rsidR="008F14F2" w:rsidRPr="008F14F2">
        <w:rPr>
          <w:rFonts w:asciiTheme="majorHAnsi" w:eastAsia="Times New Roman" w:hAnsiTheme="majorHAnsi" w:cstheme="minorHAnsi"/>
          <w:lang w:eastAsia="es-AR"/>
        </w:rPr>
        <w:t>ourts and judges are st</w:t>
      </w:r>
      <w:r w:rsidR="008F14F2">
        <w:rPr>
          <w:rFonts w:asciiTheme="majorHAnsi" w:eastAsia="Times New Roman" w:hAnsiTheme="majorHAnsi" w:cstheme="minorHAnsi"/>
          <w:lang w:eastAsia="es-AR"/>
        </w:rPr>
        <w:t>ill considered by some scholars</w:t>
      </w:r>
      <w:r w:rsidR="002D41F6">
        <w:rPr>
          <w:rFonts w:asciiTheme="majorHAnsi" w:eastAsia="Times New Roman" w:hAnsiTheme="majorHAnsi" w:cstheme="minorHAnsi"/>
          <w:lang w:eastAsia="es-AR"/>
        </w:rPr>
        <w:t xml:space="preserve"> the base</w:t>
      </w:r>
      <w:r w:rsidR="008F14F2" w:rsidRPr="008F14F2">
        <w:rPr>
          <w:rFonts w:asciiTheme="majorHAnsi" w:eastAsia="Times New Roman" w:hAnsiTheme="majorHAnsi" w:cstheme="minorHAnsi"/>
          <w:lang w:eastAsia="es-AR"/>
        </w:rPr>
        <w:t xml:space="preserve"> of the social contract and democratic governments, </w:t>
      </w:r>
      <w:r w:rsidR="002D41F6">
        <w:rPr>
          <w:rFonts w:asciiTheme="majorHAnsi" w:eastAsia="Times New Roman" w:hAnsiTheme="majorHAnsi" w:cstheme="minorHAnsi"/>
          <w:lang w:eastAsia="es-AR"/>
        </w:rPr>
        <w:t xml:space="preserve">as well as </w:t>
      </w:r>
      <w:r w:rsidR="008F14F2" w:rsidRPr="008F14F2">
        <w:rPr>
          <w:rFonts w:asciiTheme="majorHAnsi" w:eastAsia="Times New Roman" w:hAnsiTheme="majorHAnsi" w:cstheme="minorHAnsi"/>
          <w:lang w:eastAsia="es-AR"/>
        </w:rPr>
        <w:t xml:space="preserve">the “last best hope” to preserve the Republic from “the dark side of human nature” (Carrington 1998). </w:t>
      </w:r>
      <w:r w:rsidRPr="008F14F2">
        <w:rPr>
          <w:rFonts w:asciiTheme="majorHAnsi" w:eastAsia="Times New Roman" w:hAnsiTheme="majorHAnsi" w:cstheme="minorHAnsi"/>
          <w:lang w:eastAsia="es-AR"/>
        </w:rPr>
        <w:t>Essentially</w:t>
      </w:r>
      <w:r w:rsidR="008F14F2" w:rsidRPr="008F14F2">
        <w:rPr>
          <w:rFonts w:asciiTheme="majorHAnsi" w:eastAsia="Times New Roman" w:hAnsiTheme="majorHAnsi" w:cstheme="minorHAnsi"/>
          <w:lang w:eastAsia="es-AR"/>
        </w:rPr>
        <w:t xml:space="preserve">, the impossibility of politicians </w:t>
      </w:r>
      <w:r>
        <w:rPr>
          <w:rFonts w:asciiTheme="majorHAnsi" w:eastAsia="Times New Roman" w:hAnsiTheme="majorHAnsi" w:cstheme="minorHAnsi"/>
          <w:lang w:eastAsia="es-AR"/>
        </w:rPr>
        <w:t>to block judges´ investigations</w:t>
      </w:r>
      <w:r w:rsidR="008F14F2" w:rsidRPr="008F14F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thanks to judicial independence</w:t>
      </w:r>
      <w:r w:rsidR="008F14F2" w:rsidRPr="008F14F2">
        <w:rPr>
          <w:rFonts w:asciiTheme="majorHAnsi" w:eastAsia="Times New Roman" w:hAnsiTheme="majorHAnsi" w:cstheme="minorHAnsi"/>
          <w:lang w:eastAsia="es-AR"/>
        </w:rPr>
        <w:t xml:space="preserve"> is still considered a key factor of the Italian “Clean Hands” process. (</w:t>
      </w:r>
      <w:proofErr w:type="spellStart"/>
      <w:r w:rsidR="008F14F2" w:rsidRPr="008F14F2">
        <w:rPr>
          <w:rFonts w:asciiTheme="majorHAnsi" w:eastAsia="Times New Roman" w:hAnsiTheme="majorHAnsi" w:cstheme="minorHAnsi"/>
          <w:lang w:eastAsia="es-AR"/>
        </w:rPr>
        <w:t>Maor</w:t>
      </w:r>
      <w:proofErr w:type="spellEnd"/>
      <w:r w:rsidR="008F14F2" w:rsidRPr="008F14F2">
        <w:rPr>
          <w:rFonts w:asciiTheme="majorHAnsi" w:eastAsia="Times New Roman" w:hAnsiTheme="majorHAnsi" w:cstheme="minorHAnsi"/>
          <w:lang w:eastAsia="es-AR"/>
        </w:rPr>
        <w:t xml:space="preserve"> 2004)</w:t>
      </w:r>
    </w:p>
    <w:p w14:paraId="1D0C8A3E" w14:textId="641D0FAA" w:rsidR="008F14F2" w:rsidRPr="008F14F2" w:rsidRDefault="00E86E84" w:rsidP="008F14F2">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However</w:t>
      </w:r>
      <w:r w:rsidR="008F14F2" w:rsidRPr="008F14F2">
        <w:rPr>
          <w:rFonts w:asciiTheme="majorHAnsi" w:eastAsia="Times New Roman" w:hAnsiTheme="majorHAnsi" w:cstheme="minorHAnsi"/>
          <w:lang w:eastAsia="es-AR"/>
        </w:rPr>
        <w:t xml:space="preserve">, judicial independence is a complex concept. For instance, </w:t>
      </w:r>
      <w:proofErr w:type="spellStart"/>
      <w:r w:rsidR="008F14F2" w:rsidRPr="008F14F2">
        <w:rPr>
          <w:rFonts w:asciiTheme="majorHAnsi" w:eastAsia="Times New Roman" w:hAnsiTheme="majorHAnsi" w:cstheme="minorHAnsi"/>
          <w:lang w:eastAsia="es-AR"/>
        </w:rPr>
        <w:t>Fiss</w:t>
      </w:r>
      <w:proofErr w:type="spellEnd"/>
      <w:r w:rsidR="008F14F2" w:rsidRPr="008F14F2">
        <w:rPr>
          <w:rFonts w:asciiTheme="majorHAnsi" w:eastAsia="Times New Roman" w:hAnsiTheme="majorHAnsi" w:cstheme="minorHAnsi"/>
          <w:lang w:eastAsia="es-AR"/>
        </w:rPr>
        <w:t xml:space="preserve"> (1993) underlines three main </w:t>
      </w:r>
      <w:r w:rsidR="00465199" w:rsidRPr="008F14F2">
        <w:rPr>
          <w:rFonts w:asciiTheme="majorHAnsi" w:eastAsia="Times New Roman" w:hAnsiTheme="majorHAnsi" w:cstheme="minorHAnsi"/>
          <w:lang w:eastAsia="es-AR"/>
        </w:rPr>
        <w:t>perspectives</w:t>
      </w:r>
      <w:r w:rsidR="008F14F2" w:rsidRPr="008F14F2">
        <w:rPr>
          <w:rFonts w:asciiTheme="majorHAnsi" w:eastAsia="Times New Roman" w:hAnsiTheme="majorHAnsi" w:cstheme="minorHAnsi"/>
          <w:lang w:eastAsia="es-AR"/>
        </w:rPr>
        <w:t xml:space="preserve"> to analyse it. He states th</w:t>
      </w:r>
      <w:r>
        <w:rPr>
          <w:rFonts w:asciiTheme="majorHAnsi" w:eastAsia="Times New Roman" w:hAnsiTheme="majorHAnsi" w:cstheme="minorHAnsi"/>
          <w:lang w:eastAsia="es-AR"/>
        </w:rPr>
        <w:t>at judges should be independent</w:t>
      </w:r>
      <w:r w:rsidR="008F14F2" w:rsidRPr="008F14F2">
        <w:rPr>
          <w:rFonts w:asciiTheme="majorHAnsi" w:eastAsia="Times New Roman" w:hAnsiTheme="majorHAnsi" w:cstheme="minorHAnsi"/>
          <w:lang w:eastAsia="es-AR"/>
        </w:rPr>
        <w:t xml:space="preserve"> not only from the parties of the litigation but also from hierarchical re</w:t>
      </w:r>
      <w:r w:rsidR="00465199">
        <w:rPr>
          <w:rFonts w:asciiTheme="majorHAnsi" w:eastAsia="Times New Roman" w:hAnsiTheme="majorHAnsi" w:cstheme="minorHAnsi"/>
          <w:lang w:eastAsia="es-AR"/>
        </w:rPr>
        <w:t>lations within the judiciary</w:t>
      </w:r>
      <w:r w:rsidR="008F14F2" w:rsidRPr="008F14F2">
        <w:rPr>
          <w:rFonts w:asciiTheme="majorHAnsi" w:eastAsia="Times New Roman" w:hAnsiTheme="majorHAnsi" w:cstheme="minorHAnsi"/>
          <w:lang w:eastAsia="es-AR"/>
        </w:rPr>
        <w:t xml:space="preserve">, </w:t>
      </w:r>
      <w:r w:rsidR="00465199">
        <w:rPr>
          <w:rFonts w:asciiTheme="majorHAnsi" w:eastAsia="Times New Roman" w:hAnsiTheme="majorHAnsi" w:cstheme="minorHAnsi"/>
          <w:lang w:eastAsia="es-AR"/>
        </w:rPr>
        <w:t>as well as</w:t>
      </w:r>
      <w:r w:rsidR="008F14F2" w:rsidRPr="008F14F2">
        <w:rPr>
          <w:rFonts w:asciiTheme="majorHAnsi" w:eastAsia="Times New Roman" w:hAnsiTheme="majorHAnsi" w:cstheme="minorHAnsi"/>
          <w:lang w:eastAsia="es-AR"/>
        </w:rPr>
        <w:t xml:space="preserve"> political institutions and the public in general. </w:t>
      </w:r>
      <w:r w:rsidR="008F14F2">
        <w:rPr>
          <w:rFonts w:asciiTheme="majorHAnsi" w:eastAsia="Times New Roman" w:hAnsiTheme="majorHAnsi" w:cstheme="minorHAnsi"/>
          <w:lang w:eastAsia="es-AR"/>
        </w:rPr>
        <w:t>Conversely</w:t>
      </w:r>
      <w:r w:rsidR="008F14F2" w:rsidRPr="008F14F2">
        <w:rPr>
          <w:rFonts w:asciiTheme="majorHAnsi" w:eastAsia="Times New Roman" w:hAnsiTheme="majorHAnsi" w:cstheme="minorHAnsi"/>
          <w:lang w:eastAsia="es-AR"/>
        </w:rPr>
        <w:t>, Rose-Ackerman (2007) highlights that judicial independence</w:t>
      </w:r>
      <w:r w:rsidR="00465199">
        <w:rPr>
          <w:rFonts w:asciiTheme="majorHAnsi" w:eastAsia="Times New Roman" w:hAnsiTheme="majorHAnsi" w:cstheme="minorHAnsi"/>
          <w:lang w:eastAsia="es-AR"/>
        </w:rPr>
        <w:t xml:space="preserve"> does not necessarily guarantee</w:t>
      </w:r>
      <w:r w:rsidR="008F14F2" w:rsidRPr="008F14F2">
        <w:rPr>
          <w:rFonts w:asciiTheme="majorHAnsi" w:eastAsia="Times New Roman" w:hAnsiTheme="majorHAnsi" w:cstheme="minorHAnsi"/>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8F14F2" w:rsidRDefault="008F14F2"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Nevertheless,</w:t>
      </w:r>
      <w:r w:rsidRPr="008F14F2">
        <w:rPr>
          <w:rFonts w:asciiTheme="majorHAnsi" w:eastAsia="Times New Roman" w:hAnsiTheme="majorHAnsi" w:cstheme="minorHAnsi"/>
          <w:lang w:eastAsia="es-AR"/>
        </w:rPr>
        <w:t xml:space="preserve"> the specialized </w:t>
      </w:r>
      <w:r w:rsidR="001706A1">
        <w:rPr>
          <w:rFonts w:asciiTheme="majorHAnsi" w:eastAsia="Times New Roman" w:hAnsiTheme="majorHAnsi" w:cstheme="minorHAnsi"/>
          <w:lang w:eastAsia="es-AR"/>
        </w:rPr>
        <w:t>literature tends to agree on c</w:t>
      </w:r>
      <w:r w:rsidRPr="008F14F2">
        <w:rPr>
          <w:rFonts w:asciiTheme="majorHAnsi" w:eastAsia="Times New Roman" w:hAnsiTheme="majorHAnsi" w:cstheme="minorHAnsi"/>
          <w:lang w:eastAsia="es-AR"/>
        </w:rPr>
        <w:t>ommon of characteristics</w:t>
      </w:r>
      <w:r w:rsidR="001706A1">
        <w:rPr>
          <w:rFonts w:asciiTheme="majorHAnsi" w:eastAsia="Times New Roman" w:hAnsiTheme="majorHAnsi" w:cstheme="minorHAnsi"/>
          <w:lang w:eastAsia="es-AR"/>
        </w:rPr>
        <w:t xml:space="preserve"> that define</w:t>
      </w:r>
      <w:r w:rsidRPr="008F14F2">
        <w:rPr>
          <w:rFonts w:asciiTheme="majorHAnsi" w:eastAsia="Times New Roman" w:hAnsiTheme="majorHAnsi" w:cstheme="minorHAnsi"/>
          <w:lang w:eastAsia="es-AR"/>
        </w:rPr>
        <w:t xml:space="preserve"> </w:t>
      </w:r>
      <w:r w:rsidR="001706A1">
        <w:rPr>
          <w:rFonts w:asciiTheme="majorHAnsi" w:eastAsia="Times New Roman" w:hAnsiTheme="majorHAnsi" w:cstheme="minorHAnsi"/>
          <w:lang w:eastAsia="es-AR"/>
        </w:rPr>
        <w:t>the independence of a judiciary</w:t>
      </w:r>
      <w:r w:rsidRPr="008F14F2">
        <w:rPr>
          <w:rFonts w:asciiTheme="majorHAnsi" w:eastAsia="Times New Roman" w:hAnsiTheme="majorHAnsi" w:cstheme="minorHAnsi"/>
          <w:lang w:eastAsia="es-AR"/>
        </w:rPr>
        <w:t xml:space="preserve">. Some of the most </w:t>
      </w:r>
      <w:r w:rsidR="00574840" w:rsidRPr="008F14F2">
        <w:rPr>
          <w:rFonts w:asciiTheme="majorHAnsi" w:eastAsia="Times New Roman" w:hAnsiTheme="majorHAnsi" w:cstheme="minorHAnsi"/>
          <w:lang w:eastAsia="es-AR"/>
        </w:rPr>
        <w:t>prevalent</w:t>
      </w:r>
      <w:r w:rsidR="00574840">
        <w:rPr>
          <w:rFonts w:asciiTheme="majorHAnsi" w:eastAsia="Times New Roman" w:hAnsiTheme="majorHAnsi" w:cstheme="minorHAnsi"/>
          <w:lang w:eastAsia="es-AR"/>
        </w:rPr>
        <w:t xml:space="preserve"> are</w:t>
      </w:r>
      <w:r w:rsidRPr="008F14F2">
        <w:rPr>
          <w:rFonts w:asciiTheme="majorHAnsi" w:eastAsia="Times New Roman" w:hAnsiTheme="majorHAnsi" w:cstheme="minorHAnsi"/>
          <w:lang w:eastAsia="es-AR"/>
        </w:rPr>
        <w:t>: high remunerations, merit-based selection processes, long-terms appointments (</w:t>
      </w:r>
      <w:proofErr w:type="spellStart"/>
      <w:r w:rsidRPr="008F14F2">
        <w:rPr>
          <w:rFonts w:asciiTheme="majorHAnsi" w:eastAsia="Times New Roman" w:hAnsiTheme="majorHAnsi" w:cstheme="minorHAnsi"/>
          <w:lang w:eastAsia="es-AR"/>
        </w:rPr>
        <w:t>Cordis</w:t>
      </w:r>
      <w:proofErr w:type="spellEnd"/>
      <w:r w:rsidRPr="008F14F2">
        <w:rPr>
          <w:rFonts w:asciiTheme="majorHAnsi" w:eastAsia="Times New Roman" w:hAnsiTheme="majorHAnsi" w:cstheme="minorHAnsi"/>
          <w:lang w:eastAsia="es-AR"/>
        </w:rPr>
        <w:t xml:space="preserve"> 2009); invulnerability to bribery or intimidations (Carrington 1998); </w:t>
      </w:r>
      <w:r w:rsidR="00E86E84">
        <w:rPr>
          <w:rFonts w:asciiTheme="majorHAnsi" w:eastAsia="Times New Roman" w:hAnsiTheme="majorHAnsi" w:cstheme="minorHAnsi"/>
          <w:lang w:eastAsia="es-AR"/>
        </w:rPr>
        <w:t xml:space="preserve">and </w:t>
      </w:r>
      <w:r w:rsidRPr="008F14F2">
        <w:rPr>
          <w:rFonts w:asciiTheme="majorHAnsi" w:eastAsia="Times New Roman" w:hAnsiTheme="majorHAnsi" w:cstheme="minorHAnsi"/>
          <w:lang w:eastAsia="es-AR"/>
        </w:rPr>
        <w:t xml:space="preserve">judicial integrity and </w:t>
      </w:r>
      <w:r w:rsidR="00E86E84">
        <w:rPr>
          <w:rFonts w:asciiTheme="majorHAnsi" w:eastAsia="Times New Roman" w:hAnsiTheme="majorHAnsi" w:cstheme="minorHAnsi"/>
          <w:lang w:eastAsia="es-AR"/>
        </w:rPr>
        <w:t>predictability. (</w:t>
      </w:r>
      <w:proofErr w:type="spellStart"/>
      <w:r w:rsidR="00E86E84">
        <w:rPr>
          <w:rFonts w:asciiTheme="majorHAnsi" w:eastAsia="Times New Roman" w:hAnsiTheme="majorHAnsi" w:cstheme="minorHAnsi"/>
          <w:lang w:eastAsia="es-AR"/>
        </w:rPr>
        <w:t>Buscaglia</w:t>
      </w:r>
      <w:proofErr w:type="spellEnd"/>
      <w:r w:rsidR="00E86E84">
        <w:rPr>
          <w:rFonts w:asciiTheme="majorHAnsi" w:eastAsia="Times New Roman" w:hAnsiTheme="majorHAnsi" w:cstheme="minorHAnsi"/>
          <w:lang w:eastAsia="es-AR"/>
        </w:rPr>
        <w:t xml:space="preserve"> 2003)</w:t>
      </w:r>
      <w:r w:rsidRPr="008F14F2">
        <w:rPr>
          <w:rFonts w:asciiTheme="majorHAnsi" w:eastAsia="Times New Roman" w:hAnsiTheme="majorHAnsi" w:cstheme="minorHAnsi"/>
          <w:lang w:eastAsia="es-AR"/>
        </w:rPr>
        <w:t xml:space="preserve"> </w:t>
      </w:r>
    </w:p>
    <w:p w14:paraId="33E67044" w14:textId="33F81F48" w:rsidR="008F14F2" w:rsidRPr="008F14F2" w:rsidRDefault="001706A1"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Beyond </w:t>
      </w:r>
      <w:r w:rsidR="008F14F2" w:rsidRPr="008F14F2">
        <w:rPr>
          <w:rFonts w:asciiTheme="majorHAnsi" w:eastAsia="Times New Roman" w:hAnsiTheme="majorHAnsi" w:cstheme="minorHAnsi"/>
          <w:lang w:eastAsia="es-AR"/>
        </w:rPr>
        <w:t xml:space="preserve">its definition, when it comes about the </w:t>
      </w:r>
      <w:r w:rsidR="007F6636" w:rsidRPr="008F14F2">
        <w:rPr>
          <w:rFonts w:asciiTheme="majorHAnsi" w:eastAsia="Times New Roman" w:hAnsiTheme="majorHAnsi" w:cstheme="minorHAnsi"/>
          <w:lang w:eastAsia="es-AR"/>
        </w:rPr>
        <w:t>link</w:t>
      </w:r>
      <w:r w:rsidR="008F14F2" w:rsidRPr="008F14F2">
        <w:rPr>
          <w:rFonts w:asciiTheme="majorHAnsi" w:eastAsia="Times New Roman" w:hAnsiTheme="majorHAnsi" w:cstheme="minorHAnsi"/>
          <w:lang w:eastAsia="es-AR"/>
        </w:rPr>
        <w:t xml:space="preserve"> between judicial independence and political corruption, </w:t>
      </w:r>
      <w:r w:rsidR="00E86E84">
        <w:rPr>
          <w:rFonts w:asciiTheme="majorHAnsi" w:eastAsia="Times New Roman" w:hAnsiTheme="majorHAnsi" w:cstheme="minorHAnsi"/>
          <w:lang w:eastAsia="es-AR"/>
        </w:rPr>
        <w:t>views</w:t>
      </w:r>
      <w:r w:rsidR="008F14F2" w:rsidRPr="008F14F2">
        <w:rPr>
          <w:rFonts w:asciiTheme="majorHAnsi" w:eastAsia="Times New Roman" w:hAnsiTheme="majorHAnsi" w:cstheme="minorHAnsi"/>
          <w:lang w:eastAsia="es-AR"/>
        </w:rPr>
        <w:t xml:space="preserve"> tend to be unanimous. </w:t>
      </w:r>
      <w:r w:rsidR="00E86E84">
        <w:rPr>
          <w:rFonts w:asciiTheme="majorHAnsi" w:eastAsia="Times New Roman" w:hAnsiTheme="majorHAnsi" w:cstheme="minorHAnsi"/>
          <w:lang w:eastAsia="es-AR"/>
        </w:rPr>
        <w:t>With</w:t>
      </w:r>
      <w:r w:rsidR="008F14F2" w:rsidRPr="008F14F2">
        <w:rPr>
          <w:rFonts w:asciiTheme="majorHAnsi" w:eastAsia="Times New Roman" w:hAnsiTheme="majorHAnsi" w:cstheme="minorHAnsi"/>
          <w:lang w:eastAsia="es-AR"/>
        </w:rPr>
        <w:t xml:space="preserve"> higher ju</w:t>
      </w:r>
      <w:r w:rsidR="007F6636">
        <w:rPr>
          <w:rFonts w:asciiTheme="majorHAnsi" w:eastAsia="Times New Roman" w:hAnsiTheme="majorHAnsi" w:cstheme="minorHAnsi"/>
          <w:lang w:eastAsia="es-AR"/>
        </w:rPr>
        <w:t>dicial independence</w:t>
      </w:r>
      <w:r w:rsidR="008F14F2" w:rsidRPr="008F14F2">
        <w:rPr>
          <w:rFonts w:asciiTheme="majorHAnsi" w:eastAsia="Times New Roman" w:hAnsiTheme="majorHAnsi" w:cstheme="minorHAnsi"/>
          <w:lang w:eastAsia="es-AR"/>
        </w:rPr>
        <w:t>,</w:t>
      </w:r>
      <w:r w:rsidR="007F6636">
        <w:rPr>
          <w:rFonts w:asciiTheme="majorHAnsi" w:eastAsia="Times New Roman" w:hAnsiTheme="majorHAnsi" w:cstheme="minorHAnsi"/>
          <w:lang w:eastAsia="es-AR"/>
        </w:rPr>
        <w:t xml:space="preserve"> </w:t>
      </w:r>
      <w:r w:rsidR="007F6636" w:rsidRPr="008F14F2">
        <w:rPr>
          <w:rFonts w:asciiTheme="majorHAnsi" w:eastAsia="Times New Roman" w:hAnsiTheme="majorHAnsi" w:cstheme="minorHAnsi"/>
          <w:lang w:eastAsia="es-AR"/>
        </w:rPr>
        <w:t>political corruption</w:t>
      </w:r>
      <w:r w:rsidR="007F6636">
        <w:rPr>
          <w:rFonts w:asciiTheme="majorHAnsi" w:eastAsia="Times New Roman" w:hAnsiTheme="majorHAnsi" w:cstheme="minorHAnsi"/>
          <w:lang w:eastAsia="es-AR"/>
        </w:rPr>
        <w:t xml:space="preserve"> decreases</w:t>
      </w:r>
      <w:r w:rsidR="00E86E84">
        <w:rPr>
          <w:rFonts w:asciiTheme="majorHAnsi" w:eastAsia="Times New Roman" w:hAnsiTheme="majorHAnsi" w:cstheme="minorHAnsi"/>
          <w:lang w:eastAsia="es-AR"/>
        </w:rPr>
        <w:t xml:space="preserve">. </w:t>
      </w:r>
      <w:r w:rsidR="008F14F2" w:rsidRPr="008F14F2">
        <w:rPr>
          <w:rFonts w:asciiTheme="majorHAnsi" w:eastAsia="Times New Roman" w:hAnsiTheme="majorHAnsi" w:cstheme="minorHAnsi"/>
          <w:lang w:eastAsia="es-AR"/>
        </w:rPr>
        <w:t xml:space="preserve">Rose-Ackerman (2007) observes that judicial independence has a positive relationship with less corruption and more political freedom. </w:t>
      </w:r>
      <w:r w:rsidR="007F6636">
        <w:rPr>
          <w:rFonts w:asciiTheme="majorHAnsi" w:eastAsia="Times New Roman" w:hAnsiTheme="majorHAnsi" w:cstheme="minorHAnsi"/>
          <w:lang w:eastAsia="es-AR"/>
        </w:rPr>
        <w:t>Della</w:t>
      </w:r>
      <w:r w:rsidR="008F14F2" w:rsidRPr="008F14F2">
        <w:rPr>
          <w:rFonts w:asciiTheme="majorHAnsi" w:eastAsia="Times New Roman" w:hAnsiTheme="majorHAnsi" w:cstheme="minorHAnsi"/>
          <w:lang w:eastAsia="es-AR"/>
        </w:rPr>
        <w:t xml:space="preserve"> Porta </w:t>
      </w:r>
      <w:proofErr w:type="gramStart"/>
      <w:r w:rsidR="008F14F2" w:rsidRPr="008F14F2">
        <w:rPr>
          <w:rFonts w:asciiTheme="majorHAnsi" w:eastAsia="Times New Roman" w:hAnsiTheme="majorHAnsi" w:cstheme="minorHAnsi"/>
          <w:lang w:eastAsia="es-AR"/>
        </w:rPr>
        <w:t>et</w:t>
      </w:r>
      <w:proofErr w:type="gramEnd"/>
      <w:r w:rsidR="008F14F2" w:rsidRPr="008F14F2">
        <w:rPr>
          <w:rFonts w:asciiTheme="majorHAnsi" w:eastAsia="Times New Roman" w:hAnsiTheme="majorHAnsi" w:cstheme="minorHAnsi"/>
          <w:lang w:eastAsia="es-AR"/>
        </w:rPr>
        <w:t xml:space="preserve">. </w:t>
      </w:r>
      <w:proofErr w:type="gramStart"/>
      <w:r w:rsidR="008F14F2" w:rsidRPr="008F14F2">
        <w:rPr>
          <w:rFonts w:asciiTheme="majorHAnsi" w:eastAsia="Times New Roman" w:hAnsiTheme="majorHAnsi" w:cstheme="minorHAnsi"/>
          <w:lang w:eastAsia="es-AR"/>
        </w:rPr>
        <w:t>al</w:t>
      </w:r>
      <w:proofErr w:type="gramEnd"/>
      <w:r w:rsidR="008F14F2" w:rsidRPr="008F14F2">
        <w:rPr>
          <w:rFonts w:asciiTheme="majorHAnsi" w:eastAsia="Times New Roman" w:hAnsiTheme="majorHAnsi" w:cstheme="minorHAnsi"/>
          <w:lang w:eastAsia="es-AR"/>
        </w:rPr>
        <w:t xml:space="preserve">. (2003) state that judicial independence is important for political and economic freedom. </w:t>
      </w:r>
      <w:proofErr w:type="spellStart"/>
      <w:r w:rsidR="008F14F2" w:rsidRPr="008F14F2">
        <w:rPr>
          <w:rFonts w:asciiTheme="majorHAnsi" w:eastAsia="Times New Roman" w:hAnsiTheme="majorHAnsi" w:cstheme="minorHAnsi"/>
          <w:lang w:eastAsia="es-AR"/>
        </w:rPr>
        <w:t>C</w:t>
      </w:r>
      <w:r w:rsidR="005F1FA4">
        <w:rPr>
          <w:rFonts w:asciiTheme="majorHAnsi" w:eastAsia="Times New Roman" w:hAnsiTheme="majorHAnsi" w:cstheme="minorHAnsi"/>
          <w:lang w:eastAsia="es-AR"/>
        </w:rPr>
        <w:t>ordis</w:t>
      </w:r>
      <w:proofErr w:type="spellEnd"/>
      <w:r w:rsidR="005F1FA4">
        <w:rPr>
          <w:rFonts w:asciiTheme="majorHAnsi" w:eastAsia="Times New Roman" w:hAnsiTheme="majorHAnsi" w:cstheme="minorHAnsi"/>
          <w:lang w:eastAsia="es-AR"/>
        </w:rPr>
        <w:t xml:space="preserve"> (2009) concludes </w:t>
      </w:r>
      <w:r w:rsidR="008F14F2" w:rsidRPr="008F14F2">
        <w:rPr>
          <w:rFonts w:asciiTheme="majorHAnsi" w:eastAsia="Times New Roman" w:hAnsiTheme="majorHAnsi" w:cstheme="minorHAnsi"/>
          <w:lang w:eastAsia="es-AR"/>
        </w:rPr>
        <w:t xml:space="preserve">that judicial independence, as well as constitutional rigidity, </w:t>
      </w:r>
      <w:r w:rsidR="00E86E84">
        <w:rPr>
          <w:rFonts w:asciiTheme="majorHAnsi" w:eastAsia="Times New Roman" w:hAnsiTheme="majorHAnsi" w:cstheme="minorHAnsi"/>
          <w:lang w:eastAsia="es-AR"/>
        </w:rPr>
        <w:t>is</w:t>
      </w:r>
      <w:r w:rsidR="008F14F2" w:rsidRPr="008F14F2">
        <w:rPr>
          <w:rFonts w:asciiTheme="majorHAnsi" w:eastAsia="Times New Roman" w:hAnsiTheme="majorHAnsi" w:cstheme="minorHAnsi"/>
          <w:lang w:eastAsia="es-AR"/>
        </w:rPr>
        <w:t xml:space="preserve"> </w:t>
      </w:r>
      <w:r w:rsidR="00E86E84">
        <w:rPr>
          <w:rFonts w:asciiTheme="majorHAnsi" w:eastAsia="Times New Roman" w:hAnsiTheme="majorHAnsi" w:cstheme="minorHAnsi"/>
          <w:lang w:eastAsia="es-AR"/>
        </w:rPr>
        <w:t xml:space="preserve">a </w:t>
      </w:r>
      <w:r w:rsidR="008F14F2" w:rsidRPr="008F14F2">
        <w:rPr>
          <w:rFonts w:asciiTheme="majorHAnsi" w:eastAsia="Times New Roman" w:hAnsiTheme="majorHAnsi" w:cstheme="minorHAnsi"/>
          <w:lang w:eastAsia="es-AR"/>
        </w:rPr>
        <w:t xml:space="preserve">significant predictor of political corruption. This means that </w:t>
      </w:r>
      <w:r w:rsidR="008F14F2" w:rsidRPr="008F14F2">
        <w:rPr>
          <w:rFonts w:asciiTheme="majorHAnsi" w:eastAsia="Times New Roman" w:hAnsiTheme="majorHAnsi" w:cstheme="minorHAnsi"/>
          <w:lang w:eastAsia="es-AR"/>
        </w:rPr>
        <w:lastRenderedPageBreak/>
        <w:t>countries where judges have a high level of independence, government officials tend to be less corrupt</w:t>
      </w:r>
      <w:r w:rsidR="005F1FA4">
        <w:rPr>
          <w:rFonts w:asciiTheme="majorHAnsi" w:eastAsia="Times New Roman" w:hAnsiTheme="majorHAnsi" w:cstheme="minorHAnsi"/>
          <w:lang w:eastAsia="es-AR"/>
        </w:rPr>
        <w:t>ible</w:t>
      </w:r>
      <w:r w:rsidR="008F14F2" w:rsidRPr="008F14F2">
        <w:rPr>
          <w:rFonts w:asciiTheme="majorHAnsi" w:eastAsia="Times New Roman" w:hAnsiTheme="majorHAnsi" w:cstheme="minorHAnsi"/>
          <w:lang w:eastAsia="es-AR"/>
        </w:rPr>
        <w:t xml:space="preserve">. </w:t>
      </w:r>
    </w:p>
    <w:p w14:paraId="2A6DAE55" w14:textId="4C79EA93" w:rsidR="008F14F2" w:rsidRPr="008F14F2" w:rsidRDefault="005F1FA4" w:rsidP="008F14F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This</w:t>
      </w:r>
      <w:r w:rsidR="008F14F2" w:rsidRPr="008F14F2">
        <w:rPr>
          <w:rFonts w:asciiTheme="majorHAnsi" w:eastAsia="Times New Roman" w:hAnsiTheme="majorHAnsi" w:cstheme="minorHAnsi"/>
          <w:lang w:eastAsia="es-AR"/>
        </w:rPr>
        <w:t xml:space="preserve"> is confirmed by </w:t>
      </w:r>
      <w:r>
        <w:rPr>
          <w:rFonts w:asciiTheme="majorHAnsi" w:eastAsia="Times New Roman" w:hAnsiTheme="majorHAnsi" w:cstheme="minorHAnsi"/>
          <w:lang w:eastAsia="es-AR"/>
        </w:rPr>
        <w:t>an</w:t>
      </w:r>
      <w:r w:rsidR="008F14F2" w:rsidRPr="008F14F2">
        <w:rPr>
          <w:rFonts w:asciiTheme="majorHAnsi" w:eastAsia="Times New Roman" w:hAnsiTheme="majorHAnsi" w:cstheme="minorHAnsi"/>
          <w:lang w:eastAsia="es-AR"/>
        </w:rPr>
        <w:t xml:space="preserve"> evidence-based study run by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Pr>
          <w:rFonts w:asciiTheme="majorHAnsi" w:eastAsia="Times New Roman" w:hAnsiTheme="majorHAnsi" w:cstheme="minorHAnsi"/>
          <w:lang w:eastAsia="es-AR"/>
        </w:rPr>
        <w:t>politics</w:t>
      </w:r>
      <w:r w:rsidR="00E86E84">
        <w:rPr>
          <w:rFonts w:asciiTheme="majorHAnsi" w:eastAsia="Times New Roman" w:hAnsiTheme="majorHAnsi" w:cstheme="minorHAnsi"/>
          <w:lang w:eastAsia="es-AR"/>
        </w:rPr>
        <w:t xml:space="preserve"> have been captured by it</w:t>
      </w:r>
      <w:r w:rsidR="008F14F2" w:rsidRPr="008F14F2">
        <w:rPr>
          <w:rFonts w:asciiTheme="majorHAnsi" w:eastAsia="Times New Roman" w:hAnsiTheme="majorHAnsi" w:cstheme="minorHAnsi"/>
          <w:lang w:eastAsia="es-AR"/>
        </w:rPr>
        <w:t>. (</w:t>
      </w:r>
      <w:proofErr w:type="spellStart"/>
      <w:r w:rsidR="008F14F2" w:rsidRPr="008F14F2">
        <w:rPr>
          <w:rFonts w:asciiTheme="majorHAnsi" w:eastAsia="Times New Roman" w:hAnsiTheme="majorHAnsi" w:cstheme="minorHAnsi"/>
          <w:lang w:eastAsia="es-AR"/>
        </w:rPr>
        <w:t>Buscaglia</w:t>
      </w:r>
      <w:proofErr w:type="spellEnd"/>
      <w:r w:rsidR="008F14F2" w:rsidRPr="008F14F2">
        <w:rPr>
          <w:rFonts w:asciiTheme="majorHAnsi" w:eastAsia="Times New Roman" w:hAnsiTheme="majorHAnsi" w:cstheme="minorHAnsi"/>
          <w:lang w:eastAsia="es-AR"/>
        </w:rPr>
        <w:t xml:space="preserve"> 2003) </w:t>
      </w:r>
    </w:p>
    <w:p w14:paraId="51943F17" w14:textId="144E1791" w:rsidR="008F14F2" w:rsidRDefault="008F14F2" w:rsidP="004356D3">
      <w:pPr>
        <w:spacing w:after="120" w:line="360" w:lineRule="auto"/>
        <w:jc w:val="both"/>
        <w:rPr>
          <w:rFonts w:asciiTheme="majorHAnsi" w:eastAsia="Times New Roman" w:hAnsiTheme="majorHAnsi" w:cstheme="minorHAnsi"/>
          <w:lang w:eastAsia="es-AR"/>
        </w:rPr>
      </w:pPr>
      <w:r w:rsidRPr="008F14F2">
        <w:rPr>
          <w:rFonts w:asciiTheme="majorHAnsi" w:eastAsia="Times New Roman" w:hAnsiTheme="majorHAnsi" w:cstheme="minorHAnsi"/>
          <w:lang w:eastAsia="es-AR"/>
        </w:rPr>
        <w:t xml:space="preserve">Finally, </w:t>
      </w:r>
      <w:proofErr w:type="spellStart"/>
      <w:r w:rsidRPr="008F14F2">
        <w:rPr>
          <w:rFonts w:asciiTheme="majorHAnsi" w:eastAsia="Times New Roman" w:hAnsiTheme="majorHAnsi" w:cstheme="minorHAnsi"/>
          <w:lang w:eastAsia="es-AR"/>
        </w:rPr>
        <w:t>Mungiu-Pippidi</w:t>
      </w:r>
      <w:proofErr w:type="spellEnd"/>
      <w:r w:rsidRPr="008F14F2">
        <w:rPr>
          <w:rFonts w:asciiTheme="majorHAnsi" w:eastAsia="Times New Roman" w:hAnsiTheme="majorHAnsi" w:cstheme="minorHAnsi"/>
          <w:lang w:eastAsia="es-AR"/>
        </w:rPr>
        <w:t xml:space="preserve"> (2015) confirms the existence of a strong correlation between control of corruption and judicial autonomy, highlighting that this variable is a highly significant and robust factor of control of corruption. </w:t>
      </w:r>
      <w:r w:rsidR="00E426D5">
        <w:rPr>
          <w:rFonts w:asciiTheme="majorHAnsi" w:eastAsia="Times New Roman" w:hAnsiTheme="majorHAnsi" w:cstheme="minorHAnsi"/>
          <w:lang w:eastAsia="es-AR"/>
        </w:rPr>
        <w:t>Furthermore</w:t>
      </w:r>
      <w:r w:rsidRPr="008F14F2">
        <w:rPr>
          <w:rFonts w:asciiTheme="majorHAnsi" w:eastAsia="Times New Roman" w:hAnsiTheme="majorHAnsi" w:cstheme="minorHAnsi"/>
          <w:lang w:eastAsia="es-AR"/>
        </w:rPr>
        <w:t xml:space="preserve">, </w:t>
      </w:r>
      <w:r w:rsidR="00E426D5">
        <w:rPr>
          <w:rFonts w:asciiTheme="majorHAnsi" w:eastAsia="Times New Roman" w:hAnsiTheme="majorHAnsi" w:cstheme="minorHAnsi"/>
          <w:lang w:eastAsia="es-AR"/>
        </w:rPr>
        <w:t>she</w:t>
      </w:r>
      <w:r w:rsidRPr="008F14F2">
        <w:rPr>
          <w:rFonts w:asciiTheme="majorHAnsi" w:eastAsia="Times New Roman" w:hAnsiTheme="majorHAnsi" w:cstheme="minorHAnsi"/>
          <w:lang w:eastAsia="es-AR"/>
        </w:rPr>
        <w:t xml:space="preserve"> considers judicial independence </w:t>
      </w:r>
      <w:r w:rsidR="00E86E84">
        <w:rPr>
          <w:rFonts w:asciiTheme="majorHAnsi" w:eastAsia="Times New Roman" w:hAnsiTheme="majorHAnsi" w:cstheme="minorHAnsi"/>
          <w:lang w:eastAsia="es-AR"/>
        </w:rPr>
        <w:t>a key constraint for corruption</w:t>
      </w:r>
      <w:r w:rsidRPr="008F14F2">
        <w:rPr>
          <w:rFonts w:asciiTheme="majorHAnsi" w:eastAsia="Times New Roman" w:hAnsiTheme="majorHAnsi" w:cstheme="minorHAnsi"/>
          <w:lang w:eastAsia="es-AR"/>
        </w:rPr>
        <w:t xml:space="preserve">. </w:t>
      </w:r>
    </w:p>
    <w:p w14:paraId="190F9287" w14:textId="75F07E33" w:rsidR="00BD366D" w:rsidRPr="00BD366D" w:rsidRDefault="00BD366D" w:rsidP="00BD366D">
      <w:pPr>
        <w:pStyle w:val="Ttulo1"/>
        <w:rPr>
          <w:lang w:eastAsia="es-AR"/>
        </w:rPr>
      </w:pPr>
      <w:bookmarkStart w:id="8" w:name="_Toc354662920"/>
      <w:r>
        <w:rPr>
          <w:lang w:eastAsia="es-AR"/>
        </w:rPr>
        <w:t>3. Methodology</w:t>
      </w:r>
      <w:bookmarkEnd w:id="8"/>
    </w:p>
    <w:p w14:paraId="16DBAFF4" w14:textId="0A78879D" w:rsidR="00773D65" w:rsidRDefault="00773D65" w:rsidP="00B5039E">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measure the </w:t>
      </w:r>
      <w:r w:rsidR="00CA7D2A">
        <w:rPr>
          <w:rFonts w:asciiTheme="majorHAnsi" w:eastAsia="Times New Roman" w:hAnsiTheme="majorHAnsi" w:cstheme="minorHAnsi"/>
          <w:lang w:eastAsia="es-AR"/>
        </w:rPr>
        <w:t>variations</w:t>
      </w:r>
      <w:r w:rsidR="00E11601">
        <w:rPr>
          <w:rFonts w:asciiTheme="majorHAnsi" w:eastAsia="Times New Roman" w:hAnsiTheme="majorHAnsi" w:cstheme="minorHAnsi"/>
          <w:lang w:eastAsia="es-AR"/>
        </w:rPr>
        <w:t xml:space="preserve"> of </w:t>
      </w:r>
      <w:r w:rsidR="00CA7D2A">
        <w:rPr>
          <w:rFonts w:asciiTheme="majorHAnsi" w:eastAsia="Times New Roman" w:hAnsiTheme="majorHAnsi" w:cstheme="minorHAnsi"/>
          <w:lang w:eastAsia="es-AR"/>
        </w:rPr>
        <w:t>the</w:t>
      </w:r>
      <w:r w:rsidR="00E11601">
        <w:rPr>
          <w:rFonts w:asciiTheme="majorHAnsi" w:eastAsia="Times New Roman" w:hAnsiTheme="majorHAnsi" w:cstheme="minorHAnsi"/>
          <w:lang w:eastAsia="es-AR"/>
        </w:rPr>
        <w:t xml:space="preserve"> dependent variable control of c</w:t>
      </w:r>
      <w:r>
        <w:rPr>
          <w:rFonts w:asciiTheme="majorHAnsi" w:eastAsia="Times New Roman" w:hAnsiTheme="majorHAnsi" w:cstheme="minorHAnsi"/>
          <w:lang w:eastAsia="es-AR"/>
        </w:rPr>
        <w:t>orruption</w:t>
      </w:r>
      <w:r w:rsidR="00B5039E">
        <w:rPr>
          <w:rFonts w:asciiTheme="majorHAnsi" w:eastAsia="Times New Roman" w:hAnsiTheme="majorHAnsi" w:cstheme="minorHAnsi"/>
          <w:lang w:eastAsia="es-AR"/>
        </w:rPr>
        <w:t xml:space="preserve"> between countries and across time</w:t>
      </w:r>
      <w:r>
        <w:rPr>
          <w:rFonts w:asciiTheme="majorHAnsi" w:eastAsia="Times New Roman" w:hAnsiTheme="majorHAnsi" w:cstheme="minorHAnsi"/>
          <w:lang w:eastAsia="es-AR"/>
        </w:rPr>
        <w:t xml:space="preserve">, we decided to use the index developed by the World Bank </w:t>
      </w:r>
      <w:r w:rsidR="00EB077A">
        <w:rPr>
          <w:rFonts w:asciiTheme="majorHAnsi" w:eastAsia="Times New Roman" w:hAnsiTheme="majorHAnsi" w:cstheme="minorHAnsi"/>
          <w:lang w:eastAsia="es-AR"/>
        </w:rPr>
        <w:t>for their World Governance Indicators</w:t>
      </w:r>
      <w:r w:rsidR="00B5039E">
        <w:rPr>
          <w:rFonts w:asciiTheme="majorHAnsi" w:eastAsia="Times New Roman" w:hAnsiTheme="majorHAnsi" w:cstheme="minorHAnsi"/>
          <w:lang w:eastAsia="es-AR"/>
        </w:rPr>
        <w:t xml:space="preserve"> (WGI)</w:t>
      </w:r>
      <w:r w:rsidR="00EB077A">
        <w:rPr>
          <w:rFonts w:asciiTheme="majorHAnsi" w:eastAsia="Times New Roman" w:hAnsiTheme="majorHAnsi" w:cstheme="minorHAnsi"/>
          <w:lang w:eastAsia="es-AR"/>
        </w:rPr>
        <w:t xml:space="preserve">. </w:t>
      </w:r>
      <w:r w:rsidR="001110F3">
        <w:rPr>
          <w:rFonts w:asciiTheme="majorHAnsi" w:eastAsia="Times New Roman" w:hAnsiTheme="majorHAnsi" w:cstheme="minorHAnsi"/>
          <w:lang w:eastAsia="es-AR"/>
        </w:rPr>
        <w:t>The Control of Corruption (</w:t>
      </w:r>
      <w:proofErr w:type="spellStart"/>
      <w:r w:rsidR="001110F3">
        <w:rPr>
          <w:rFonts w:asciiTheme="majorHAnsi" w:eastAsia="Times New Roman" w:hAnsiTheme="majorHAnsi" w:cstheme="minorHAnsi"/>
          <w:lang w:eastAsia="es-AR"/>
        </w:rPr>
        <w:t>CoC</w:t>
      </w:r>
      <w:proofErr w:type="spellEnd"/>
      <w:r w:rsidR="001110F3">
        <w:rPr>
          <w:rFonts w:asciiTheme="majorHAnsi" w:eastAsia="Times New Roman" w:hAnsiTheme="majorHAnsi" w:cstheme="minorHAnsi"/>
          <w:lang w:eastAsia="es-AR"/>
        </w:rPr>
        <w:t>) I</w:t>
      </w:r>
      <w:r w:rsidR="00B5039E">
        <w:rPr>
          <w:rFonts w:asciiTheme="majorHAnsi" w:eastAsia="Times New Roman" w:hAnsiTheme="majorHAnsi" w:cstheme="minorHAnsi"/>
          <w:lang w:eastAsia="es-AR"/>
        </w:rPr>
        <w:t>ndicator measures “</w:t>
      </w:r>
      <w:r w:rsidR="00B5039E" w:rsidRPr="00B5039E">
        <w:rPr>
          <w:rFonts w:asciiTheme="majorHAnsi" w:eastAsia="Times New Roman" w:hAnsiTheme="majorHAnsi" w:cstheme="minorHAnsi"/>
          <w:lang w:eastAsia="es-AR"/>
        </w:rPr>
        <w:t>the</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extent to which public power</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is exercised for private gain,</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including both petty and</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grand forms of corruption, as</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well as capture of the state by</w:t>
      </w:r>
      <w:r w:rsidR="00B5039E">
        <w:rPr>
          <w:rFonts w:asciiTheme="majorHAnsi" w:eastAsia="Times New Roman" w:hAnsiTheme="majorHAnsi" w:cstheme="minorHAnsi"/>
          <w:lang w:eastAsia="es-AR"/>
        </w:rPr>
        <w:t xml:space="preserve"> elites and private interests. (Kaufmann et al. 2006, </w:t>
      </w:r>
      <w:r w:rsidR="00B5039E" w:rsidRPr="00B5039E">
        <w:rPr>
          <w:rFonts w:asciiTheme="majorHAnsi" w:eastAsia="Times New Roman" w:hAnsiTheme="majorHAnsi" w:cstheme="minorHAnsi"/>
          <w:lang w:eastAsia="es-AR"/>
        </w:rPr>
        <w:t>p. 4).</w:t>
      </w:r>
      <w:r w:rsidR="00B5039E">
        <w:rPr>
          <w:rFonts w:asciiTheme="majorHAnsi" w:eastAsia="Times New Roman" w:hAnsiTheme="majorHAnsi" w:cstheme="minorHAnsi"/>
          <w:lang w:eastAsia="es-AR"/>
        </w:rPr>
        <w:t xml:space="preserve"> </w:t>
      </w:r>
      <w:r w:rsidR="00B5039E" w:rsidRPr="00B5039E">
        <w:rPr>
          <w:rFonts w:asciiTheme="majorHAnsi" w:eastAsia="Times New Roman" w:hAnsiTheme="majorHAnsi" w:cstheme="minorHAnsi"/>
          <w:lang w:eastAsia="es-AR"/>
        </w:rPr>
        <w:t xml:space="preserve">The </w:t>
      </w:r>
      <w:r w:rsidR="00B5039E">
        <w:rPr>
          <w:rFonts w:asciiTheme="majorHAnsi" w:eastAsia="Times New Roman" w:hAnsiTheme="majorHAnsi" w:cstheme="minorHAnsi"/>
          <w:lang w:eastAsia="es-AR"/>
        </w:rPr>
        <w:t xml:space="preserve">original indicator </w:t>
      </w:r>
      <w:r w:rsidR="00FE1228">
        <w:rPr>
          <w:rFonts w:asciiTheme="majorHAnsi" w:eastAsia="Times New Roman" w:hAnsiTheme="majorHAnsi" w:cstheme="minorHAnsi"/>
          <w:lang w:eastAsia="es-AR"/>
        </w:rPr>
        <w:t>has a scale of -2.5-2.5 but</w:t>
      </w:r>
      <w:r w:rsidR="00B5039E">
        <w:rPr>
          <w:rFonts w:asciiTheme="majorHAnsi" w:eastAsia="Times New Roman" w:hAnsiTheme="majorHAnsi" w:cstheme="minorHAnsi"/>
          <w:lang w:eastAsia="es-AR"/>
        </w:rPr>
        <w:t xml:space="preserve"> it was rescaled to 0-10</w:t>
      </w:r>
      <w:r w:rsidR="00FE1228">
        <w:rPr>
          <w:rFonts w:asciiTheme="majorHAnsi" w:eastAsia="Times New Roman" w:hAnsiTheme="majorHAnsi" w:cstheme="minorHAnsi"/>
          <w:lang w:eastAsia="es-AR"/>
        </w:rPr>
        <w:t xml:space="preserve"> to avoid negative numbers. With the new scale,</w:t>
      </w:r>
      <w:r w:rsidR="00B5039E" w:rsidRPr="00B5039E">
        <w:rPr>
          <w:rFonts w:asciiTheme="majorHAnsi" w:eastAsia="Times New Roman" w:hAnsiTheme="majorHAnsi" w:cstheme="minorHAnsi"/>
          <w:lang w:eastAsia="es-AR"/>
        </w:rPr>
        <w:t xml:space="preserve"> 0 is a country with no </w:t>
      </w:r>
      <w:r w:rsidR="00B5039E">
        <w:rPr>
          <w:rFonts w:asciiTheme="majorHAnsi" w:eastAsia="Times New Roman" w:hAnsiTheme="majorHAnsi" w:cstheme="minorHAnsi"/>
          <w:lang w:eastAsia="es-AR"/>
        </w:rPr>
        <w:t xml:space="preserve">control of corruption </w:t>
      </w:r>
      <w:r w:rsidR="00B5039E" w:rsidRPr="00B5039E">
        <w:rPr>
          <w:rFonts w:asciiTheme="majorHAnsi" w:eastAsia="Times New Roman" w:hAnsiTheme="majorHAnsi" w:cstheme="minorHAnsi"/>
          <w:lang w:eastAsia="es-AR"/>
        </w:rPr>
        <w:t>and 10 is a country with the</w:t>
      </w:r>
      <w:r w:rsidR="00B5039E">
        <w:rPr>
          <w:rFonts w:asciiTheme="majorHAnsi" w:eastAsia="Times New Roman" w:hAnsiTheme="majorHAnsi" w:cstheme="minorHAnsi"/>
          <w:lang w:eastAsia="es-AR"/>
        </w:rPr>
        <w:t xml:space="preserve"> highest</w:t>
      </w:r>
      <w:r w:rsidR="00B5039E" w:rsidRPr="00B5039E">
        <w:rPr>
          <w:rFonts w:asciiTheme="majorHAnsi" w:eastAsia="Times New Roman" w:hAnsiTheme="majorHAnsi" w:cstheme="minorHAnsi"/>
          <w:lang w:eastAsia="es-AR"/>
        </w:rPr>
        <w:t xml:space="preserve"> </w:t>
      </w:r>
      <w:r w:rsidR="00B5039E">
        <w:rPr>
          <w:rFonts w:asciiTheme="majorHAnsi" w:eastAsia="Times New Roman" w:hAnsiTheme="majorHAnsi" w:cstheme="minorHAnsi"/>
          <w:lang w:eastAsia="es-AR"/>
        </w:rPr>
        <w:t>score</w:t>
      </w:r>
      <w:r w:rsidR="00B5039E" w:rsidRPr="00B5039E">
        <w:rPr>
          <w:rFonts w:asciiTheme="majorHAnsi" w:eastAsia="Times New Roman" w:hAnsiTheme="majorHAnsi" w:cstheme="minorHAnsi"/>
          <w:lang w:eastAsia="es-AR"/>
        </w:rPr>
        <w:t>.</w:t>
      </w:r>
      <w:r w:rsidR="00B5039E">
        <w:rPr>
          <w:rFonts w:asciiTheme="majorHAnsi" w:eastAsia="Times New Roman" w:hAnsiTheme="majorHAnsi" w:cstheme="minorHAnsi"/>
          <w:lang w:eastAsia="es-AR"/>
        </w:rPr>
        <w:t xml:space="preserve"> The WGI has information about </w:t>
      </w:r>
      <w:r w:rsidR="00FE1228">
        <w:rPr>
          <w:rFonts w:asciiTheme="majorHAnsi" w:eastAsia="Times New Roman" w:hAnsiTheme="majorHAnsi" w:cstheme="minorHAnsi"/>
          <w:lang w:eastAsia="es-AR"/>
        </w:rPr>
        <w:t xml:space="preserve">more than 200 countries and goes </w:t>
      </w:r>
      <w:r w:rsidR="00B5039E">
        <w:rPr>
          <w:rFonts w:asciiTheme="majorHAnsi" w:eastAsia="Times New Roman" w:hAnsiTheme="majorHAnsi" w:cstheme="minorHAnsi"/>
          <w:lang w:eastAsia="es-AR"/>
        </w:rPr>
        <w:t xml:space="preserve">as far back as 1996. </w:t>
      </w:r>
    </w:p>
    <w:p w14:paraId="740FD0BE" w14:textId="77357F8B" w:rsidR="00BD366D" w:rsidRPr="00BD366D" w:rsidRDefault="00B5039E"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the same sense, </w:t>
      </w:r>
      <w:r w:rsidR="00FE1228">
        <w:rPr>
          <w:rFonts w:asciiTheme="majorHAnsi" w:eastAsia="Times New Roman" w:hAnsiTheme="majorHAnsi" w:cstheme="minorHAnsi"/>
          <w:lang w:eastAsia="es-AR"/>
        </w:rPr>
        <w:t>there was a</w:t>
      </w:r>
      <w:r w:rsidR="00BD366D">
        <w:rPr>
          <w:rFonts w:asciiTheme="majorHAnsi" w:eastAsia="Times New Roman" w:hAnsiTheme="majorHAnsi" w:cstheme="minorHAnsi"/>
          <w:lang w:eastAsia="es-AR"/>
        </w:rPr>
        <w:t xml:space="preserve"> need</w:t>
      </w:r>
      <w:r w:rsidR="00FE1228">
        <w:rPr>
          <w:rFonts w:asciiTheme="majorHAnsi" w:eastAsia="Times New Roman" w:hAnsiTheme="majorHAnsi" w:cstheme="minorHAnsi"/>
          <w:lang w:eastAsia="es-AR"/>
        </w:rPr>
        <w:t xml:space="preserve"> for </w:t>
      </w:r>
      <w:r w:rsidR="00C534EC">
        <w:rPr>
          <w:rFonts w:asciiTheme="majorHAnsi" w:eastAsia="Times New Roman" w:hAnsiTheme="majorHAnsi" w:cstheme="minorHAnsi"/>
          <w:lang w:eastAsia="es-AR"/>
        </w:rPr>
        <w:t>reliable data</w:t>
      </w:r>
      <w:r w:rsidRPr="00B5039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to analyse one of </w:t>
      </w:r>
      <w:r w:rsidR="00FE1228">
        <w:rPr>
          <w:rFonts w:asciiTheme="majorHAnsi" w:eastAsia="Times New Roman" w:hAnsiTheme="majorHAnsi" w:cstheme="minorHAnsi"/>
          <w:lang w:eastAsia="es-AR"/>
        </w:rPr>
        <w:t>the</w:t>
      </w:r>
      <w:r>
        <w:rPr>
          <w:rFonts w:asciiTheme="majorHAnsi" w:eastAsia="Times New Roman" w:hAnsiTheme="majorHAnsi" w:cstheme="minorHAnsi"/>
          <w:lang w:eastAsia="es-AR"/>
        </w:rPr>
        <w:t xml:space="preserve"> independent variables, political finance</w:t>
      </w:r>
      <w:r w:rsidR="00B3455C">
        <w:rPr>
          <w:rFonts w:asciiTheme="majorHAnsi" w:eastAsia="Times New Roman" w:hAnsiTheme="majorHAnsi" w:cstheme="minorHAnsi"/>
          <w:lang w:eastAsia="es-AR"/>
        </w:rPr>
        <w:t xml:space="preserve">. </w:t>
      </w:r>
      <w:r w:rsidR="00382CDD">
        <w:rPr>
          <w:rFonts w:asciiTheme="majorHAnsi" w:eastAsia="Times New Roman" w:hAnsiTheme="majorHAnsi" w:cstheme="minorHAnsi"/>
          <w:lang w:eastAsia="es-AR"/>
        </w:rPr>
        <w:t>W</w:t>
      </w:r>
      <w:r w:rsidR="00C534EC">
        <w:rPr>
          <w:rFonts w:asciiTheme="majorHAnsi" w:eastAsia="Times New Roman" w:hAnsiTheme="majorHAnsi" w:cstheme="minorHAnsi"/>
          <w:lang w:eastAsia="es-AR"/>
        </w:rPr>
        <w:t xml:space="preserve">e </w:t>
      </w:r>
      <w:r w:rsidR="0058348C">
        <w:rPr>
          <w:rFonts w:asciiTheme="majorHAnsi" w:eastAsia="Times New Roman" w:hAnsiTheme="majorHAnsi" w:cstheme="minorHAnsi"/>
          <w:lang w:eastAsia="es-AR"/>
        </w:rPr>
        <w:t>used</w:t>
      </w:r>
      <w:r w:rsidR="00C534EC">
        <w:rPr>
          <w:rFonts w:asciiTheme="majorHAnsi" w:eastAsia="Times New Roman" w:hAnsiTheme="majorHAnsi" w:cstheme="minorHAnsi"/>
          <w:lang w:eastAsia="es-AR"/>
        </w:rPr>
        <w:t xml:space="preserve"> the IDEA </w:t>
      </w:r>
      <w:r w:rsidR="0058348C">
        <w:rPr>
          <w:rFonts w:asciiTheme="majorHAnsi" w:eastAsia="Times New Roman" w:hAnsiTheme="majorHAnsi" w:cstheme="minorHAnsi"/>
          <w:lang w:eastAsia="es-AR"/>
        </w:rPr>
        <w:t xml:space="preserve">Political Finance </w:t>
      </w:r>
      <w:bookmarkStart w:id="9" w:name="_GoBack"/>
      <w:bookmarkEnd w:id="9"/>
      <w:r w:rsidR="0058348C">
        <w:rPr>
          <w:rFonts w:asciiTheme="majorHAnsi" w:eastAsia="Times New Roman" w:hAnsiTheme="majorHAnsi" w:cstheme="minorHAnsi"/>
          <w:lang w:eastAsia="es-AR"/>
        </w:rPr>
        <w:t>D</w:t>
      </w:r>
      <w:r w:rsidR="00C534EC">
        <w:rPr>
          <w:rFonts w:asciiTheme="majorHAnsi" w:eastAsia="Times New Roman" w:hAnsiTheme="majorHAnsi" w:cstheme="minorHAnsi"/>
          <w:lang w:eastAsia="es-AR"/>
        </w:rPr>
        <w:t>atabase to</w:t>
      </w:r>
      <w:r w:rsidR="00BD366D" w:rsidRPr="00BD366D">
        <w:rPr>
          <w:rFonts w:asciiTheme="majorHAnsi" w:eastAsia="Times New Roman" w:hAnsiTheme="majorHAnsi" w:cstheme="minorHAnsi"/>
          <w:lang w:eastAsia="es-AR"/>
        </w:rPr>
        <w:t xml:space="preserve"> develop an index for Political Finance Regulation</w:t>
      </w:r>
      <w:r w:rsidR="00FE1228">
        <w:rPr>
          <w:rFonts w:asciiTheme="majorHAnsi" w:eastAsia="Times New Roman" w:hAnsiTheme="majorHAnsi" w:cstheme="minorHAnsi"/>
          <w:lang w:eastAsia="es-AR"/>
        </w:rPr>
        <w:t xml:space="preserve"> (PFR)</w:t>
      </w:r>
      <w:r w:rsidR="00C534EC">
        <w:rPr>
          <w:rFonts w:asciiTheme="majorHAnsi" w:eastAsia="Times New Roman" w:hAnsiTheme="majorHAnsi" w:cstheme="minorHAnsi"/>
          <w:lang w:eastAsia="es-AR"/>
        </w:rPr>
        <w:t>.</w:t>
      </w:r>
      <w:r w:rsidR="00BD366D" w:rsidRPr="00BD366D">
        <w:rPr>
          <w:rFonts w:asciiTheme="majorHAnsi" w:eastAsia="Times New Roman" w:hAnsiTheme="majorHAnsi" w:cstheme="minorHAnsi"/>
          <w:lang w:eastAsia="es-AR"/>
        </w:rPr>
        <w:t xml:space="preserve"> IDEA includes </w:t>
      </w:r>
      <w:r w:rsidR="00C534EC">
        <w:rPr>
          <w:rFonts w:asciiTheme="majorHAnsi" w:eastAsia="Times New Roman" w:hAnsiTheme="majorHAnsi" w:cstheme="minorHAnsi"/>
          <w:lang w:eastAsia="es-AR"/>
        </w:rPr>
        <w:t xml:space="preserve">more than 180 </w:t>
      </w:r>
      <w:r w:rsidR="00BD366D" w:rsidRPr="00BD366D">
        <w:rPr>
          <w:rFonts w:asciiTheme="majorHAnsi" w:eastAsia="Times New Roman" w:hAnsiTheme="majorHAnsi" w:cstheme="minorHAnsi"/>
          <w:lang w:eastAsia="es-AR"/>
        </w:rPr>
        <w:t>countries</w:t>
      </w:r>
      <w:r w:rsidR="00FE1228">
        <w:rPr>
          <w:rFonts w:asciiTheme="majorHAnsi" w:eastAsia="Times New Roman" w:hAnsiTheme="majorHAnsi" w:cstheme="minorHAnsi"/>
          <w:lang w:eastAsia="es-AR"/>
        </w:rPr>
        <w:t xml:space="preserve"> and excludes </w:t>
      </w:r>
      <w:r w:rsidR="00BD366D" w:rsidRPr="00BD366D">
        <w:rPr>
          <w:rFonts w:asciiTheme="majorHAnsi" w:eastAsia="Times New Roman" w:hAnsiTheme="majorHAnsi" w:cstheme="minorHAnsi"/>
          <w:lang w:eastAsia="es-AR"/>
        </w:rPr>
        <w:t>cases where no elections have bee</w:t>
      </w:r>
      <w:r w:rsidR="00FE1228">
        <w:rPr>
          <w:rFonts w:asciiTheme="majorHAnsi" w:eastAsia="Times New Roman" w:hAnsiTheme="majorHAnsi" w:cstheme="minorHAnsi"/>
          <w:lang w:eastAsia="es-AR"/>
        </w:rPr>
        <w:t>n held in the previous 30 years, as well as where</w:t>
      </w:r>
      <w:r w:rsidR="00BD366D" w:rsidRPr="00BD366D">
        <w:rPr>
          <w:rFonts w:asciiTheme="majorHAnsi" w:eastAsia="Times New Roman" w:hAnsiTheme="majorHAnsi" w:cstheme="minorHAnsi"/>
          <w:lang w:eastAsia="es-AR"/>
        </w:rPr>
        <w:t xml:space="preserve"> political parties are not allowed to exist or register candidates.</w:t>
      </w:r>
    </w:p>
    <w:p w14:paraId="1DC8082E" w14:textId="442DD4BF" w:rsidR="00BD366D" w:rsidRPr="00BD366D" w:rsidRDefault="00BD366D" w:rsidP="00BD366D">
      <w:pPr>
        <w:spacing w:after="120" w:line="360" w:lineRule="auto"/>
        <w:jc w:val="both"/>
        <w:rPr>
          <w:rFonts w:asciiTheme="majorHAnsi" w:eastAsia="Times New Roman" w:hAnsiTheme="majorHAnsi" w:cstheme="minorHAnsi"/>
          <w:lang w:eastAsia="es-AR"/>
        </w:rPr>
      </w:pPr>
      <w:r w:rsidRPr="00BD366D">
        <w:rPr>
          <w:rFonts w:asciiTheme="majorHAnsi" w:eastAsia="Times New Roman" w:hAnsiTheme="majorHAnsi" w:cstheme="minorHAnsi"/>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Pr>
          <w:rFonts w:asciiTheme="majorHAnsi" w:eastAsia="Times New Roman" w:hAnsiTheme="majorHAnsi" w:cstheme="minorHAnsi"/>
          <w:lang w:eastAsia="es-AR"/>
        </w:rPr>
        <w:t>source</w:t>
      </w:r>
      <w:r w:rsidRPr="00BD366D">
        <w:rPr>
          <w:rFonts w:asciiTheme="majorHAnsi" w:eastAsia="Times New Roman" w:hAnsiTheme="majorHAnsi" w:cstheme="minorHAnsi"/>
          <w:lang w:eastAsia="es-AR"/>
        </w:rPr>
        <w:t xml:space="preserve"> and the year when the law was enacted on its appendix. </w:t>
      </w:r>
    </w:p>
    <w:p w14:paraId="6322B2D0" w14:textId="199A2FED" w:rsidR="00BD366D" w:rsidRPr="00BD366D" w:rsidRDefault="00170E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13778B">
        <w:rPr>
          <w:rFonts w:asciiTheme="majorHAnsi" w:eastAsia="Times New Roman" w:hAnsiTheme="majorHAnsi" w:cstheme="minorHAnsi"/>
          <w:lang w:eastAsia="es-AR"/>
        </w:rPr>
        <w:t>he</w:t>
      </w:r>
      <w:r w:rsidR="00C534EC">
        <w:rPr>
          <w:rFonts w:asciiTheme="majorHAnsi" w:eastAsia="Times New Roman" w:hAnsiTheme="majorHAnsi" w:cstheme="minorHAnsi"/>
          <w:lang w:eastAsia="es-AR"/>
        </w:rPr>
        <w:t xml:space="preserve"> responses of the IDEA q</w:t>
      </w:r>
      <w:r>
        <w:rPr>
          <w:rFonts w:asciiTheme="majorHAnsi" w:eastAsia="Times New Roman" w:hAnsiTheme="majorHAnsi" w:cstheme="minorHAnsi"/>
          <w:lang w:eastAsia="es-AR"/>
        </w:rPr>
        <w:t xml:space="preserve">uestionnaire are useful to </w:t>
      </w:r>
      <w:r w:rsidR="00382CDD">
        <w:rPr>
          <w:rFonts w:asciiTheme="majorHAnsi" w:eastAsia="Times New Roman" w:hAnsiTheme="majorHAnsi" w:cstheme="minorHAnsi"/>
          <w:lang w:eastAsia="es-AR"/>
        </w:rPr>
        <w:t>build a</w:t>
      </w:r>
      <w:r w:rsidR="00BD366D" w:rsidRPr="00BD366D">
        <w:rPr>
          <w:rFonts w:asciiTheme="majorHAnsi" w:eastAsia="Times New Roman" w:hAnsiTheme="majorHAnsi" w:cstheme="minorHAnsi"/>
          <w:lang w:eastAsia="es-AR"/>
        </w:rPr>
        <w:t xml:space="preserve"> cross-sectional</w:t>
      </w:r>
      <w:r w:rsidR="00382CDD">
        <w:rPr>
          <w:rFonts w:asciiTheme="majorHAnsi" w:eastAsia="Times New Roman" w:hAnsiTheme="majorHAnsi" w:cstheme="minorHAnsi"/>
          <w:lang w:eastAsia="es-AR"/>
        </w:rPr>
        <w:t xml:space="preserve"> index</w:t>
      </w:r>
      <w:r>
        <w:rPr>
          <w:rFonts w:asciiTheme="majorHAnsi" w:eastAsia="Times New Roman" w:hAnsiTheme="majorHAnsi" w:cstheme="minorHAnsi"/>
          <w:lang w:eastAsia="es-AR"/>
        </w:rPr>
        <w:t xml:space="preserve">, but </w:t>
      </w:r>
      <w:r w:rsidR="0013778B">
        <w:rPr>
          <w:rFonts w:asciiTheme="majorHAnsi" w:eastAsia="Times New Roman" w:hAnsiTheme="majorHAnsi" w:cstheme="minorHAnsi"/>
          <w:lang w:eastAsia="es-AR"/>
        </w:rPr>
        <w:t>t</w:t>
      </w:r>
      <w:r w:rsidR="00BD366D" w:rsidRPr="00BD366D">
        <w:rPr>
          <w:rFonts w:asciiTheme="majorHAnsi" w:eastAsia="Times New Roman" w:hAnsiTheme="majorHAnsi" w:cstheme="minorHAnsi"/>
          <w:lang w:eastAsia="es-AR"/>
        </w:rPr>
        <w:t xml:space="preserve">he supplementary information of the legal sources and documents </w:t>
      </w:r>
      <w:r w:rsidR="00382CDD">
        <w:rPr>
          <w:rFonts w:asciiTheme="majorHAnsi" w:eastAsia="Times New Roman" w:hAnsiTheme="majorHAnsi" w:cstheme="minorHAnsi"/>
          <w:lang w:eastAsia="es-AR"/>
        </w:rPr>
        <w:t>provides</w:t>
      </w:r>
      <w:r w:rsidR="00BD366D" w:rsidRPr="00BD366D">
        <w:rPr>
          <w:rFonts w:asciiTheme="majorHAnsi" w:eastAsia="Times New Roman" w:hAnsiTheme="majorHAnsi" w:cstheme="minorHAnsi"/>
          <w:lang w:eastAsia="es-AR"/>
        </w:rPr>
        <w:t xml:space="preserve"> an </w:t>
      </w:r>
      <w:r w:rsidR="00BD366D" w:rsidRPr="00BD366D">
        <w:rPr>
          <w:rFonts w:asciiTheme="majorHAnsi" w:eastAsia="Times New Roman" w:hAnsiTheme="majorHAnsi" w:cstheme="minorHAnsi"/>
          <w:lang w:eastAsia="es-AR"/>
        </w:rPr>
        <w:lastRenderedPageBreak/>
        <w:t xml:space="preserve">opportunity to </w:t>
      </w:r>
      <w:r w:rsidR="0013778B">
        <w:rPr>
          <w:rFonts w:asciiTheme="majorHAnsi" w:eastAsia="Times New Roman" w:hAnsiTheme="majorHAnsi" w:cstheme="minorHAnsi"/>
          <w:lang w:eastAsia="es-AR"/>
        </w:rPr>
        <w:t>trace</w:t>
      </w:r>
      <w:r w:rsidR="00BD366D" w:rsidRPr="00BD366D">
        <w:rPr>
          <w:rFonts w:asciiTheme="majorHAnsi" w:eastAsia="Times New Roman" w:hAnsiTheme="majorHAnsi" w:cstheme="minorHAnsi"/>
          <w:lang w:eastAsia="es-AR"/>
        </w:rPr>
        <w:t xml:space="preserve"> changes in the legislation thr</w:t>
      </w:r>
      <w:r w:rsidR="00C534EC">
        <w:rPr>
          <w:rFonts w:asciiTheme="majorHAnsi" w:eastAsia="Times New Roman" w:hAnsiTheme="majorHAnsi" w:cstheme="minorHAnsi"/>
          <w:lang w:eastAsia="es-AR"/>
        </w:rPr>
        <w:t xml:space="preserve">ough the years. </w:t>
      </w:r>
      <w:r w:rsidR="0013778B">
        <w:rPr>
          <w:rFonts w:asciiTheme="majorHAnsi" w:eastAsia="Times New Roman" w:hAnsiTheme="majorHAnsi" w:cstheme="minorHAnsi"/>
          <w:lang w:eastAsia="es-AR"/>
        </w:rPr>
        <w:t xml:space="preserve">With both </w:t>
      </w:r>
      <w:r w:rsidR="00FE1228">
        <w:rPr>
          <w:rFonts w:asciiTheme="majorHAnsi" w:eastAsia="Times New Roman" w:hAnsiTheme="majorHAnsi" w:cstheme="minorHAnsi"/>
          <w:lang w:eastAsia="es-AR"/>
        </w:rPr>
        <w:t>sources</w:t>
      </w:r>
      <w:r w:rsidR="0013778B">
        <w:rPr>
          <w:rFonts w:asciiTheme="majorHAnsi" w:eastAsia="Times New Roman" w:hAnsiTheme="majorHAnsi" w:cstheme="minorHAnsi"/>
          <w:lang w:eastAsia="es-AR"/>
        </w:rPr>
        <w:t xml:space="preserve"> of information,</w:t>
      </w:r>
      <w:r w:rsidR="00C534EC">
        <w:rPr>
          <w:rFonts w:asciiTheme="majorHAnsi" w:eastAsia="Times New Roman" w:hAnsiTheme="majorHAnsi" w:cstheme="minorHAnsi"/>
          <w:lang w:eastAsia="es-AR"/>
        </w:rPr>
        <w:t xml:space="preserve"> </w:t>
      </w:r>
      <w:r w:rsidR="0013778B">
        <w:rPr>
          <w:rFonts w:asciiTheme="majorHAnsi" w:eastAsia="Times New Roman" w:hAnsiTheme="majorHAnsi" w:cstheme="minorHAnsi"/>
          <w:lang w:eastAsia="es-AR"/>
        </w:rPr>
        <w:t>we built</w:t>
      </w:r>
      <w:r w:rsidR="00C534EC">
        <w:rPr>
          <w:rFonts w:asciiTheme="majorHAnsi" w:eastAsia="Times New Roman" w:hAnsiTheme="majorHAnsi" w:cstheme="minorHAnsi"/>
          <w:lang w:eastAsia="es-AR"/>
        </w:rPr>
        <w:t xml:space="preserve"> a</w:t>
      </w:r>
      <w:r w:rsidR="00BD366D" w:rsidRPr="00BD366D">
        <w:rPr>
          <w:rFonts w:asciiTheme="majorHAnsi" w:eastAsia="Times New Roman" w:hAnsiTheme="majorHAnsi" w:cstheme="minorHAnsi"/>
          <w:lang w:eastAsia="es-AR"/>
        </w:rPr>
        <w:t xml:space="preserve"> panel dataset t</w:t>
      </w:r>
      <w:r w:rsidR="0013778B">
        <w:rPr>
          <w:rFonts w:asciiTheme="majorHAnsi" w:eastAsia="Times New Roman" w:hAnsiTheme="majorHAnsi" w:cstheme="minorHAnsi"/>
          <w:lang w:eastAsia="es-AR"/>
        </w:rPr>
        <w:t>hat spans from 1996 to 2015</w:t>
      </w:r>
      <w:r w:rsidR="00BD366D" w:rsidRPr="00BD366D">
        <w:rPr>
          <w:rFonts w:asciiTheme="majorHAnsi" w:eastAsia="Times New Roman" w:hAnsiTheme="majorHAnsi" w:cstheme="minorHAnsi"/>
          <w:lang w:eastAsia="es-AR"/>
        </w:rPr>
        <w:t xml:space="preserve">. </w:t>
      </w:r>
    </w:p>
    <w:p w14:paraId="18ACC949" w14:textId="5D90FEB8" w:rsidR="00FE1228" w:rsidRDefault="00382CDD"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Specifically, e</w:t>
      </w:r>
      <w:r w:rsidR="00BD366D" w:rsidRPr="00BD366D">
        <w:rPr>
          <w:rFonts w:asciiTheme="majorHAnsi" w:eastAsia="Times New Roman" w:hAnsiTheme="majorHAnsi" w:cstheme="minorHAnsi"/>
          <w:lang w:eastAsia="es-AR"/>
        </w:rPr>
        <w:t>very YES response in</w:t>
      </w:r>
      <w:r w:rsidR="00E06B75">
        <w:rPr>
          <w:rFonts w:asciiTheme="majorHAnsi" w:eastAsia="Times New Roman" w:hAnsiTheme="majorHAnsi" w:cstheme="minorHAnsi"/>
          <w:lang w:eastAsia="es-AR"/>
        </w:rPr>
        <w:t xml:space="preserve"> the IDEA questionnaire was coded with a </w:t>
      </w:r>
      <w:r w:rsidR="00BD366D" w:rsidRPr="00BD366D">
        <w:rPr>
          <w:rFonts w:asciiTheme="majorHAnsi" w:eastAsia="Times New Roman" w:hAnsiTheme="majorHAnsi" w:cstheme="minorHAnsi"/>
          <w:lang w:eastAsia="es-AR"/>
        </w:rPr>
        <w:t xml:space="preserve">1 </w:t>
      </w:r>
      <w:r w:rsidR="00E06B75">
        <w:rPr>
          <w:rFonts w:asciiTheme="majorHAnsi" w:eastAsia="Times New Roman" w:hAnsiTheme="majorHAnsi" w:cstheme="minorHAnsi"/>
          <w:lang w:eastAsia="es-AR"/>
        </w:rPr>
        <w:t xml:space="preserve">and every NO with a value of 0. </w:t>
      </w:r>
      <w:r>
        <w:rPr>
          <w:rFonts w:asciiTheme="majorHAnsi" w:eastAsia="Times New Roman" w:hAnsiTheme="majorHAnsi" w:cstheme="minorHAnsi"/>
          <w:lang w:eastAsia="es-AR"/>
        </w:rPr>
        <w:t xml:space="preserve">Additionally, </w:t>
      </w:r>
      <w:r w:rsidR="00E06B75">
        <w:rPr>
          <w:rFonts w:asciiTheme="majorHAnsi" w:eastAsia="Times New Roman" w:hAnsiTheme="majorHAnsi" w:cstheme="minorHAnsi"/>
          <w:lang w:eastAsia="es-AR"/>
        </w:rPr>
        <w:t>a value of 0 was coded for every previous year of the date that</w:t>
      </w:r>
      <w:r w:rsidR="00BD366D" w:rsidRPr="00BD366D">
        <w:rPr>
          <w:rFonts w:asciiTheme="majorHAnsi" w:eastAsia="Times New Roman" w:hAnsiTheme="majorHAnsi" w:cstheme="minorHAnsi"/>
          <w:lang w:eastAsia="es-AR"/>
        </w:rPr>
        <w:t xml:space="preserve"> the law in the matter was enacted, and a value of 1 since that year onwards. </w:t>
      </w:r>
    </w:p>
    <w:p w14:paraId="645748FB" w14:textId="5E4BA3EC" w:rsidR="00177EB0" w:rsidRDefault="00FE1228"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5632D4">
        <w:rPr>
          <w:rFonts w:asciiTheme="majorHAnsi" w:eastAsia="Times New Roman" w:hAnsiTheme="majorHAnsi" w:cstheme="minorHAnsi"/>
          <w:lang w:eastAsia="es-AR"/>
        </w:rPr>
        <w:t>o build the i</w:t>
      </w:r>
      <w:r w:rsidR="00BD366D" w:rsidRPr="00BD366D">
        <w:rPr>
          <w:rFonts w:asciiTheme="majorHAnsi" w:eastAsia="Times New Roman" w:hAnsiTheme="majorHAnsi" w:cstheme="minorHAnsi"/>
          <w:lang w:eastAsia="es-AR"/>
        </w:rPr>
        <w:t>nd</w:t>
      </w:r>
      <w:r w:rsidR="005632D4">
        <w:rPr>
          <w:rFonts w:asciiTheme="majorHAnsi" w:eastAsia="Times New Roman" w:hAnsiTheme="majorHAnsi" w:cstheme="minorHAnsi"/>
          <w:lang w:eastAsia="es-AR"/>
        </w:rPr>
        <w:t xml:space="preserve">ex, we considered only YES-NO questions. </w:t>
      </w:r>
      <w:r w:rsidR="00F64859">
        <w:rPr>
          <w:rFonts w:asciiTheme="majorHAnsi" w:eastAsia="Times New Roman" w:hAnsiTheme="majorHAnsi" w:cstheme="minorHAnsi"/>
          <w:lang w:eastAsia="es-AR"/>
        </w:rPr>
        <w:t xml:space="preserve">Because of this, only 31 questions of the questionnaire where taken into account. </w:t>
      </w:r>
      <w:r w:rsidR="005632D4">
        <w:rPr>
          <w:rFonts w:asciiTheme="majorHAnsi" w:eastAsia="Times New Roman" w:hAnsiTheme="majorHAnsi" w:cstheme="minorHAnsi"/>
          <w:lang w:eastAsia="es-AR"/>
        </w:rPr>
        <w:t xml:space="preserve">In the case of categorical questions (with different options for a YES response), the detail of the response was ignored and only filled with a YES. </w:t>
      </w:r>
      <w:r w:rsidR="00BD366D" w:rsidRPr="00BD366D">
        <w:rPr>
          <w:rFonts w:asciiTheme="majorHAnsi" w:eastAsia="Times New Roman" w:hAnsiTheme="majorHAnsi" w:cstheme="minorHAnsi"/>
          <w:lang w:eastAsia="es-AR"/>
        </w:rPr>
        <w:t>Qualitative questions in the survey were n</w:t>
      </w:r>
      <w:r w:rsidR="00177EB0">
        <w:rPr>
          <w:rFonts w:asciiTheme="majorHAnsi" w:eastAsia="Times New Roman" w:hAnsiTheme="majorHAnsi" w:cstheme="minorHAnsi"/>
          <w:lang w:eastAsia="es-AR"/>
        </w:rPr>
        <w:t>ot taken into account</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Moreover, t</w:t>
      </w:r>
      <w:r w:rsidR="00BD366D" w:rsidRPr="00BD366D">
        <w:rPr>
          <w:rFonts w:asciiTheme="majorHAnsi" w:eastAsia="Times New Roman" w:hAnsiTheme="majorHAnsi" w:cstheme="minorHAnsi"/>
          <w:lang w:eastAsia="es-AR"/>
        </w:rPr>
        <w:t xml:space="preserve">he answers </w:t>
      </w:r>
      <w:r w:rsidR="00177EB0">
        <w:rPr>
          <w:rFonts w:asciiTheme="majorHAnsi" w:eastAsia="Times New Roman" w:hAnsiTheme="majorHAnsi" w:cstheme="minorHAnsi"/>
          <w:lang w:eastAsia="es-AR"/>
        </w:rPr>
        <w:t>were divided in</w:t>
      </w:r>
      <w:r w:rsidR="00BD366D" w:rsidRPr="00BD366D">
        <w:rPr>
          <w:rFonts w:asciiTheme="majorHAnsi" w:eastAsia="Times New Roman" w:hAnsiTheme="majorHAnsi" w:cstheme="minorHAnsi"/>
          <w:lang w:eastAsia="es-AR"/>
        </w:rPr>
        <w:t xml:space="preserve"> the four cat</w:t>
      </w:r>
      <w:r w:rsidR="00177EB0">
        <w:rPr>
          <w:rFonts w:asciiTheme="majorHAnsi" w:eastAsia="Times New Roman" w:hAnsiTheme="majorHAnsi" w:cstheme="minorHAnsi"/>
          <w:lang w:eastAsia="es-AR"/>
        </w:rPr>
        <w:t>egories of the database:</w:t>
      </w:r>
      <w:r w:rsidR="00BD366D" w:rsidRPr="00BD366D">
        <w:rPr>
          <w:rFonts w:asciiTheme="majorHAnsi" w:eastAsia="Times New Roman" w:hAnsiTheme="majorHAnsi" w:cstheme="minorHAnsi"/>
          <w:lang w:eastAsia="es-AR"/>
        </w:rPr>
        <w:t xml:space="preserve"> </w:t>
      </w:r>
    </w:p>
    <w:p w14:paraId="10BF6CED" w14:textId="5E8A2EDD"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“Ban</w:t>
      </w:r>
      <w:r w:rsidR="00177EB0">
        <w:rPr>
          <w:rFonts w:asciiTheme="majorHAnsi" w:eastAsia="Times New Roman" w:hAnsiTheme="majorHAnsi" w:cstheme="minorHAnsi"/>
          <w:lang w:eastAsia="es-AR"/>
        </w:rPr>
        <w:t xml:space="preserve">s and limits on private income”, </w:t>
      </w:r>
      <w:r w:rsidRPr="00177EB0">
        <w:rPr>
          <w:rFonts w:asciiTheme="majorHAnsi" w:eastAsia="Times New Roman" w:hAnsiTheme="majorHAnsi" w:cstheme="minorHAnsi"/>
          <w:lang w:eastAsia="es-AR"/>
        </w:rPr>
        <w:t xml:space="preserve">questions 1 to 18. </w:t>
      </w:r>
    </w:p>
    <w:p w14:paraId="1AC27E37" w14:textId="3CE5D997" w:rsidR="00BD366D" w:rsidRPr="00177EB0" w:rsidRDefault="00177EB0" w:rsidP="00177EB0">
      <w:pPr>
        <w:pStyle w:val="Prrafodelista"/>
        <w:numPr>
          <w:ilvl w:val="0"/>
          <w:numId w:val="14"/>
        </w:num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“Public funding”, </w:t>
      </w:r>
      <w:r w:rsidR="00BD366D" w:rsidRPr="00177EB0">
        <w:rPr>
          <w:rFonts w:asciiTheme="majorHAnsi" w:eastAsia="Times New Roman" w:hAnsiTheme="majorHAnsi" w:cstheme="minorHAnsi"/>
          <w:lang w:eastAsia="es-AR"/>
        </w:rPr>
        <w:t>questions 19 to 28.</w:t>
      </w:r>
    </w:p>
    <w:p w14:paraId="3270CDB6" w14:textId="116DB000"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 xml:space="preserve">“Regulation of </w:t>
      </w:r>
      <w:r w:rsidR="00177EB0">
        <w:rPr>
          <w:rFonts w:asciiTheme="majorHAnsi" w:eastAsia="Times New Roman" w:hAnsiTheme="majorHAnsi" w:cstheme="minorHAnsi"/>
          <w:lang w:eastAsia="es-AR"/>
        </w:rPr>
        <w:t xml:space="preserve">spending”, </w:t>
      </w:r>
      <w:r w:rsidRPr="00177EB0">
        <w:rPr>
          <w:rFonts w:asciiTheme="majorHAnsi" w:eastAsia="Times New Roman" w:hAnsiTheme="majorHAnsi" w:cstheme="minorHAnsi"/>
          <w:lang w:eastAsia="es-AR"/>
        </w:rPr>
        <w:t>questions 29 to 34.</w:t>
      </w:r>
    </w:p>
    <w:p w14:paraId="2C908EC4" w14:textId="032CD46B" w:rsidR="00BD366D" w:rsidRPr="00177EB0" w:rsidRDefault="00BD366D" w:rsidP="00177EB0">
      <w:pPr>
        <w:pStyle w:val="Prrafodelista"/>
        <w:numPr>
          <w:ilvl w:val="0"/>
          <w:numId w:val="14"/>
        </w:numPr>
        <w:spacing w:after="120" w:line="360" w:lineRule="auto"/>
        <w:jc w:val="both"/>
        <w:rPr>
          <w:rFonts w:asciiTheme="majorHAnsi" w:eastAsia="Times New Roman" w:hAnsiTheme="majorHAnsi" w:cstheme="minorHAnsi"/>
          <w:lang w:eastAsia="es-AR"/>
        </w:rPr>
      </w:pPr>
      <w:r w:rsidRPr="00177EB0">
        <w:rPr>
          <w:rFonts w:asciiTheme="majorHAnsi" w:eastAsia="Times New Roman" w:hAnsiTheme="majorHAnsi" w:cstheme="minorHAnsi"/>
          <w:lang w:eastAsia="es-AR"/>
        </w:rPr>
        <w:t>“Rep</w:t>
      </w:r>
      <w:r w:rsidR="00177EB0">
        <w:rPr>
          <w:rFonts w:asciiTheme="majorHAnsi" w:eastAsia="Times New Roman" w:hAnsiTheme="majorHAnsi" w:cstheme="minorHAnsi"/>
          <w:lang w:eastAsia="es-AR"/>
        </w:rPr>
        <w:t xml:space="preserve">orting oversight and sanctions”, </w:t>
      </w:r>
      <w:r w:rsidRPr="00177EB0">
        <w:rPr>
          <w:rFonts w:asciiTheme="majorHAnsi" w:eastAsia="Times New Roman" w:hAnsiTheme="majorHAnsi" w:cstheme="minorHAnsi"/>
          <w:lang w:eastAsia="es-AR"/>
        </w:rPr>
        <w:t>questions 35 to 43.</w:t>
      </w:r>
    </w:p>
    <w:p w14:paraId="6D8F17CF" w14:textId="5531D1BA" w:rsidR="00177EB0" w:rsidRDefault="00CD0785"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Following IDEA’s </w:t>
      </w:r>
      <w:r w:rsidR="00FE1228">
        <w:rPr>
          <w:rFonts w:asciiTheme="majorHAnsi" w:eastAsia="Times New Roman" w:hAnsiTheme="majorHAnsi" w:cstheme="minorHAnsi"/>
          <w:lang w:eastAsia="es-AR"/>
        </w:rPr>
        <w:t>criteria</w:t>
      </w:r>
      <w:r>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few cases with </w:t>
      </w:r>
      <w:r w:rsidR="001C612E">
        <w:rPr>
          <w:rFonts w:asciiTheme="majorHAnsi" w:eastAsia="Times New Roman" w:hAnsiTheme="majorHAnsi" w:cstheme="minorHAnsi"/>
          <w:lang w:eastAsia="es-AR"/>
        </w:rPr>
        <w:t xml:space="preserve">sources </w:t>
      </w:r>
      <w:r>
        <w:rPr>
          <w:rFonts w:asciiTheme="majorHAnsi" w:eastAsia="Times New Roman" w:hAnsiTheme="majorHAnsi" w:cstheme="minorHAnsi"/>
          <w:lang w:eastAsia="es-AR"/>
        </w:rPr>
        <w:t>of</w:t>
      </w:r>
      <w:r w:rsidR="001C612E">
        <w:rPr>
          <w:rFonts w:asciiTheme="majorHAnsi" w:eastAsia="Times New Roman" w:hAnsiTheme="majorHAnsi" w:cstheme="minorHAnsi"/>
          <w:lang w:eastAsia="es-AR"/>
        </w:rPr>
        <w:t xml:space="preserve"> judicial decisions</w:t>
      </w:r>
      <w:r w:rsidR="001C612E" w:rsidRPr="00BD366D">
        <w:rPr>
          <w:rFonts w:asciiTheme="majorHAnsi" w:eastAsia="Times New Roman" w:hAnsiTheme="majorHAnsi" w:cstheme="minorHAnsi"/>
          <w:lang w:eastAsia="es-AR"/>
        </w:rPr>
        <w:t xml:space="preserve"> </w:t>
      </w:r>
      <w:r w:rsidR="00C53425" w:rsidRPr="00BD366D">
        <w:rPr>
          <w:rFonts w:asciiTheme="majorHAnsi" w:eastAsia="Times New Roman" w:hAnsiTheme="majorHAnsi" w:cstheme="minorHAnsi"/>
          <w:lang w:eastAsia="es-AR"/>
        </w:rPr>
        <w:t>were</w:t>
      </w:r>
      <w:r w:rsidR="001C612E"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also </w:t>
      </w:r>
      <w:r w:rsidR="001C612E">
        <w:rPr>
          <w:rFonts w:asciiTheme="majorHAnsi" w:eastAsia="Times New Roman" w:hAnsiTheme="majorHAnsi" w:cstheme="minorHAnsi"/>
          <w:lang w:eastAsia="es-AR"/>
        </w:rPr>
        <w:t>taken into account</w:t>
      </w:r>
      <w:r w:rsidR="00DD0FA9">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Additionally, i</w:t>
      </w:r>
      <w:r w:rsidR="00BD366D" w:rsidRPr="00BD366D">
        <w:rPr>
          <w:rFonts w:asciiTheme="majorHAnsi" w:eastAsia="Times New Roman" w:hAnsiTheme="majorHAnsi" w:cstheme="minorHAnsi"/>
          <w:lang w:eastAsia="es-AR"/>
        </w:rPr>
        <w:t xml:space="preserve">f </w:t>
      </w:r>
      <w:r w:rsidR="00177EB0">
        <w:rPr>
          <w:rFonts w:asciiTheme="majorHAnsi" w:eastAsia="Times New Roman" w:hAnsiTheme="majorHAnsi" w:cstheme="minorHAnsi"/>
          <w:lang w:eastAsia="es-AR"/>
        </w:rPr>
        <w:t>a</w:t>
      </w:r>
      <w:r w:rsidR="00BD366D" w:rsidRPr="00BD366D">
        <w:rPr>
          <w:rFonts w:asciiTheme="majorHAnsi" w:eastAsia="Times New Roman" w:hAnsiTheme="majorHAnsi" w:cstheme="minorHAnsi"/>
          <w:lang w:eastAsia="es-AR"/>
        </w:rPr>
        <w:t xml:space="preserve"> </w:t>
      </w:r>
      <w:r w:rsidR="00177EB0">
        <w:rPr>
          <w:rFonts w:asciiTheme="majorHAnsi" w:eastAsia="Times New Roman" w:hAnsiTheme="majorHAnsi" w:cstheme="minorHAnsi"/>
          <w:lang w:eastAsia="es-AR"/>
        </w:rPr>
        <w:t xml:space="preserve">question had legislative sources from different years, </w:t>
      </w:r>
      <w:r w:rsidR="00BD366D" w:rsidRPr="00BD366D">
        <w:rPr>
          <w:rFonts w:asciiTheme="majorHAnsi" w:eastAsia="Times New Roman" w:hAnsiTheme="majorHAnsi" w:cstheme="minorHAnsi"/>
          <w:lang w:eastAsia="es-AR"/>
        </w:rPr>
        <w:t>the oldest date is considered as the yea</w:t>
      </w:r>
      <w:r w:rsidR="00177EB0">
        <w:rPr>
          <w:rFonts w:asciiTheme="majorHAnsi" w:eastAsia="Times New Roman" w:hAnsiTheme="majorHAnsi" w:cstheme="minorHAnsi"/>
          <w:lang w:eastAsia="es-AR"/>
        </w:rPr>
        <w:t>r the law was enacted. This has the objective of</w:t>
      </w:r>
      <w:r w:rsidR="00BD366D" w:rsidRPr="00BD366D">
        <w:rPr>
          <w:rFonts w:asciiTheme="majorHAnsi" w:eastAsia="Times New Roman" w:hAnsiTheme="majorHAnsi" w:cstheme="minorHAnsi"/>
          <w:lang w:eastAsia="es-AR"/>
        </w:rPr>
        <w:t xml:space="preserve"> avoid</w:t>
      </w:r>
      <w:r w:rsidR="00177EB0">
        <w:rPr>
          <w:rFonts w:asciiTheme="majorHAnsi" w:eastAsia="Times New Roman" w:hAnsiTheme="majorHAnsi" w:cstheme="minorHAnsi"/>
          <w:lang w:eastAsia="es-AR"/>
        </w:rPr>
        <w:t>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favouring</w:t>
      </w:r>
      <w:r w:rsidR="00BD366D" w:rsidRPr="00BD366D">
        <w:rPr>
          <w:rFonts w:asciiTheme="majorHAnsi" w:eastAsia="Times New Roman" w:hAnsiTheme="majorHAnsi" w:cstheme="minorHAnsi"/>
          <w:lang w:eastAsia="es-AR"/>
        </w:rPr>
        <w:t xml:space="preserve"> </w:t>
      </w:r>
      <w:r w:rsidR="001C612E">
        <w:rPr>
          <w:rFonts w:asciiTheme="majorHAnsi" w:eastAsia="Times New Roman" w:hAnsiTheme="majorHAnsi" w:cstheme="minorHAnsi"/>
          <w:lang w:eastAsia="es-AR"/>
        </w:rPr>
        <w:t>specific</w:t>
      </w:r>
      <w:r>
        <w:rPr>
          <w:rFonts w:asciiTheme="majorHAnsi" w:eastAsia="Times New Roman" w:hAnsiTheme="majorHAnsi" w:cstheme="minorHAnsi"/>
          <w:lang w:eastAsia="es-AR"/>
        </w:rPr>
        <w:t xml:space="preserve"> legislation </w:t>
      </w:r>
      <w:r w:rsidR="001C612E">
        <w:rPr>
          <w:rFonts w:asciiTheme="majorHAnsi" w:eastAsia="Times New Roman" w:hAnsiTheme="majorHAnsi" w:cstheme="minorHAnsi"/>
          <w:lang w:eastAsia="es-AR"/>
        </w:rPr>
        <w:t>and to provide methodological simplicity</w:t>
      </w:r>
      <w:r w:rsidR="00BD366D" w:rsidRPr="00BD366D">
        <w:rPr>
          <w:rFonts w:asciiTheme="majorHAnsi" w:eastAsia="Times New Roman" w:hAnsiTheme="majorHAnsi" w:cstheme="minorHAnsi"/>
          <w:lang w:eastAsia="es-AR"/>
        </w:rPr>
        <w:t>.</w:t>
      </w:r>
      <w:r w:rsidR="001C612E">
        <w:rPr>
          <w:rFonts w:asciiTheme="majorHAnsi" w:eastAsia="Times New Roman" w:hAnsiTheme="majorHAnsi" w:cstheme="minorHAnsi"/>
          <w:lang w:eastAsia="es-AR"/>
        </w:rPr>
        <w:t xml:space="preserve"> In this respect, our indicator was more sensible to older legislation in </w:t>
      </w:r>
      <w:r>
        <w:rPr>
          <w:rFonts w:asciiTheme="majorHAnsi" w:eastAsia="Times New Roman" w:hAnsiTheme="majorHAnsi" w:cstheme="minorHAnsi"/>
          <w:lang w:eastAsia="es-AR"/>
        </w:rPr>
        <w:t>questions with multiple sources.</w:t>
      </w:r>
      <w:r w:rsidR="001C612E">
        <w:rPr>
          <w:rFonts w:asciiTheme="majorHAnsi" w:eastAsia="Times New Roman" w:hAnsiTheme="majorHAnsi" w:cstheme="minorHAnsi"/>
          <w:lang w:eastAsia="es-AR"/>
        </w:rPr>
        <w:t xml:space="preserve"> </w:t>
      </w:r>
      <w:r w:rsidR="00BD366D" w:rsidRPr="00BD366D">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Pr>
          <w:rFonts w:asciiTheme="majorHAnsi" w:eastAsia="Times New Roman" w:hAnsiTheme="majorHAnsi" w:cstheme="minorHAnsi"/>
          <w:lang w:eastAsia="es-AR"/>
        </w:rPr>
        <w:t>irmative answer</w:t>
      </w:r>
      <w:r w:rsidR="007C7C87">
        <w:rPr>
          <w:rFonts w:asciiTheme="majorHAnsi" w:eastAsia="Times New Roman" w:hAnsiTheme="majorHAnsi" w:cstheme="minorHAnsi"/>
          <w:lang w:eastAsia="es-AR"/>
        </w:rPr>
        <w:t>.</w:t>
      </w:r>
      <w:r w:rsidR="00FE1228">
        <w:rPr>
          <w:rFonts w:asciiTheme="majorHAnsi" w:eastAsia="Times New Roman" w:hAnsiTheme="majorHAnsi" w:cstheme="minorHAnsi"/>
          <w:lang w:eastAsia="es-AR"/>
        </w:rPr>
        <w:t xml:space="preserve"> T</w:t>
      </w:r>
      <w:r>
        <w:rPr>
          <w:rFonts w:asciiTheme="majorHAnsi" w:eastAsia="Times New Roman" w:hAnsiTheme="majorHAnsi" w:cstheme="minorHAnsi"/>
          <w:lang w:eastAsia="es-AR"/>
        </w:rPr>
        <w:t xml:space="preserve">his makes the questions with updated sources more sensible to the most recent regulation. </w:t>
      </w:r>
    </w:p>
    <w:p w14:paraId="5299DEDB" w14:textId="2D251322" w:rsidR="00177EB0" w:rsidRDefault="000A000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00FE1228">
        <w:rPr>
          <w:rFonts w:asciiTheme="majorHAnsi" w:eastAsia="Times New Roman" w:hAnsiTheme="majorHAnsi" w:cstheme="minorHAnsi"/>
          <w:lang w:eastAsia="es-AR"/>
        </w:rPr>
        <w:t>he PFR Index is useful</w:t>
      </w:r>
      <w:r w:rsidR="00EB4101">
        <w:rPr>
          <w:rFonts w:asciiTheme="majorHAnsi" w:eastAsia="Times New Roman" w:hAnsiTheme="majorHAnsi" w:cstheme="minorHAnsi"/>
          <w:lang w:eastAsia="es-AR"/>
        </w:rPr>
        <w:t xml:space="preserve"> for a</w:t>
      </w:r>
      <w:r w:rsidR="00773D65">
        <w:rPr>
          <w:rFonts w:asciiTheme="majorHAnsi" w:eastAsia="Times New Roman" w:hAnsiTheme="majorHAnsi" w:cstheme="minorHAnsi"/>
          <w:lang w:eastAsia="es-AR"/>
        </w:rPr>
        <w:t xml:space="preserve"> descriptive analysis of the world’s legislative efforts of party finance. Also, it </w:t>
      </w:r>
      <w:r>
        <w:rPr>
          <w:rFonts w:asciiTheme="majorHAnsi" w:eastAsia="Times New Roman" w:hAnsiTheme="majorHAnsi" w:cstheme="minorHAnsi"/>
          <w:lang w:eastAsia="es-AR"/>
        </w:rPr>
        <w:t xml:space="preserve">provides </w:t>
      </w:r>
      <w:r w:rsidR="00A6042C">
        <w:rPr>
          <w:rFonts w:asciiTheme="majorHAnsi" w:eastAsia="Times New Roman" w:hAnsiTheme="majorHAnsi" w:cstheme="minorHAnsi"/>
          <w:lang w:eastAsia="es-AR"/>
        </w:rPr>
        <w:t>panel data</w:t>
      </w:r>
      <w:r w:rsidR="00773D65">
        <w:rPr>
          <w:rFonts w:asciiTheme="majorHAnsi" w:eastAsia="Times New Roman" w:hAnsiTheme="majorHAnsi" w:cstheme="minorHAnsi"/>
          <w:lang w:eastAsia="es-AR"/>
        </w:rPr>
        <w:t xml:space="preserve"> </w:t>
      </w:r>
      <w:r w:rsidR="00A6042C">
        <w:rPr>
          <w:rFonts w:asciiTheme="majorHAnsi" w:eastAsia="Times New Roman" w:hAnsiTheme="majorHAnsi" w:cstheme="minorHAnsi"/>
          <w:lang w:eastAsia="es-AR"/>
        </w:rPr>
        <w:t xml:space="preserve">to do an </w:t>
      </w:r>
      <w:r>
        <w:rPr>
          <w:rFonts w:asciiTheme="majorHAnsi" w:eastAsia="Times New Roman" w:hAnsiTheme="majorHAnsi" w:cstheme="minorHAnsi"/>
          <w:lang w:eastAsia="es-AR"/>
        </w:rPr>
        <w:t xml:space="preserve">inferential statistical </w:t>
      </w:r>
      <w:r w:rsidR="00773D65">
        <w:rPr>
          <w:rFonts w:asciiTheme="majorHAnsi" w:eastAsia="Times New Roman" w:hAnsiTheme="majorHAnsi" w:cstheme="minorHAnsi"/>
          <w:lang w:eastAsia="es-AR"/>
        </w:rPr>
        <w:t>analysis of our region of i</w:t>
      </w:r>
      <w:r>
        <w:rPr>
          <w:rFonts w:asciiTheme="majorHAnsi" w:eastAsia="Times New Roman" w:hAnsiTheme="majorHAnsi" w:cstheme="minorHAnsi"/>
          <w:lang w:eastAsia="es-AR"/>
        </w:rPr>
        <w:t>nterest, Latin America, with a model that includes other relevant variables</w:t>
      </w:r>
      <w:r w:rsidR="00A6042C">
        <w:rPr>
          <w:rFonts w:asciiTheme="majorHAnsi" w:eastAsia="Times New Roman" w:hAnsiTheme="majorHAnsi" w:cstheme="minorHAnsi"/>
          <w:lang w:eastAsia="es-AR"/>
        </w:rPr>
        <w:t xml:space="preserve"> like life expectancy or percentage of rural population</w:t>
      </w:r>
      <w:r w:rsidR="00773D65">
        <w:rPr>
          <w:rFonts w:asciiTheme="majorHAnsi" w:eastAsia="Times New Roman" w:hAnsiTheme="majorHAnsi" w:cstheme="minorHAnsi"/>
          <w:lang w:eastAsia="es-AR"/>
        </w:rPr>
        <w:t xml:space="preserve">.  </w:t>
      </w:r>
    </w:p>
    <w:p w14:paraId="6BCB4E30" w14:textId="4B12F742" w:rsidR="00E63D11" w:rsidRDefault="00E63D11"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For our other indepe</w:t>
      </w:r>
      <w:r w:rsidR="00213B52">
        <w:rPr>
          <w:rFonts w:asciiTheme="majorHAnsi" w:eastAsia="Times New Roman" w:hAnsiTheme="majorHAnsi" w:cstheme="minorHAnsi"/>
          <w:lang w:eastAsia="es-AR"/>
        </w:rPr>
        <w:t>ndent variable and based on the equilibrium model, we used data from capital expenditures of Latin America</w:t>
      </w:r>
      <w:r w:rsidR="000A0006">
        <w:rPr>
          <w:rFonts w:asciiTheme="majorHAnsi" w:eastAsia="Times New Roman" w:hAnsiTheme="majorHAnsi" w:cstheme="minorHAnsi"/>
          <w:lang w:eastAsia="es-AR"/>
        </w:rPr>
        <w:t xml:space="preserve">n countries available from the Economic Commission for Latin America and the Caribbean (ECLAC), a United Nations regional commission to encourage economic cooperation. </w:t>
      </w:r>
      <w:r w:rsidR="00B62E04">
        <w:rPr>
          <w:rFonts w:asciiTheme="majorHAnsi" w:eastAsia="Times New Roman" w:hAnsiTheme="majorHAnsi" w:cstheme="minorHAnsi"/>
          <w:lang w:eastAsia="es-AR"/>
        </w:rPr>
        <w:t>This information is provided as a percentage of GDP</w:t>
      </w:r>
      <w:r w:rsidR="00066A05">
        <w:rPr>
          <w:rFonts w:asciiTheme="majorHAnsi" w:eastAsia="Times New Roman" w:hAnsiTheme="majorHAnsi" w:cstheme="minorHAnsi"/>
          <w:lang w:eastAsia="es-AR"/>
        </w:rPr>
        <w:t xml:space="preserve"> of the </w:t>
      </w:r>
      <w:r w:rsidR="00843E69">
        <w:rPr>
          <w:rFonts w:asciiTheme="majorHAnsi" w:eastAsia="Times New Roman" w:hAnsiTheme="majorHAnsi" w:cstheme="minorHAnsi"/>
          <w:lang w:eastAsia="es-AR"/>
        </w:rPr>
        <w:t>20</w:t>
      </w:r>
      <w:r w:rsidR="00066A05">
        <w:rPr>
          <w:rFonts w:asciiTheme="majorHAnsi" w:eastAsia="Times New Roman" w:hAnsiTheme="majorHAnsi" w:cstheme="minorHAnsi"/>
          <w:lang w:eastAsia="es-AR"/>
        </w:rPr>
        <w:t xml:space="preserve"> countries of Latin America</w:t>
      </w:r>
      <w:r w:rsidR="00A6042C">
        <w:rPr>
          <w:rFonts w:asciiTheme="majorHAnsi" w:eastAsia="Times New Roman" w:hAnsiTheme="majorHAnsi" w:cstheme="minorHAnsi"/>
          <w:lang w:eastAsia="es-AR"/>
        </w:rPr>
        <w:t xml:space="preserve">. The information as a percentage </w:t>
      </w:r>
      <w:r w:rsidR="00B62E04">
        <w:rPr>
          <w:rFonts w:asciiTheme="majorHAnsi" w:eastAsia="Times New Roman" w:hAnsiTheme="majorHAnsi" w:cstheme="minorHAnsi"/>
          <w:lang w:eastAsia="es-AR"/>
        </w:rPr>
        <w:t>does not capture the increase in real terms of these kinds of expenditure</w:t>
      </w:r>
      <w:r w:rsidR="00A6042C">
        <w:rPr>
          <w:rFonts w:asciiTheme="majorHAnsi" w:eastAsia="Times New Roman" w:hAnsiTheme="majorHAnsi" w:cstheme="minorHAnsi"/>
          <w:lang w:eastAsia="es-AR"/>
        </w:rPr>
        <w:t>s,</w:t>
      </w:r>
      <w:r w:rsidR="00066A05">
        <w:rPr>
          <w:rFonts w:asciiTheme="majorHAnsi" w:eastAsia="Times New Roman" w:hAnsiTheme="majorHAnsi" w:cstheme="minorHAnsi"/>
          <w:lang w:eastAsia="es-AR"/>
        </w:rPr>
        <w:t xml:space="preserve"> given the </w:t>
      </w:r>
      <w:r w:rsidR="00066A05">
        <w:rPr>
          <w:rFonts w:asciiTheme="majorHAnsi" w:eastAsia="Times New Roman" w:hAnsiTheme="majorHAnsi" w:cstheme="minorHAnsi"/>
          <w:lang w:eastAsia="es-AR"/>
        </w:rPr>
        <w:lastRenderedPageBreak/>
        <w:t>economic growth of the region during this time</w:t>
      </w:r>
      <w:r w:rsidR="00631094">
        <w:rPr>
          <w:rFonts w:asciiTheme="majorHAnsi" w:eastAsia="Times New Roman" w:hAnsiTheme="majorHAnsi" w:cstheme="minorHAnsi"/>
          <w:lang w:eastAsia="es-AR"/>
        </w:rPr>
        <w:t xml:space="preserve">. Taking </w:t>
      </w:r>
      <w:r w:rsidR="00B62E04">
        <w:rPr>
          <w:rFonts w:asciiTheme="majorHAnsi" w:eastAsia="Times New Roman" w:hAnsiTheme="majorHAnsi" w:cstheme="minorHAnsi"/>
          <w:lang w:eastAsia="es-AR"/>
        </w:rPr>
        <w:t>this</w:t>
      </w:r>
      <w:r w:rsidR="00631094">
        <w:rPr>
          <w:rFonts w:asciiTheme="majorHAnsi" w:eastAsia="Times New Roman" w:hAnsiTheme="majorHAnsi" w:cstheme="minorHAnsi"/>
          <w:lang w:eastAsia="es-AR"/>
        </w:rPr>
        <w:t xml:space="preserve"> into account</w:t>
      </w:r>
      <w:r w:rsidR="00B62E04">
        <w:rPr>
          <w:rFonts w:asciiTheme="majorHAnsi" w:eastAsia="Times New Roman" w:hAnsiTheme="majorHAnsi" w:cstheme="minorHAnsi"/>
          <w:lang w:eastAsia="es-AR"/>
        </w:rPr>
        <w:t xml:space="preserve">, we multiplied it with information about GDP in US dollars provided by the World Bank. </w:t>
      </w:r>
      <w:r w:rsidR="000A0006">
        <w:rPr>
          <w:rFonts w:asciiTheme="majorHAnsi" w:eastAsia="Times New Roman" w:hAnsiTheme="majorHAnsi" w:cstheme="minorHAnsi"/>
          <w:lang w:eastAsia="es-AR"/>
        </w:rPr>
        <w:t xml:space="preserve">The </w:t>
      </w:r>
      <w:r w:rsidR="00A70036">
        <w:rPr>
          <w:rFonts w:asciiTheme="majorHAnsi" w:eastAsia="Times New Roman" w:hAnsiTheme="majorHAnsi" w:cstheme="minorHAnsi"/>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Default="00A70036"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w:t>
      </w:r>
      <w:r w:rsidR="00A6042C">
        <w:rPr>
          <w:rFonts w:asciiTheme="majorHAnsi" w:eastAsia="Times New Roman" w:hAnsiTheme="majorHAnsi" w:cstheme="minorHAnsi"/>
          <w:lang w:eastAsia="es-AR"/>
        </w:rPr>
        <w:t>study</w:t>
      </w:r>
      <w:r>
        <w:rPr>
          <w:rFonts w:asciiTheme="majorHAnsi" w:eastAsia="Times New Roman" w:hAnsiTheme="majorHAnsi" w:cstheme="minorHAnsi"/>
          <w:lang w:eastAsia="es-AR"/>
        </w:rPr>
        <w:t xml:space="preserve">, we </w:t>
      </w:r>
      <w:r w:rsidR="00A6042C">
        <w:rPr>
          <w:rFonts w:asciiTheme="majorHAnsi" w:eastAsia="Times New Roman" w:hAnsiTheme="majorHAnsi" w:cstheme="minorHAnsi"/>
          <w:lang w:eastAsia="es-AR"/>
        </w:rPr>
        <w:t xml:space="preserve">also </w:t>
      </w:r>
      <w:r w:rsidR="001706A1" w:rsidRPr="008F14F2">
        <w:rPr>
          <w:rFonts w:asciiTheme="majorHAnsi" w:eastAsia="Times New Roman" w:hAnsiTheme="majorHAnsi" w:cstheme="minorHAnsi"/>
          <w:lang w:eastAsia="es-AR"/>
        </w:rPr>
        <w:t xml:space="preserve">work </w:t>
      </w:r>
      <w:r w:rsidR="00A6042C">
        <w:rPr>
          <w:rFonts w:asciiTheme="majorHAnsi" w:eastAsia="Times New Roman" w:hAnsiTheme="majorHAnsi" w:cstheme="minorHAnsi"/>
          <w:lang w:eastAsia="es-AR"/>
        </w:rPr>
        <w:t>with a</w:t>
      </w:r>
      <w:r w:rsidR="001706A1" w:rsidRPr="008F14F2">
        <w:rPr>
          <w:rFonts w:asciiTheme="majorHAnsi" w:eastAsia="Times New Roman" w:hAnsiTheme="majorHAnsi" w:cstheme="minorHAnsi"/>
          <w:lang w:eastAsia="es-AR"/>
        </w:rPr>
        <w:t xml:space="preserve"> variable developed by the World Economic </w:t>
      </w:r>
      <w:r w:rsidR="00F50600" w:rsidRPr="008F14F2">
        <w:rPr>
          <w:rFonts w:asciiTheme="majorHAnsi" w:eastAsia="Times New Roman" w:hAnsiTheme="majorHAnsi" w:cstheme="minorHAnsi"/>
          <w:lang w:eastAsia="es-AR"/>
        </w:rPr>
        <w:t>Forum</w:t>
      </w:r>
      <w:r w:rsidR="00631094">
        <w:rPr>
          <w:rFonts w:asciiTheme="majorHAnsi" w:eastAsia="Times New Roman" w:hAnsiTheme="majorHAnsi" w:cstheme="minorHAnsi"/>
          <w:lang w:eastAsia="es-AR"/>
        </w:rPr>
        <w:t xml:space="preserve"> (WEF)</w:t>
      </w:r>
      <w:r w:rsidR="00F50600" w:rsidRPr="008F14F2">
        <w:rPr>
          <w:rFonts w:asciiTheme="majorHAnsi" w:eastAsia="Times New Roman" w:hAnsiTheme="majorHAnsi" w:cstheme="minorHAnsi"/>
          <w:lang w:eastAsia="es-AR"/>
        </w:rPr>
        <w:t>, which</w:t>
      </w:r>
      <w:r w:rsidR="001706A1" w:rsidRPr="008F14F2">
        <w:rPr>
          <w:rFonts w:asciiTheme="majorHAnsi" w:eastAsia="Times New Roman" w:hAnsiTheme="majorHAnsi" w:cstheme="minorHAnsi"/>
          <w:lang w:eastAsia="es-AR"/>
        </w:rPr>
        <w:t xml:space="preserve"> measures the independence of the judiciary from influences of the government, individuals, or companies. (WEF 2016)</w:t>
      </w:r>
      <w:r w:rsidR="008D5736">
        <w:rPr>
          <w:rFonts w:asciiTheme="majorHAnsi" w:eastAsia="Times New Roman" w:hAnsiTheme="majorHAnsi" w:cstheme="minorHAnsi"/>
          <w:lang w:eastAsia="es-AR"/>
        </w:rPr>
        <w:t xml:space="preserve"> This </w:t>
      </w:r>
      <w:r w:rsidR="00A6042C">
        <w:rPr>
          <w:rFonts w:asciiTheme="majorHAnsi" w:eastAsia="Times New Roman" w:hAnsiTheme="majorHAnsi" w:cstheme="minorHAnsi"/>
          <w:lang w:eastAsia="es-AR"/>
        </w:rPr>
        <w:t>indicator</w:t>
      </w:r>
      <w:r w:rsidR="008D5736">
        <w:rPr>
          <w:rFonts w:asciiTheme="majorHAnsi" w:eastAsia="Times New Roman" w:hAnsiTheme="majorHAnsi" w:cstheme="minorHAnsi"/>
          <w:lang w:eastAsia="es-AR"/>
        </w:rPr>
        <w:t xml:space="preserve"> has a scale of 0 to 7, with countries with lower scores having less judicial independence than countries with higher scores. </w:t>
      </w:r>
      <w:r w:rsidR="00A6042C">
        <w:rPr>
          <w:rFonts w:asciiTheme="majorHAnsi" w:eastAsia="Times New Roman" w:hAnsiTheme="majorHAnsi" w:cstheme="minorHAnsi"/>
          <w:lang w:eastAsia="es-AR"/>
        </w:rPr>
        <w:t>This</w:t>
      </w:r>
      <w:r w:rsidR="008D5736">
        <w:rPr>
          <w:rFonts w:asciiTheme="majorHAnsi" w:eastAsia="Times New Roman" w:hAnsiTheme="majorHAnsi" w:cstheme="minorHAnsi"/>
          <w:lang w:eastAsia="es-AR"/>
        </w:rPr>
        <w:t xml:space="preserve"> data </w:t>
      </w:r>
      <w:r w:rsidR="00A6042C">
        <w:rPr>
          <w:rFonts w:asciiTheme="majorHAnsi" w:eastAsia="Times New Roman" w:hAnsiTheme="majorHAnsi" w:cstheme="minorHAnsi"/>
          <w:lang w:eastAsia="es-AR"/>
        </w:rPr>
        <w:t>starts from</w:t>
      </w:r>
      <w:r w:rsidR="008D5736">
        <w:rPr>
          <w:rFonts w:asciiTheme="majorHAnsi" w:eastAsia="Times New Roman" w:hAnsiTheme="majorHAnsi" w:cstheme="minorHAnsi"/>
          <w:lang w:eastAsia="es-AR"/>
        </w:rPr>
        <w:t xml:space="preserve"> 2006 to 2015</w:t>
      </w:r>
      <w:r w:rsidR="002E689F">
        <w:rPr>
          <w:rFonts w:asciiTheme="majorHAnsi" w:eastAsia="Times New Roman" w:hAnsiTheme="majorHAnsi" w:cstheme="minorHAnsi"/>
          <w:lang w:eastAsia="es-AR"/>
        </w:rPr>
        <w:t>, so a panel data analysis including this variable would only account for ten yearly observations for each country</w:t>
      </w:r>
      <w:r w:rsidR="008D5736">
        <w:rPr>
          <w:rFonts w:asciiTheme="majorHAnsi" w:eastAsia="Times New Roman" w:hAnsiTheme="majorHAnsi" w:cstheme="minorHAnsi"/>
          <w:lang w:eastAsia="es-AR"/>
        </w:rPr>
        <w:t xml:space="preserve">. It is worth mentioning that </w:t>
      </w:r>
      <w:r w:rsidR="002E689F">
        <w:rPr>
          <w:rFonts w:asciiTheme="majorHAnsi" w:eastAsia="Times New Roman" w:hAnsiTheme="majorHAnsi" w:cstheme="minorHAnsi"/>
          <w:lang w:eastAsia="es-AR"/>
        </w:rPr>
        <w:t>this index excludes Cuba</w:t>
      </w:r>
      <w:r w:rsidR="00843E69">
        <w:rPr>
          <w:rFonts w:asciiTheme="majorHAnsi" w:eastAsia="Times New Roman" w:hAnsiTheme="majorHAnsi" w:cstheme="minorHAnsi"/>
          <w:lang w:eastAsia="es-AR"/>
        </w:rPr>
        <w:t xml:space="preserve"> and includes only five years of observations for Haiti</w:t>
      </w:r>
      <w:r w:rsidR="002E689F">
        <w:rPr>
          <w:rFonts w:asciiTheme="majorHAnsi" w:eastAsia="Times New Roman" w:hAnsiTheme="majorHAnsi" w:cstheme="minorHAnsi"/>
          <w:lang w:eastAsia="es-AR"/>
        </w:rPr>
        <w:t xml:space="preserve">, so our analysis for Latin America </w:t>
      </w:r>
      <w:r w:rsidR="00843E69">
        <w:rPr>
          <w:rFonts w:asciiTheme="majorHAnsi" w:eastAsia="Times New Roman" w:hAnsiTheme="majorHAnsi" w:cstheme="minorHAnsi"/>
          <w:lang w:eastAsia="es-AR"/>
        </w:rPr>
        <w:t xml:space="preserve">excludes both countries and </w:t>
      </w:r>
      <w:r w:rsidR="002E689F">
        <w:rPr>
          <w:rFonts w:asciiTheme="majorHAnsi" w:eastAsia="Times New Roman" w:hAnsiTheme="majorHAnsi" w:cstheme="minorHAnsi"/>
          <w:lang w:eastAsia="es-AR"/>
        </w:rPr>
        <w:t xml:space="preserve">only takes into account the remaining members of the ECLAC. Including all of these variables </w:t>
      </w:r>
      <w:r w:rsidR="00C53425">
        <w:rPr>
          <w:rFonts w:asciiTheme="majorHAnsi" w:eastAsia="Times New Roman" w:hAnsiTheme="majorHAnsi" w:cstheme="minorHAnsi"/>
          <w:lang w:eastAsia="es-AR"/>
        </w:rPr>
        <w:t>result</w:t>
      </w:r>
      <w:r w:rsidR="00843E69">
        <w:rPr>
          <w:rFonts w:asciiTheme="majorHAnsi" w:eastAsia="Times New Roman" w:hAnsiTheme="majorHAnsi" w:cstheme="minorHAnsi"/>
          <w:lang w:eastAsia="es-AR"/>
        </w:rPr>
        <w:t>s</w:t>
      </w:r>
      <w:r w:rsidR="00C53425">
        <w:rPr>
          <w:rFonts w:asciiTheme="majorHAnsi" w:eastAsia="Times New Roman" w:hAnsiTheme="majorHAnsi" w:cstheme="minorHAnsi"/>
          <w:lang w:eastAsia="es-AR"/>
        </w:rPr>
        <w:t xml:space="preserve"> in an analysis of 18</w:t>
      </w:r>
      <w:r w:rsidR="002E689F">
        <w:rPr>
          <w:rFonts w:asciiTheme="majorHAnsi" w:eastAsia="Times New Roman" w:hAnsiTheme="majorHAnsi" w:cstheme="minorHAnsi"/>
          <w:lang w:eastAsia="es-AR"/>
        </w:rPr>
        <w:t xml:space="preserve"> countries across t</w:t>
      </w:r>
      <w:r w:rsidR="00B76BC2">
        <w:rPr>
          <w:rFonts w:asciiTheme="majorHAnsi" w:eastAsia="Times New Roman" w:hAnsiTheme="majorHAnsi" w:cstheme="minorHAnsi"/>
          <w:lang w:eastAsia="es-AR"/>
        </w:rPr>
        <w:t>en years, or in other words, 180</w:t>
      </w:r>
      <w:r w:rsidR="002E689F">
        <w:rPr>
          <w:rFonts w:asciiTheme="majorHAnsi" w:eastAsia="Times New Roman" w:hAnsiTheme="majorHAnsi" w:cstheme="minorHAnsi"/>
          <w:lang w:eastAsia="es-AR"/>
        </w:rPr>
        <w:t xml:space="preserve"> observations.  </w:t>
      </w:r>
    </w:p>
    <w:p w14:paraId="15E5B2B9" w14:textId="0E7A4A80" w:rsidR="00C53425" w:rsidRDefault="00A6042C" w:rsidP="00BD366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The gathered information is adequate to</w:t>
      </w:r>
      <w:r w:rsidR="00C53425">
        <w:rPr>
          <w:rFonts w:asciiTheme="majorHAnsi" w:eastAsia="Times New Roman" w:hAnsiTheme="majorHAnsi" w:cstheme="minorHAnsi"/>
          <w:lang w:eastAsia="es-AR"/>
        </w:rPr>
        <w:t xml:space="preserve"> do a panel data analysis</w:t>
      </w:r>
      <w:r w:rsidR="00B76BC2">
        <w:rPr>
          <w:rFonts w:asciiTheme="majorHAnsi" w:eastAsia="Times New Roman" w:hAnsiTheme="majorHAnsi" w:cstheme="minorHAnsi"/>
          <w:lang w:eastAsia="es-AR"/>
        </w:rPr>
        <w:t>, to take</w:t>
      </w:r>
      <w:r w:rsidR="00C53425">
        <w:rPr>
          <w:rFonts w:asciiTheme="majorHAnsi" w:eastAsia="Times New Roman" w:hAnsiTheme="majorHAnsi" w:cstheme="minorHAnsi"/>
          <w:lang w:eastAsia="es-AR"/>
        </w:rPr>
        <w:t xml:space="preserve"> into account not only differences between countries but also changes over time. </w:t>
      </w:r>
      <w:r w:rsidR="00B76BC2">
        <w:rPr>
          <w:rFonts w:asciiTheme="majorHAnsi" w:eastAsia="Times New Roman" w:hAnsiTheme="majorHAnsi" w:cstheme="minorHAnsi"/>
          <w:lang w:eastAsia="es-AR"/>
        </w:rPr>
        <w:t xml:space="preserve">We chose to </w:t>
      </w:r>
      <w:r w:rsidR="00843E69">
        <w:rPr>
          <w:rFonts w:asciiTheme="majorHAnsi" w:eastAsia="Times New Roman" w:hAnsiTheme="majorHAnsi" w:cstheme="minorHAnsi"/>
          <w:lang w:eastAsia="es-AR"/>
        </w:rPr>
        <w:t>study</w:t>
      </w:r>
      <w:r w:rsidR="00B76BC2">
        <w:rPr>
          <w:rFonts w:asciiTheme="majorHAnsi" w:eastAsia="Times New Roman" w:hAnsiTheme="majorHAnsi" w:cstheme="minorHAnsi"/>
          <w:lang w:eastAsia="es-AR"/>
        </w:rPr>
        <w:t xml:space="preserve"> Latin America due to the relationship of the authors with the</w:t>
      </w:r>
      <w:r w:rsidR="00843E69">
        <w:rPr>
          <w:rFonts w:asciiTheme="majorHAnsi" w:eastAsia="Times New Roman" w:hAnsiTheme="majorHAnsi" w:cstheme="minorHAnsi"/>
          <w:lang w:eastAsia="es-AR"/>
        </w:rPr>
        <w:t xml:space="preserve"> region and because most of its countries have enacted political finance regulation in the recent years but are </w:t>
      </w:r>
      <w:r>
        <w:rPr>
          <w:rFonts w:asciiTheme="majorHAnsi" w:eastAsia="Times New Roman" w:hAnsiTheme="majorHAnsi" w:cstheme="minorHAnsi"/>
          <w:lang w:eastAsia="es-AR"/>
        </w:rPr>
        <w:t xml:space="preserve">still </w:t>
      </w:r>
      <w:r w:rsidR="00843E69">
        <w:rPr>
          <w:rFonts w:asciiTheme="majorHAnsi" w:eastAsia="Times New Roman" w:hAnsiTheme="majorHAnsi" w:cstheme="minorHAnsi"/>
          <w:lang w:eastAsia="es-AR"/>
        </w:rPr>
        <w:t xml:space="preserve">fighting to increase its levels of </w:t>
      </w:r>
      <w:proofErr w:type="spellStart"/>
      <w:r w:rsidR="00843E69">
        <w:rPr>
          <w:rFonts w:asciiTheme="majorHAnsi" w:eastAsia="Times New Roman" w:hAnsiTheme="majorHAnsi" w:cstheme="minorHAnsi"/>
          <w:lang w:eastAsia="es-AR"/>
        </w:rPr>
        <w:t>CoC</w:t>
      </w:r>
      <w:proofErr w:type="spellEnd"/>
      <w:r w:rsidR="00843E69">
        <w:rPr>
          <w:rFonts w:asciiTheme="majorHAnsi" w:eastAsia="Times New Roman" w:hAnsiTheme="majorHAnsi" w:cstheme="minorHAnsi"/>
          <w:lang w:eastAsia="es-AR"/>
        </w:rPr>
        <w:t xml:space="preserve">. Also, all of the countries </w:t>
      </w:r>
      <w:r>
        <w:rPr>
          <w:rFonts w:asciiTheme="majorHAnsi" w:eastAsia="Times New Roman" w:hAnsiTheme="majorHAnsi" w:cstheme="minorHAnsi"/>
          <w:lang w:eastAsia="es-AR"/>
        </w:rPr>
        <w:t xml:space="preserve">in the region </w:t>
      </w:r>
      <w:r w:rsidR="00AF0960">
        <w:rPr>
          <w:rFonts w:asciiTheme="majorHAnsi" w:eastAsia="Times New Roman" w:hAnsiTheme="majorHAnsi" w:cstheme="minorHAnsi"/>
          <w:lang w:eastAsia="es-AR"/>
        </w:rPr>
        <w:t>are</w:t>
      </w:r>
      <w:r w:rsidR="00843E69">
        <w:rPr>
          <w:rFonts w:asciiTheme="majorHAnsi" w:eastAsia="Times New Roman" w:hAnsiTheme="majorHAnsi" w:cstheme="minorHAnsi"/>
          <w:lang w:eastAsia="es-AR"/>
        </w:rPr>
        <w:t xml:space="preserve"> constitu</w:t>
      </w:r>
      <w:r w:rsidR="00AF0960">
        <w:rPr>
          <w:rFonts w:asciiTheme="majorHAnsi" w:eastAsia="Times New Roman" w:hAnsiTheme="majorHAnsi" w:cstheme="minorHAnsi"/>
          <w:lang w:eastAsia="es-AR"/>
        </w:rPr>
        <w:t xml:space="preserve">tional democracies and have </w:t>
      </w:r>
      <w:r w:rsidR="00843E69">
        <w:rPr>
          <w:rFonts w:asciiTheme="majorHAnsi" w:eastAsia="Times New Roman" w:hAnsiTheme="majorHAnsi" w:cstheme="minorHAnsi"/>
          <w:lang w:eastAsia="es-AR"/>
        </w:rPr>
        <w:t>a</w:t>
      </w:r>
      <w:r w:rsidR="00AF0960">
        <w:rPr>
          <w:rFonts w:asciiTheme="majorHAnsi" w:eastAsia="Times New Roman" w:hAnsiTheme="majorHAnsi" w:cstheme="minorHAnsi"/>
          <w:lang w:eastAsia="es-AR"/>
        </w:rPr>
        <w:t xml:space="preserve"> common</w:t>
      </w:r>
      <w:r w:rsidR="00843E69">
        <w:rPr>
          <w:rFonts w:asciiTheme="majorHAnsi" w:eastAsia="Times New Roman" w:hAnsiTheme="majorHAnsi" w:cstheme="minorHAnsi"/>
          <w:lang w:eastAsia="es-AR"/>
        </w:rPr>
        <w:t xml:space="preserve"> colonial past. Furthermore</w:t>
      </w:r>
      <w:r w:rsidR="00B76BC2">
        <w:rPr>
          <w:rFonts w:asciiTheme="majorHAnsi" w:eastAsia="Times New Roman" w:hAnsiTheme="majorHAnsi" w:cstheme="minorHAnsi"/>
          <w:lang w:eastAsia="es-AR"/>
        </w:rPr>
        <w:t xml:space="preserve">, after our statistical analysis we will go into deeper analysis with three cases: Argentina, Chile and Mexico. Chile is regarded as one of the main achievers of the region, while Argentina and Mexico </w:t>
      </w:r>
      <w:r w:rsidR="00843E69">
        <w:rPr>
          <w:rFonts w:asciiTheme="majorHAnsi" w:eastAsia="Times New Roman" w:hAnsiTheme="majorHAnsi" w:cstheme="minorHAnsi"/>
          <w:lang w:eastAsia="es-AR"/>
        </w:rPr>
        <w:t>struggle</w:t>
      </w:r>
      <w:r w:rsidR="00B76BC2">
        <w:rPr>
          <w:rFonts w:asciiTheme="majorHAnsi" w:eastAsia="Times New Roman" w:hAnsiTheme="majorHAnsi" w:cstheme="minorHAnsi"/>
          <w:lang w:eastAsia="es-AR"/>
        </w:rPr>
        <w:t xml:space="preserve"> to increase their control of corruption. It is also worth mentioning that </w:t>
      </w:r>
      <w:r w:rsidR="00843E69">
        <w:rPr>
          <w:rFonts w:asciiTheme="majorHAnsi" w:eastAsia="Times New Roman" w:hAnsiTheme="majorHAnsi" w:cstheme="minorHAnsi"/>
          <w:lang w:eastAsia="es-AR"/>
        </w:rPr>
        <w:t>the three</w:t>
      </w:r>
      <w:r w:rsidR="00B76BC2">
        <w:rPr>
          <w:rFonts w:asciiTheme="majorHAnsi" w:eastAsia="Times New Roman" w:hAnsiTheme="majorHAnsi" w:cstheme="minorHAnsi"/>
          <w:lang w:eastAsia="es-AR"/>
        </w:rPr>
        <w:t xml:space="preserve"> countries have dif</w:t>
      </w:r>
      <w:r w:rsidR="00843E69">
        <w:rPr>
          <w:rFonts w:asciiTheme="majorHAnsi" w:eastAsia="Times New Roman" w:hAnsiTheme="majorHAnsi" w:cstheme="minorHAnsi"/>
          <w:lang w:eastAsia="es-AR"/>
        </w:rPr>
        <w:t>ferent contexts and</w:t>
      </w:r>
      <w:r w:rsidR="00B76BC2">
        <w:rPr>
          <w:rFonts w:asciiTheme="majorHAnsi" w:eastAsia="Times New Roman" w:hAnsiTheme="majorHAnsi" w:cstheme="minorHAnsi"/>
          <w:lang w:eastAsia="es-AR"/>
        </w:rPr>
        <w:t xml:space="preserve"> are </w:t>
      </w:r>
      <w:r w:rsidR="00843E69">
        <w:rPr>
          <w:rFonts w:asciiTheme="majorHAnsi" w:eastAsia="Times New Roman" w:hAnsiTheme="majorHAnsi" w:cstheme="minorHAnsi"/>
          <w:lang w:eastAsia="es-AR"/>
        </w:rPr>
        <w:t>three</w:t>
      </w:r>
      <w:r w:rsidR="00B76BC2">
        <w:rPr>
          <w:rFonts w:asciiTheme="majorHAnsi" w:eastAsia="Times New Roman" w:hAnsiTheme="majorHAnsi" w:cstheme="minorHAnsi"/>
          <w:lang w:eastAsia="es-AR"/>
        </w:rPr>
        <w:t xml:space="preserve"> of the </w:t>
      </w:r>
      <w:r w:rsidR="00843E69">
        <w:rPr>
          <w:rFonts w:asciiTheme="majorHAnsi" w:eastAsia="Times New Roman" w:hAnsiTheme="majorHAnsi" w:cstheme="minorHAnsi"/>
          <w:lang w:eastAsia="es-AR"/>
        </w:rPr>
        <w:t>most influential</w:t>
      </w:r>
      <w:r w:rsidR="00B76BC2">
        <w:rPr>
          <w:rFonts w:asciiTheme="majorHAnsi" w:eastAsia="Times New Roman" w:hAnsiTheme="majorHAnsi" w:cstheme="minorHAnsi"/>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10" w:name="_Toc354662921"/>
      <w:r>
        <w:rPr>
          <w:lang w:eastAsia="es-AR"/>
        </w:rPr>
        <w:t xml:space="preserve">4. </w:t>
      </w:r>
      <w:r w:rsidR="0069540B">
        <w:rPr>
          <w:lang w:eastAsia="es-AR"/>
        </w:rPr>
        <w:t>Results</w:t>
      </w:r>
      <w:bookmarkEnd w:id="10"/>
    </w:p>
    <w:p w14:paraId="522A1DB0" w14:textId="72BB9213" w:rsidR="00AF0960" w:rsidRPr="00F64859" w:rsidRDefault="00AF0960" w:rsidP="00D80AD2">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this section, we </w:t>
      </w:r>
      <w:r w:rsidR="00F64859">
        <w:rPr>
          <w:rFonts w:asciiTheme="majorHAnsi" w:eastAsia="Times New Roman" w:hAnsiTheme="majorHAnsi" w:cstheme="minorHAnsi"/>
          <w:lang w:eastAsia="es-AR"/>
        </w:rPr>
        <w:t>present the results of our descriptive and inferential statistical analysis. The first part consists of a worldwide analysis of</w:t>
      </w:r>
      <w:r>
        <w:rPr>
          <w:rFonts w:asciiTheme="majorHAnsi" w:eastAsia="Times New Roman" w:hAnsiTheme="majorHAnsi" w:cstheme="minorHAnsi"/>
          <w:lang w:eastAsia="es-AR"/>
        </w:rPr>
        <w:t xml:space="preserve"> the Political Finance Regulation Index that was built for this study. This section includes most the countries in the IDEA Political Finance Database. </w:t>
      </w:r>
      <w:r w:rsidR="00F64859">
        <w:rPr>
          <w:rFonts w:asciiTheme="majorHAnsi" w:eastAsia="Times New Roman" w:hAnsiTheme="majorHAnsi" w:cstheme="minorHAnsi"/>
          <w:lang w:eastAsia="es-AR"/>
        </w:rPr>
        <w:t>After this</w:t>
      </w:r>
      <w:r>
        <w:rPr>
          <w:rFonts w:asciiTheme="majorHAnsi" w:eastAsia="Times New Roman" w:hAnsiTheme="majorHAnsi" w:cstheme="minorHAnsi"/>
          <w:lang w:eastAsia="es-AR"/>
        </w:rPr>
        <w:t xml:space="preserve">, we analyse the </w:t>
      </w:r>
      <w:r w:rsidR="00F64859">
        <w:rPr>
          <w:rFonts w:asciiTheme="majorHAnsi" w:eastAsia="Times New Roman" w:hAnsiTheme="majorHAnsi" w:cstheme="minorHAnsi"/>
          <w:lang w:eastAsia="es-AR"/>
        </w:rPr>
        <w:t>indicator</w:t>
      </w:r>
      <w:r>
        <w:rPr>
          <w:rFonts w:asciiTheme="majorHAnsi" w:eastAsia="Times New Roman" w:hAnsiTheme="majorHAnsi" w:cstheme="minorHAnsi"/>
          <w:lang w:eastAsia="es-AR"/>
        </w:rPr>
        <w:t xml:space="preserve"> </w:t>
      </w:r>
      <w:r w:rsidR="00F64859">
        <w:rPr>
          <w:rFonts w:asciiTheme="majorHAnsi" w:eastAsia="Times New Roman" w:hAnsiTheme="majorHAnsi" w:cstheme="minorHAnsi"/>
          <w:lang w:eastAsia="es-AR"/>
        </w:rPr>
        <w:t>in</w:t>
      </w:r>
      <w:r>
        <w:rPr>
          <w:rFonts w:asciiTheme="majorHAnsi" w:eastAsia="Times New Roman" w:hAnsiTheme="majorHAnsi" w:cstheme="minorHAnsi"/>
          <w:lang w:eastAsia="es-AR"/>
        </w:rPr>
        <w:t xml:space="preserve"> a specific regional analysis of Latin America.</w:t>
      </w:r>
      <w:r w:rsidR="00F64859">
        <w:rPr>
          <w:rFonts w:asciiTheme="majorHAnsi" w:eastAsia="Times New Roman" w:hAnsiTheme="majorHAnsi" w:cstheme="minorHAnsi"/>
          <w:lang w:eastAsia="es-AR"/>
        </w:rPr>
        <w:t xml:space="preserve"> Lastly, we present the results of the panel data regression analysis with a specific focus in Latin America. </w:t>
      </w:r>
    </w:p>
    <w:p w14:paraId="58C3765E" w14:textId="34A23516" w:rsidR="0069540B" w:rsidRDefault="0069540B" w:rsidP="0069540B">
      <w:pPr>
        <w:pStyle w:val="Ttulo2"/>
      </w:pPr>
      <w:bookmarkStart w:id="11" w:name="_Toc354662922"/>
      <w:r>
        <w:lastRenderedPageBreak/>
        <w:t>Descriptive statistics</w:t>
      </w:r>
      <w:r w:rsidR="00D80AD2">
        <w:t xml:space="preserve"> of the</w:t>
      </w:r>
      <w:r>
        <w:t xml:space="preserve"> world </w:t>
      </w:r>
      <w:r w:rsidR="00D80AD2">
        <w:t>PFR</w:t>
      </w:r>
      <w:r>
        <w:t xml:space="preserve"> dataset</w:t>
      </w:r>
      <w:bookmarkEnd w:id="11"/>
    </w:p>
    <w:p w14:paraId="5B4E2E9F" w14:textId="2E89AA53" w:rsidR="008456EF" w:rsidRPr="0069540B" w:rsidRDefault="008456EF" w:rsidP="008456EF">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Our results show </w:t>
      </w:r>
      <w:r w:rsidR="00EF447D">
        <w:rPr>
          <w:rFonts w:asciiTheme="majorHAnsi" w:eastAsia="Times New Roman" w:hAnsiTheme="majorHAnsi" w:cstheme="minorHAnsi"/>
          <w:lang w:eastAsia="es-AR"/>
        </w:rPr>
        <w:t>an overall incidence of</w:t>
      </w:r>
      <w:r>
        <w:rPr>
          <w:rFonts w:asciiTheme="majorHAnsi" w:eastAsia="Times New Roman" w:hAnsiTheme="majorHAnsi" w:cstheme="minorHAnsi"/>
          <w:lang w:eastAsia="es-AR"/>
        </w:rPr>
        <w:t xml:space="preserve"> Party Finance Regulation in most of the countries in the world</w:t>
      </w:r>
      <w:r w:rsidR="00EF447D">
        <w:rPr>
          <w:rFonts w:asciiTheme="majorHAnsi" w:eastAsia="Times New Roman" w:hAnsiTheme="majorHAnsi" w:cstheme="minorHAnsi"/>
          <w:lang w:eastAsia="es-AR"/>
        </w:rPr>
        <w:t xml:space="preserve"> and a growing trend of efforts in the matter over the last 20 years</w:t>
      </w:r>
      <w:r>
        <w:rPr>
          <w:rFonts w:asciiTheme="majorHAnsi" w:eastAsia="Times New Roman" w:hAnsiTheme="majorHAnsi" w:cstheme="minorHAnsi"/>
          <w:lang w:eastAsia="es-AR"/>
        </w:rPr>
        <w:t xml:space="preserve">. </w:t>
      </w:r>
      <w:r w:rsidR="008A0C5A">
        <w:rPr>
          <w:rFonts w:asciiTheme="majorHAnsi" w:eastAsia="Times New Roman" w:hAnsiTheme="majorHAnsi" w:cstheme="minorHAnsi"/>
          <w:lang w:eastAsia="es-AR"/>
        </w:rPr>
        <w:t>M</w:t>
      </w:r>
      <w:r>
        <w:rPr>
          <w:rFonts w:asciiTheme="majorHAnsi" w:eastAsia="Times New Roman" w:hAnsiTheme="majorHAnsi" w:cstheme="minorHAnsi"/>
          <w:lang w:eastAsia="es-AR"/>
        </w:rPr>
        <w:t>ap xx, shows the levels of PFR in the year 201</w:t>
      </w:r>
      <w:r w:rsidR="005054A0">
        <w:rPr>
          <w:rFonts w:asciiTheme="majorHAnsi" w:eastAsia="Times New Roman" w:hAnsiTheme="majorHAnsi" w:cstheme="minorHAnsi"/>
          <w:lang w:eastAsia="es-AR"/>
        </w:rPr>
        <w:t>5.</w:t>
      </w:r>
      <w:r>
        <w:rPr>
          <w:rFonts w:asciiTheme="majorHAnsi" w:eastAsia="Times New Roman" w:hAnsiTheme="majorHAnsi" w:cstheme="minorHAnsi"/>
          <w:lang w:eastAsia="es-AR"/>
        </w:rPr>
        <w:t xml:space="preserve"> </w:t>
      </w:r>
      <w:r w:rsidR="005054A0">
        <w:rPr>
          <w:rFonts w:asciiTheme="majorHAnsi" w:eastAsia="Times New Roman" w:hAnsiTheme="majorHAnsi" w:cstheme="minorHAnsi"/>
          <w:lang w:eastAsia="es-AR"/>
        </w:rPr>
        <w:t>Countries coloured with l</w:t>
      </w:r>
      <w:r w:rsidR="008A0C5A">
        <w:rPr>
          <w:rFonts w:asciiTheme="majorHAnsi" w:eastAsia="Times New Roman" w:hAnsiTheme="majorHAnsi" w:cstheme="minorHAnsi"/>
          <w:lang w:eastAsia="es-AR"/>
        </w:rPr>
        <w:t xml:space="preserve">ighter shades of yellow </w:t>
      </w:r>
      <w:r w:rsidR="005054A0">
        <w:rPr>
          <w:rFonts w:asciiTheme="majorHAnsi" w:eastAsia="Times New Roman" w:hAnsiTheme="majorHAnsi" w:cstheme="minorHAnsi"/>
          <w:lang w:eastAsia="es-AR"/>
        </w:rPr>
        <w:t>have</w:t>
      </w:r>
      <w:r w:rsidR="008A0C5A">
        <w:rPr>
          <w:rFonts w:asciiTheme="majorHAnsi" w:eastAsia="Times New Roman" w:hAnsiTheme="majorHAnsi" w:cstheme="minorHAnsi"/>
          <w:lang w:eastAsia="es-AR"/>
        </w:rPr>
        <w:t xml:space="preserve"> lower levels of regulation and countries </w:t>
      </w:r>
      <w:r w:rsidR="005054A0">
        <w:rPr>
          <w:rFonts w:asciiTheme="majorHAnsi" w:eastAsia="Times New Roman" w:hAnsiTheme="majorHAnsi" w:cstheme="minorHAnsi"/>
          <w:lang w:eastAsia="es-AR"/>
        </w:rPr>
        <w:t>in darker red shades have</w:t>
      </w:r>
      <w:r w:rsidR="008A0C5A">
        <w:rPr>
          <w:rFonts w:asciiTheme="majorHAnsi" w:eastAsia="Times New Roman" w:hAnsiTheme="majorHAnsi" w:cstheme="minorHAnsi"/>
          <w:lang w:eastAsia="es-AR"/>
        </w:rPr>
        <w:t xml:space="preserve"> higher </w:t>
      </w:r>
      <w:r w:rsidR="005054A0">
        <w:rPr>
          <w:rFonts w:asciiTheme="majorHAnsi" w:eastAsia="Times New Roman" w:hAnsiTheme="majorHAnsi" w:cstheme="minorHAnsi"/>
          <w:lang w:eastAsia="es-AR"/>
        </w:rPr>
        <w:t>ones</w:t>
      </w:r>
      <w:r w:rsidR="008A0C5A">
        <w:rPr>
          <w:rFonts w:asciiTheme="majorHAnsi" w:eastAsia="Times New Roman" w:hAnsiTheme="majorHAnsi" w:cstheme="minorHAnsi"/>
          <w:lang w:eastAsia="es-AR"/>
        </w:rPr>
        <w:t xml:space="preserve">. In the map </w:t>
      </w:r>
      <w:r>
        <w:rPr>
          <w:rFonts w:asciiTheme="majorHAnsi" w:eastAsia="Times New Roman" w:hAnsiTheme="majorHAnsi" w:cstheme="minorHAnsi"/>
          <w:lang w:eastAsia="es-AR"/>
        </w:rPr>
        <w:t>one can see high levels of regulation in Latin America, low levels in Africa and a mi</w:t>
      </w:r>
      <w:r w:rsidR="00EF447D">
        <w:rPr>
          <w:rFonts w:asciiTheme="majorHAnsi" w:eastAsia="Times New Roman" w:hAnsiTheme="majorHAnsi" w:cstheme="minorHAnsi"/>
          <w:lang w:eastAsia="es-AR"/>
        </w:rPr>
        <w:t xml:space="preserve">xed scenario in Europe and Asia, taking into account that there is no data in countries like China and Saudi Arabia. </w:t>
      </w:r>
    </w:p>
    <w:p w14:paraId="02E79B58" w14:textId="77777777" w:rsidR="00AF0960" w:rsidRPr="00AF0960" w:rsidRDefault="00AF0960" w:rsidP="00AF0960"/>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61608248">
            <wp:extent cx="5396230" cy="482037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4820376"/>
                    </a:xfrm>
                    <a:prstGeom prst="rect">
                      <a:avLst/>
                    </a:prstGeom>
                    <a:noFill/>
                    <a:ln>
                      <a:noFill/>
                    </a:ln>
                  </pic:spPr>
                </pic:pic>
              </a:graphicData>
            </a:graphic>
          </wp:inline>
        </w:drawing>
      </w:r>
    </w:p>
    <w:p w14:paraId="5DA0D34E" w14:textId="583576DD" w:rsidR="0069540B" w:rsidRPr="005C7767" w:rsidRDefault="005C7767" w:rsidP="005C7767">
      <w:pPr>
        <w:pStyle w:val="Epgrafe"/>
        <w:jc w:val="center"/>
        <w:rPr>
          <w:rFonts w:asciiTheme="majorHAnsi" w:eastAsia="Times New Roman" w:hAnsiTheme="majorHAnsi" w:cstheme="minorHAnsi"/>
          <w:color w:val="auto"/>
          <w:lang w:eastAsia="es-AR"/>
        </w:rPr>
      </w:pPr>
      <w:bookmarkStart w:id="13" w:name="_Toc354648946"/>
      <w:r w:rsidRPr="005C7767">
        <w:rPr>
          <w:color w:val="auto"/>
        </w:rPr>
        <w:t xml:space="preserve">Figure </w:t>
      </w:r>
      <w:r w:rsidRPr="005C7767">
        <w:rPr>
          <w:color w:val="auto"/>
        </w:rPr>
        <w:fldChar w:fldCharType="begin"/>
      </w:r>
      <w:r w:rsidRPr="005C7767">
        <w:rPr>
          <w:color w:val="auto"/>
        </w:rPr>
        <w:instrText xml:space="preserve"> SEQ Figure \* ROMAN </w:instrText>
      </w:r>
      <w:r w:rsidRPr="005C7767">
        <w:rPr>
          <w:color w:val="auto"/>
        </w:rPr>
        <w:fldChar w:fldCharType="separate"/>
      </w:r>
      <w:r w:rsidR="00D80AD2">
        <w:rPr>
          <w:noProof/>
          <w:color w:val="auto"/>
        </w:rPr>
        <w:t>I</w:t>
      </w:r>
      <w:r w:rsidRPr="005C7767">
        <w:rPr>
          <w:color w:val="auto"/>
        </w:rPr>
        <w:fldChar w:fldCharType="end"/>
      </w:r>
      <w:r w:rsidRPr="005C7767">
        <w:rPr>
          <w:color w:val="auto"/>
        </w:rPr>
        <w:t>. Worldwide levels of PFR 2015 (source: own calculations)</w:t>
      </w:r>
      <w:bookmarkEnd w:id="13"/>
    </w:p>
    <w:p w14:paraId="4EC79C57" w14:textId="21DD669C" w:rsidR="00EF447D" w:rsidRPr="0069540B" w:rsidRDefault="00EF447D" w:rsidP="00EF447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yearly increase of regulation is evident in </w:t>
      </w:r>
      <w:r w:rsidRPr="0069540B">
        <w:rPr>
          <w:rFonts w:asciiTheme="majorHAnsi" w:eastAsia="Times New Roman" w:hAnsiTheme="majorHAnsi" w:cstheme="minorHAnsi"/>
          <w:lang w:eastAsia="es-AR"/>
        </w:rPr>
        <w:t>Figure z</w:t>
      </w:r>
      <w:r>
        <w:rPr>
          <w:rFonts w:asciiTheme="majorHAnsi" w:eastAsia="Times New Roman" w:hAnsiTheme="majorHAnsi" w:cstheme="minorHAnsi"/>
          <w:lang w:eastAsia="es-AR"/>
        </w:rPr>
        <w:t>,</w:t>
      </w:r>
      <w:r w:rsidRPr="0069540B">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which </w:t>
      </w:r>
      <w:r w:rsidRPr="0069540B">
        <w:rPr>
          <w:rFonts w:asciiTheme="majorHAnsi" w:eastAsia="Times New Roman" w:hAnsiTheme="majorHAnsi" w:cstheme="minorHAnsi"/>
          <w:lang w:eastAsia="es-AR"/>
        </w:rPr>
        <w:t xml:space="preserve">shows </w:t>
      </w:r>
      <w:r w:rsidR="005054A0">
        <w:rPr>
          <w:rFonts w:asciiTheme="majorHAnsi" w:eastAsia="Times New Roman" w:hAnsiTheme="majorHAnsi" w:cstheme="minorHAnsi"/>
          <w:lang w:eastAsia="es-AR"/>
        </w:rPr>
        <w:t xml:space="preserve">the changes over time of </w:t>
      </w:r>
      <w:r w:rsidRPr="0069540B">
        <w:rPr>
          <w:rFonts w:asciiTheme="majorHAnsi" w:eastAsia="Times New Roman" w:hAnsiTheme="majorHAnsi" w:cstheme="minorHAnsi"/>
          <w:lang w:eastAsia="es-AR"/>
        </w:rPr>
        <w:t>the PFR Index</w:t>
      </w:r>
      <w:r>
        <w:rPr>
          <w:rFonts w:asciiTheme="majorHAnsi" w:eastAsia="Times New Roman" w:hAnsiTheme="majorHAnsi" w:cstheme="minorHAnsi"/>
          <w:lang w:eastAsia="es-AR"/>
        </w:rPr>
        <w:t>. This figure</w:t>
      </w:r>
      <w:r w:rsidRPr="0069540B">
        <w:rPr>
          <w:rFonts w:asciiTheme="majorHAnsi" w:eastAsia="Times New Roman" w:hAnsiTheme="majorHAnsi" w:cstheme="minorHAnsi"/>
          <w:lang w:eastAsia="es-AR"/>
        </w:rPr>
        <w:t xml:space="preserve"> displays an increasing trend in the regulation effort in all regions. The slope of the time series remains positive for the period 1996-2005, increasing its steepness after </w:t>
      </w:r>
      <w:r w:rsidR="008A0C5A">
        <w:rPr>
          <w:rFonts w:asciiTheme="majorHAnsi" w:eastAsia="Times New Roman" w:hAnsiTheme="majorHAnsi" w:cstheme="minorHAnsi"/>
          <w:lang w:eastAsia="es-AR"/>
        </w:rPr>
        <w:t>2006</w:t>
      </w:r>
      <w:r w:rsidRPr="0069540B">
        <w:rPr>
          <w:rFonts w:asciiTheme="majorHAnsi" w:eastAsia="Times New Roman" w:hAnsiTheme="majorHAnsi" w:cstheme="minorHAnsi"/>
          <w:lang w:eastAsia="es-AR"/>
        </w:rPr>
        <w:t xml:space="preserve">. Europe is the region that increased its party finance regulation </w:t>
      </w:r>
      <w:r w:rsidRPr="0069540B">
        <w:rPr>
          <w:rFonts w:asciiTheme="majorHAnsi" w:eastAsia="Times New Roman" w:hAnsiTheme="majorHAnsi" w:cstheme="minorHAnsi"/>
          <w:lang w:eastAsia="es-AR"/>
        </w:rPr>
        <w:lastRenderedPageBreak/>
        <w:t>the most, implementing 55% of regulations</w:t>
      </w:r>
      <w:r w:rsidR="008A0C5A">
        <w:rPr>
          <w:rFonts w:asciiTheme="majorHAnsi" w:eastAsia="Times New Roman" w:hAnsiTheme="majorHAnsi" w:cstheme="minorHAnsi"/>
          <w:lang w:eastAsia="es-AR"/>
        </w:rPr>
        <w:t xml:space="preserve">, with notable growth after 2010. </w:t>
      </w:r>
      <w:r w:rsidRPr="0069540B">
        <w:rPr>
          <w:rFonts w:asciiTheme="majorHAnsi" w:eastAsia="Times New Roman" w:hAnsiTheme="majorHAnsi" w:cstheme="minorHAnsi"/>
          <w:lang w:eastAsia="es-AR"/>
        </w:rPr>
        <w:t>The Americas and Asia are the second and th</w:t>
      </w:r>
      <w:r w:rsidR="008A0C5A">
        <w:rPr>
          <w:rFonts w:asciiTheme="majorHAnsi" w:eastAsia="Times New Roman" w:hAnsiTheme="majorHAnsi" w:cstheme="minorHAnsi"/>
          <w:lang w:eastAsia="es-AR"/>
        </w:rPr>
        <w:t>ird place respectively in terms of adoption of regulations</w:t>
      </w:r>
      <w:r w:rsidRPr="0069540B">
        <w:rPr>
          <w:rFonts w:asciiTheme="majorHAnsi" w:eastAsia="Times New Roman" w:hAnsiTheme="majorHAnsi" w:cstheme="minorHAnsi"/>
          <w:lang w:eastAsia="es-AR"/>
        </w:rPr>
        <w:t>.</w:t>
      </w:r>
      <w:r w:rsidR="008A0C5A">
        <w:rPr>
          <w:rFonts w:asciiTheme="majorHAnsi" w:eastAsia="Times New Roman" w:hAnsiTheme="majorHAnsi" w:cstheme="minorHAnsi"/>
          <w:lang w:eastAsia="es-AR"/>
        </w:rPr>
        <w:t xml:space="preserve"> </w:t>
      </w:r>
    </w:p>
    <w:p w14:paraId="37D057DD" w14:textId="77777777" w:rsidR="00EF447D" w:rsidRPr="0069540B" w:rsidRDefault="00EF447D" w:rsidP="0069540B">
      <w:pPr>
        <w:spacing w:after="120" w:line="360" w:lineRule="auto"/>
        <w:jc w:val="both"/>
        <w:rPr>
          <w:rFonts w:asciiTheme="majorHAnsi" w:eastAsia="Times New Roman" w:hAnsiTheme="majorHAnsi" w:cstheme="minorHAnsi"/>
          <w:lang w:eastAsia="es-AR"/>
        </w:rPr>
      </w:pP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3D4DFDA">
            <wp:extent cx="4856675" cy="3237783"/>
            <wp:effectExtent l="0" t="0" r="1270" b="127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44AC0929" w:rsidR="005054A0" w:rsidRPr="00D54B91" w:rsidRDefault="005054A0" w:rsidP="005054A0">
      <w:pPr>
        <w:pStyle w:val="Epgrafe"/>
        <w:jc w:val="center"/>
        <w:rPr>
          <w:color w:val="auto"/>
        </w:rPr>
      </w:pPr>
      <w:bookmarkStart w:id="14" w:name="_Toc354648947"/>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II</w:t>
      </w:r>
      <w:r w:rsidRPr="00D54B91">
        <w:rPr>
          <w:color w:val="auto"/>
        </w:rPr>
        <w:fldChar w:fldCharType="end"/>
      </w:r>
      <w:r w:rsidRPr="00D54B91">
        <w:rPr>
          <w:color w:val="auto"/>
        </w:rPr>
        <w:t>. PFR Index times series by regions, 1996-2015: America, Europa, Africa, Oceania, and Asia</w:t>
      </w:r>
      <w:bookmarkEnd w:id="14"/>
    </w:p>
    <w:p w14:paraId="58F027F0" w14:textId="65AFEEAE" w:rsidR="0069540B" w:rsidRPr="0069540B" w:rsidRDefault="00DF3A80" w:rsidP="0069540B">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increase of party finance regulation </w:t>
      </w:r>
      <w:r w:rsidR="00EA125C">
        <w:rPr>
          <w:rFonts w:asciiTheme="majorHAnsi" w:eastAsia="Times New Roman" w:hAnsiTheme="majorHAnsi" w:cstheme="minorHAnsi"/>
          <w:lang w:eastAsia="es-AR"/>
        </w:rPr>
        <w:t xml:space="preserve">has not been reflected in control of corruption. </w:t>
      </w:r>
      <w:r w:rsidR="0069540B" w:rsidRPr="0069540B">
        <w:rPr>
          <w:rFonts w:asciiTheme="majorHAnsi" w:eastAsia="Times New Roman" w:hAnsiTheme="majorHAnsi" w:cstheme="minorHAnsi"/>
          <w:lang w:eastAsia="es-AR"/>
        </w:rPr>
        <w:t xml:space="preserve">Figure z </w:t>
      </w:r>
      <w:r w:rsidR="00EA125C">
        <w:rPr>
          <w:rFonts w:asciiTheme="majorHAnsi" w:eastAsia="Times New Roman" w:hAnsiTheme="majorHAnsi" w:cstheme="minorHAnsi"/>
          <w:lang w:eastAsia="es-AR"/>
        </w:rPr>
        <w:t>displays the</w:t>
      </w:r>
      <w:r w:rsidR="0069540B" w:rsidRPr="0069540B">
        <w:rPr>
          <w:rFonts w:asciiTheme="majorHAnsi" w:eastAsia="Times New Roman" w:hAnsiTheme="majorHAnsi" w:cstheme="minorHAnsi"/>
          <w:lang w:eastAsia="es-AR"/>
        </w:rPr>
        <w:t xml:space="preserve"> increasing trend in </w:t>
      </w:r>
      <w:r w:rsidR="00EA125C">
        <w:rPr>
          <w:rFonts w:asciiTheme="majorHAnsi" w:eastAsia="Times New Roman" w:hAnsiTheme="majorHAnsi" w:cstheme="minorHAnsi"/>
          <w:lang w:eastAsia="es-AR"/>
        </w:rPr>
        <w:t>PFR</w:t>
      </w:r>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but also shows that</w:t>
      </w:r>
      <w:r w:rsidR="0069540B" w:rsidRPr="0069540B">
        <w:rPr>
          <w:rFonts w:asciiTheme="majorHAnsi" w:eastAsia="Times New Roman" w:hAnsiTheme="majorHAnsi" w:cstheme="minorHAnsi"/>
          <w:lang w:eastAsia="es-AR"/>
        </w:rPr>
        <w:t xml:space="preserve"> the average </w:t>
      </w:r>
      <w:r w:rsidR="00EA125C">
        <w:rPr>
          <w:rFonts w:asciiTheme="majorHAnsi" w:eastAsia="Times New Roman" w:hAnsiTheme="majorHAnsi" w:cstheme="minorHAnsi"/>
          <w:lang w:eastAsia="es-AR"/>
        </w:rPr>
        <w:t xml:space="preserve">of the </w:t>
      </w:r>
      <w:proofErr w:type="spellStart"/>
      <w:r w:rsidR="00EA125C">
        <w:rPr>
          <w:rFonts w:asciiTheme="majorHAnsi" w:eastAsia="Times New Roman" w:hAnsiTheme="majorHAnsi" w:cstheme="minorHAnsi"/>
          <w:lang w:eastAsia="es-AR"/>
        </w:rPr>
        <w:t>CoC</w:t>
      </w:r>
      <w:proofErr w:type="spellEnd"/>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Indicator has</w:t>
      </w:r>
      <w:r w:rsidR="0069540B" w:rsidRPr="0069540B">
        <w:rPr>
          <w:rFonts w:asciiTheme="majorHAnsi" w:eastAsia="Times New Roman" w:hAnsiTheme="majorHAnsi" w:cstheme="minorHAnsi"/>
          <w:lang w:eastAsia="es-AR"/>
        </w:rPr>
        <w:t xml:space="preserve"> </w:t>
      </w:r>
      <w:r w:rsidR="00EA125C">
        <w:rPr>
          <w:rFonts w:asciiTheme="majorHAnsi" w:eastAsia="Times New Roman" w:hAnsiTheme="majorHAnsi" w:cstheme="minorHAnsi"/>
          <w:lang w:eastAsia="es-AR"/>
        </w:rPr>
        <w:t xml:space="preserve">stagnated </w:t>
      </w:r>
      <w:r w:rsidR="0069540B" w:rsidRPr="0069540B">
        <w:rPr>
          <w:rFonts w:asciiTheme="majorHAnsi" w:eastAsia="Times New Roman" w:hAnsiTheme="majorHAnsi" w:cstheme="minorHAnsi"/>
          <w:lang w:eastAsia="es-AR"/>
        </w:rPr>
        <w:t>a</w:t>
      </w:r>
      <w:r w:rsidR="00EA125C">
        <w:rPr>
          <w:rFonts w:asciiTheme="majorHAnsi" w:eastAsia="Times New Roman" w:hAnsiTheme="majorHAnsi" w:cstheme="minorHAnsi"/>
          <w:lang w:eastAsia="es-AR"/>
        </w:rPr>
        <w:t>nd even showing a slight</w:t>
      </w:r>
      <w:r w:rsidR="0069540B" w:rsidRPr="0069540B">
        <w:rPr>
          <w:rFonts w:asciiTheme="majorHAnsi" w:eastAsia="Times New Roman" w:hAnsiTheme="majorHAnsi" w:cstheme="minorHAnsi"/>
          <w:lang w:eastAsia="es-AR"/>
        </w:rPr>
        <w:t xml:space="preserve"> downward trajectory. The evolution of both time series </w:t>
      </w:r>
      <w:r w:rsidR="00EA125C">
        <w:rPr>
          <w:rFonts w:asciiTheme="majorHAnsi" w:eastAsia="Times New Roman" w:hAnsiTheme="majorHAnsi" w:cstheme="minorHAnsi"/>
          <w:lang w:eastAsia="es-AR"/>
        </w:rPr>
        <w:t xml:space="preserve">suggests that the increased political finance regulation </w:t>
      </w:r>
      <w:r w:rsidR="0069540B" w:rsidRPr="0069540B">
        <w:rPr>
          <w:rFonts w:asciiTheme="majorHAnsi" w:eastAsia="Times New Roman" w:hAnsiTheme="majorHAnsi" w:cstheme="minorHAnsi"/>
          <w:lang w:eastAsia="es-AR"/>
        </w:rPr>
        <w:t>effort</w:t>
      </w:r>
      <w:r w:rsidR="00EA125C">
        <w:rPr>
          <w:rFonts w:asciiTheme="majorHAnsi" w:eastAsia="Times New Roman" w:hAnsiTheme="majorHAnsi" w:cstheme="minorHAnsi"/>
          <w:lang w:eastAsia="es-AR"/>
        </w:rPr>
        <w:t>s</w:t>
      </w:r>
      <w:r w:rsidR="0069540B" w:rsidRPr="0069540B">
        <w:rPr>
          <w:rFonts w:asciiTheme="majorHAnsi" w:eastAsia="Times New Roman" w:hAnsiTheme="majorHAnsi" w:cstheme="minorHAnsi"/>
          <w:lang w:eastAsia="es-AR"/>
        </w:rPr>
        <w:t xml:space="preserve"> made by diffe</w:t>
      </w:r>
      <w:r w:rsidR="00EA125C">
        <w:rPr>
          <w:rFonts w:asciiTheme="majorHAnsi" w:eastAsia="Times New Roman" w:hAnsiTheme="majorHAnsi" w:cstheme="minorHAnsi"/>
          <w:lang w:eastAsia="es-AR"/>
        </w:rPr>
        <w:t>rent countries around the globe</w:t>
      </w:r>
      <w:r w:rsidR="0069540B" w:rsidRPr="0069540B">
        <w:rPr>
          <w:rFonts w:asciiTheme="majorHAnsi" w:eastAsia="Times New Roman" w:hAnsiTheme="majorHAnsi" w:cstheme="minorHAnsi"/>
          <w:lang w:eastAsia="es-AR"/>
        </w:rPr>
        <w:t xml:space="preserve"> is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6EFACB24">
            <wp:extent cx="5396230" cy="3745230"/>
            <wp:effectExtent l="0" t="0" r="13970" b="762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73FC6658" w:rsidR="0069540B" w:rsidRPr="00D54B91" w:rsidRDefault="0064100C" w:rsidP="0064100C">
      <w:pPr>
        <w:pStyle w:val="Epgrafe"/>
        <w:jc w:val="center"/>
        <w:rPr>
          <w:color w:val="auto"/>
        </w:rPr>
      </w:pPr>
      <w:bookmarkStart w:id="15" w:name="_Toc354648948"/>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III</w:t>
      </w:r>
      <w:r w:rsidRPr="00D54B91">
        <w:rPr>
          <w:color w:val="auto"/>
        </w:rPr>
        <w:fldChar w:fldCharType="end"/>
      </w:r>
      <w:r w:rsidRPr="00D54B91">
        <w:rPr>
          <w:color w:val="auto"/>
        </w:rPr>
        <w:t>. PFR and WB Control of Corruption Index time series, 1996-2015 (Source: own calculations)</w:t>
      </w:r>
      <w:bookmarkEnd w:id="15"/>
    </w:p>
    <w:p w14:paraId="0E48E614" w14:textId="421BEDC0" w:rsidR="005C7767" w:rsidRPr="00D212A8" w:rsidRDefault="00D212A8" w:rsidP="005C7767">
      <w:pPr>
        <w:spacing w:after="120" w:line="360" w:lineRule="auto"/>
        <w:jc w:val="both"/>
        <w:rPr>
          <w:rFonts w:asciiTheme="majorHAnsi" w:eastAsia="Times New Roman" w:hAnsiTheme="majorHAnsi" w:cstheme="minorHAnsi"/>
          <w:lang w:eastAsia="es-AR"/>
        </w:rPr>
      </w:pPr>
      <w:bookmarkStart w:id="16" w:name="grafico-de-barras-diferencia-pfr-1996-20"/>
      <w:bookmarkEnd w:id="16"/>
      <w:r>
        <w:rPr>
          <w:rFonts w:asciiTheme="majorHAnsi" w:eastAsia="Times New Roman" w:hAnsiTheme="majorHAnsi" w:cstheme="minorHAnsi"/>
          <w:lang w:eastAsia="es-AR"/>
        </w:rPr>
        <w:t>The overall increase in PFR is reflected in all of the categories of the IDEA Political Finance Database, although there are some small differences to note. XX</w:t>
      </w:r>
      <w:r w:rsidR="0069540B" w:rsidRPr="00AB4D62">
        <w:rPr>
          <w:rFonts w:asciiTheme="majorHAnsi" w:eastAsia="Times New Roman" w:hAnsiTheme="majorHAnsi" w:cstheme="minorHAnsi"/>
          <w:lang w:eastAsia="es-AR"/>
        </w:rPr>
        <w:t xml:space="preserve"> graph shows that the regulation </w:t>
      </w:r>
      <w:r>
        <w:rPr>
          <w:rFonts w:asciiTheme="majorHAnsi" w:eastAsia="Times New Roman" w:hAnsiTheme="majorHAnsi" w:cstheme="minorHAnsi"/>
          <w:lang w:eastAsia="es-AR"/>
        </w:rPr>
        <w:t xml:space="preserve">area that </w:t>
      </w:r>
      <w:r w:rsidR="00AB4D62" w:rsidRPr="00AB4D62">
        <w:rPr>
          <w:rFonts w:asciiTheme="majorHAnsi" w:eastAsia="Times New Roman" w:hAnsiTheme="majorHAnsi" w:cstheme="minorHAnsi"/>
          <w:lang w:eastAsia="es-AR"/>
        </w:rPr>
        <w:t>has in</w:t>
      </w:r>
      <w:r>
        <w:rPr>
          <w:rFonts w:asciiTheme="majorHAnsi" w:eastAsia="Times New Roman" w:hAnsiTheme="majorHAnsi" w:cstheme="minorHAnsi"/>
          <w:lang w:eastAsia="es-AR"/>
        </w:rPr>
        <w:t>creased the most in relative terms in all regions is o</w:t>
      </w:r>
      <w:r w:rsidR="0069540B" w:rsidRPr="00AB4D62">
        <w:rPr>
          <w:rFonts w:asciiTheme="majorHAnsi" w:eastAsia="Times New Roman" w:hAnsiTheme="majorHAnsi" w:cstheme="minorHAnsi"/>
          <w:lang w:eastAsia="es-AR"/>
        </w:rPr>
        <w:t>versight and sanctions</w:t>
      </w:r>
      <w:r>
        <w:rPr>
          <w:rFonts w:asciiTheme="majorHAnsi" w:eastAsia="Times New Roman" w:hAnsiTheme="majorHAnsi" w:cstheme="minorHAnsi"/>
          <w:lang w:eastAsia="es-AR"/>
        </w:rPr>
        <w:t>, while the least has been public funding</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Nonetheless, the figure displays that all</w:t>
      </w:r>
      <w:r w:rsidR="0069540B" w:rsidRPr="00AB4D62">
        <w:rPr>
          <w:rFonts w:asciiTheme="majorHAnsi" w:eastAsia="Times New Roman" w:hAnsiTheme="majorHAnsi" w:cstheme="minorHAnsi"/>
          <w:lang w:eastAsia="es-AR"/>
        </w:rPr>
        <w:t xml:space="preserve"> the </w:t>
      </w:r>
      <w:r w:rsidRPr="00AB4D62">
        <w:rPr>
          <w:rFonts w:asciiTheme="majorHAnsi" w:eastAsia="Times New Roman" w:hAnsiTheme="majorHAnsi" w:cstheme="minorHAnsi"/>
          <w:lang w:eastAsia="es-AR"/>
        </w:rPr>
        <w:t>sub-indexes</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have increased systematically since 1996. T</w:t>
      </w:r>
      <w:r w:rsidR="0069540B" w:rsidRPr="00AB4D62">
        <w:rPr>
          <w:rFonts w:asciiTheme="majorHAnsi" w:eastAsia="Times New Roman" w:hAnsiTheme="majorHAnsi" w:cstheme="minorHAnsi"/>
          <w:lang w:eastAsia="es-AR"/>
        </w:rPr>
        <w:t xml:space="preserve">his reflects a widespread trend around the </w:t>
      </w:r>
      <w:r>
        <w:rPr>
          <w:rFonts w:asciiTheme="majorHAnsi" w:eastAsia="Times New Roman" w:hAnsiTheme="majorHAnsi" w:cstheme="minorHAnsi"/>
          <w:lang w:eastAsia="es-AR"/>
        </w:rPr>
        <w:t>world</w:t>
      </w:r>
      <w:r w:rsidR="0069540B" w:rsidRPr="00AB4D62">
        <w:rPr>
          <w:rFonts w:asciiTheme="majorHAnsi" w:eastAsia="Times New Roman" w:hAnsiTheme="majorHAnsi" w:cstheme="minorHAnsi"/>
          <w:lang w:eastAsia="es-AR"/>
        </w:rPr>
        <w:t xml:space="preserve"> to increase party finance regula</w:t>
      </w:r>
      <w:r>
        <w:rPr>
          <w:rFonts w:asciiTheme="majorHAnsi" w:eastAsia="Times New Roman" w:hAnsiTheme="majorHAnsi" w:cstheme="minorHAnsi"/>
          <w:lang w:eastAsia="es-AR"/>
        </w:rPr>
        <w:t>tion in a comprehensive manner, including regulations across the whole spectrum</w:t>
      </w:r>
      <w:r w:rsidR="0069540B" w:rsidRPr="00AB4D62">
        <w:rPr>
          <w:rFonts w:asciiTheme="majorHAnsi" w:eastAsia="Times New Roman" w:hAnsiTheme="majorHAnsi" w:cstheme="minorHAnsi"/>
          <w:lang w:eastAsia="es-AR"/>
        </w:rPr>
        <w:t>.</w:t>
      </w:r>
      <w:r w:rsidR="00AB4D62">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29F92B3A">
            <wp:extent cx="4860000" cy="3240000"/>
            <wp:effectExtent l="0" t="0" r="17145" b="17780"/>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B1233C7" w14:textId="314B8F87" w:rsidR="009D5C06" w:rsidRPr="00D54B91" w:rsidRDefault="005C7767" w:rsidP="005C7767">
      <w:pPr>
        <w:pStyle w:val="Epgrafe"/>
        <w:jc w:val="center"/>
        <w:rPr>
          <w:noProof/>
          <w:color w:val="auto"/>
        </w:rPr>
      </w:pPr>
      <w:bookmarkStart w:id="17" w:name="_Toc354648949"/>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IV</w:t>
      </w:r>
      <w:r w:rsidRPr="00D54B91">
        <w:rPr>
          <w:color w:val="auto"/>
        </w:rPr>
        <w:fldChar w:fldCharType="end"/>
      </w:r>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7"/>
    </w:p>
    <w:p w14:paraId="08D87FDA" w14:textId="77777777" w:rsidR="00D212A8" w:rsidRPr="00D212A8" w:rsidRDefault="00D212A8" w:rsidP="00D212A8"/>
    <w:p w14:paraId="30D34BE0" w14:textId="72D72423" w:rsidR="00C82997" w:rsidRDefault="00AB4D62" w:rsidP="00BF69C4">
      <w:pPr>
        <w:pStyle w:val="Ttulo2"/>
      </w:pPr>
      <w:bookmarkStart w:id="18" w:name="modelo-de-regresion-global."/>
      <w:bookmarkStart w:id="19" w:name="modelo-de-regresion-latin-america."/>
      <w:bookmarkStart w:id="20" w:name="_Toc354662923"/>
      <w:bookmarkEnd w:id="18"/>
      <w:bookmarkEnd w:id="19"/>
      <w:r>
        <w:t xml:space="preserve">Political Finance Regulation and Control of Corruption in </w:t>
      </w:r>
      <w:r w:rsidR="00D80AD2">
        <w:t>LA</w:t>
      </w:r>
      <w:bookmarkEnd w:id="20"/>
    </w:p>
    <w:p w14:paraId="61906B22" w14:textId="09E5389C" w:rsidR="00942D52" w:rsidRDefault="00942D52" w:rsidP="00942D52">
      <w:pPr>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The worldwide increase in PFR is also reflected in the Latin American region. Figure xx shows that most countries have from a medium to a high degree of PFR. However there are exceptions like Bolivia, Venezuela and Paraguay, with low levels of PFR. Of our countries of interest, Mexico has a high level of regulation, while Argentina and Chile have medium levels. </w:t>
      </w:r>
      <w:r w:rsidR="00DA3662">
        <w:rPr>
          <w:rFonts w:asciiTheme="majorHAnsi" w:eastAsia="Times New Roman" w:hAnsiTheme="majorHAnsi" w:cstheme="minorHAnsi"/>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3EF4C6E5">
            <wp:extent cx="4149810" cy="4339069"/>
            <wp:effectExtent l="0" t="0" r="0" b="444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0074" cy="4339345"/>
                    </a:xfrm>
                    <a:prstGeom prst="rect">
                      <a:avLst/>
                    </a:prstGeom>
                    <a:noFill/>
                    <a:ln>
                      <a:noFill/>
                    </a:ln>
                  </pic:spPr>
                </pic:pic>
              </a:graphicData>
            </a:graphic>
          </wp:inline>
        </w:drawing>
      </w:r>
    </w:p>
    <w:p w14:paraId="1714A1BA" w14:textId="6597F084" w:rsidR="00BF69C4" w:rsidRPr="00942D52" w:rsidRDefault="00942D52" w:rsidP="00942D52">
      <w:pPr>
        <w:pStyle w:val="Epgrafe"/>
        <w:jc w:val="center"/>
        <w:rPr>
          <w:color w:val="auto"/>
        </w:rPr>
      </w:pPr>
      <w:bookmarkStart w:id="21" w:name="_Toc354648950"/>
      <w:r w:rsidRPr="00942D52">
        <w:rPr>
          <w:color w:val="auto"/>
        </w:rPr>
        <w:t xml:space="preserve">Figure </w:t>
      </w:r>
      <w:r w:rsidRPr="00942D52">
        <w:rPr>
          <w:color w:val="auto"/>
        </w:rPr>
        <w:fldChar w:fldCharType="begin"/>
      </w:r>
      <w:r w:rsidRPr="00942D52">
        <w:rPr>
          <w:color w:val="auto"/>
        </w:rPr>
        <w:instrText xml:space="preserve"> SEQ Figure \* ROMAN </w:instrText>
      </w:r>
      <w:r w:rsidRPr="00942D52">
        <w:rPr>
          <w:color w:val="auto"/>
        </w:rPr>
        <w:fldChar w:fldCharType="separate"/>
      </w:r>
      <w:r w:rsidR="00D80AD2">
        <w:rPr>
          <w:noProof/>
          <w:color w:val="auto"/>
        </w:rPr>
        <w:t>V</w:t>
      </w:r>
      <w:r w:rsidRPr="00942D52">
        <w:rPr>
          <w:color w:val="auto"/>
        </w:rPr>
        <w:fldChar w:fldCharType="end"/>
      </w:r>
      <w:r w:rsidRPr="00942D52">
        <w:rPr>
          <w:color w:val="auto"/>
        </w:rPr>
        <w:t>. PFR Index in LA 2015 (Source: own calculations)</w:t>
      </w:r>
      <w:bookmarkEnd w:id="21"/>
    </w:p>
    <w:p w14:paraId="645FA60A" w14:textId="49D66CE6" w:rsidR="009D5C06" w:rsidRPr="00AB4D62" w:rsidRDefault="00942D52" w:rsidP="00AB4D62">
      <w:pPr>
        <w:spacing w:after="120" w:line="360" w:lineRule="auto"/>
        <w:jc w:val="both"/>
        <w:rPr>
          <w:rFonts w:asciiTheme="majorHAnsi" w:eastAsia="Times New Roman" w:hAnsiTheme="majorHAnsi" w:cstheme="minorHAnsi"/>
          <w:lang w:eastAsia="es-AR"/>
        </w:rPr>
      </w:pPr>
      <w:bookmarkStart w:id="22" w:name="descriptive-statistics.-1"/>
      <w:bookmarkStart w:id="23" w:name="grafico-de-lineas-de-evolucion-en-el-tie"/>
      <w:bookmarkEnd w:id="22"/>
      <w:bookmarkEnd w:id="23"/>
      <w:r>
        <w:rPr>
          <w:rFonts w:asciiTheme="majorHAnsi" w:eastAsia="Times New Roman" w:hAnsiTheme="majorHAnsi" w:cstheme="minorHAnsi"/>
          <w:lang w:eastAsia="es-AR"/>
        </w:rPr>
        <w:t>Following the worldwide trend, Figure</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xx</w:t>
      </w:r>
      <w:r w:rsidR="0069540B" w:rsidRPr="00AB4D62">
        <w:rPr>
          <w:rFonts w:asciiTheme="majorHAnsi" w:eastAsia="Times New Roman" w:hAnsiTheme="majorHAnsi" w:cstheme="minorHAnsi"/>
          <w:lang w:eastAsia="es-AR"/>
        </w:rPr>
        <w:t xml:space="preserve"> shows the evolution for the Party Finance regulation Index and its subcomponents for Latin America. The regulation category that increased the most is </w:t>
      </w:r>
      <w:r w:rsidR="0069540B" w:rsidRPr="00942D52">
        <w:rPr>
          <w:rFonts w:asciiTheme="majorHAnsi" w:eastAsia="Times New Roman" w:hAnsiTheme="majorHAnsi" w:cstheme="minorHAnsi"/>
          <w:i/>
          <w:lang w:eastAsia="es-AR"/>
        </w:rPr>
        <w:t>oversight and</w:t>
      </w:r>
      <w:r w:rsidR="00D54B91">
        <w:rPr>
          <w:rFonts w:asciiTheme="majorHAnsi" w:eastAsia="Times New Roman" w:hAnsiTheme="majorHAnsi" w:cstheme="minorHAnsi"/>
          <w:i/>
          <w:lang w:eastAsia="es-AR"/>
        </w:rPr>
        <w:t xml:space="preserve"> sanctions</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In</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second</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place appears </w:t>
      </w:r>
      <w:r w:rsidRPr="00942D52">
        <w:rPr>
          <w:rFonts w:asciiTheme="majorHAnsi" w:eastAsia="Times New Roman" w:hAnsiTheme="majorHAnsi" w:cstheme="minorHAnsi"/>
          <w:i/>
          <w:lang w:eastAsia="es-AR"/>
        </w:rPr>
        <w:t>regulation on spending</w:t>
      </w:r>
      <w:r>
        <w:rPr>
          <w:rFonts w:asciiTheme="majorHAnsi" w:eastAsia="Times New Roman" w:hAnsiTheme="majorHAnsi" w:cstheme="minorHAnsi"/>
          <w:lang w:eastAsia="es-AR"/>
        </w:rPr>
        <w:t xml:space="preserve">, followed by </w:t>
      </w:r>
      <w:r w:rsidR="0069540B" w:rsidRPr="00942D52">
        <w:rPr>
          <w:rFonts w:asciiTheme="majorHAnsi" w:eastAsia="Times New Roman" w:hAnsiTheme="majorHAnsi" w:cstheme="minorHAnsi"/>
          <w:i/>
          <w:lang w:eastAsia="es-AR"/>
        </w:rPr>
        <w:t>bans and limits on private income</w:t>
      </w:r>
      <w:r w:rsidR="0069540B" w:rsidRPr="00AB4D62">
        <w:rPr>
          <w:rFonts w:asciiTheme="majorHAnsi" w:eastAsia="Times New Roman" w:hAnsiTheme="majorHAnsi" w:cstheme="minorHAnsi"/>
          <w:lang w:eastAsia="es-AR"/>
        </w:rPr>
        <w:t xml:space="preserve"> and </w:t>
      </w:r>
      <w:r w:rsidRPr="00942D52">
        <w:rPr>
          <w:rFonts w:asciiTheme="majorHAnsi" w:eastAsia="Times New Roman" w:hAnsiTheme="majorHAnsi" w:cstheme="minorHAnsi"/>
          <w:i/>
          <w:lang w:eastAsia="es-AR"/>
        </w:rPr>
        <w:t>public f</w:t>
      </w:r>
      <w:r w:rsidR="0069540B" w:rsidRPr="00942D52">
        <w:rPr>
          <w:rFonts w:asciiTheme="majorHAnsi" w:eastAsia="Times New Roman" w:hAnsiTheme="majorHAnsi" w:cstheme="minorHAnsi"/>
          <w:i/>
          <w:lang w:eastAsia="es-AR"/>
        </w:rPr>
        <w:t>unding</w:t>
      </w:r>
      <w:r w:rsidR="0069540B" w:rsidRPr="00AB4D62">
        <w:rPr>
          <w:rFonts w:asciiTheme="majorHAnsi" w:eastAsia="Times New Roman" w:hAnsiTheme="majorHAnsi" w:cstheme="minorHAnsi"/>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74E2F556">
            <wp:extent cx="4860000" cy="3240000"/>
            <wp:effectExtent l="0" t="0" r="17145" b="17780"/>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70BFAD50" w:rsidR="0069540B" w:rsidRPr="00D54B91" w:rsidRDefault="00D54B91" w:rsidP="00D54B91">
      <w:pPr>
        <w:pStyle w:val="Epgrafe"/>
        <w:jc w:val="center"/>
        <w:rPr>
          <w:color w:val="auto"/>
        </w:rPr>
      </w:pPr>
      <w:bookmarkStart w:id="24" w:name="_Toc354648951"/>
      <w:r w:rsidRPr="00D54B91">
        <w:rPr>
          <w:color w:val="auto"/>
        </w:rPr>
        <w:t xml:space="preserve">Figure </w:t>
      </w:r>
      <w:r w:rsidRPr="00D54B91">
        <w:rPr>
          <w:color w:val="auto"/>
        </w:rPr>
        <w:fldChar w:fldCharType="begin"/>
      </w:r>
      <w:r w:rsidRPr="00D54B91">
        <w:rPr>
          <w:color w:val="auto"/>
        </w:rPr>
        <w:instrText xml:space="preserve"> SEQ Figure \* ROMAN </w:instrText>
      </w:r>
      <w:r w:rsidRPr="00D54B91">
        <w:rPr>
          <w:color w:val="auto"/>
        </w:rPr>
        <w:fldChar w:fldCharType="separate"/>
      </w:r>
      <w:r w:rsidR="00D80AD2">
        <w:rPr>
          <w:noProof/>
          <w:color w:val="auto"/>
        </w:rPr>
        <w:t>VI</w:t>
      </w:r>
      <w:r w:rsidRPr="00D54B91">
        <w:rPr>
          <w:color w:val="auto"/>
        </w:rPr>
        <w:fldChar w:fldCharType="end"/>
      </w:r>
      <w:r w:rsidRPr="00D54B91">
        <w:rPr>
          <w:color w:val="auto"/>
        </w:rPr>
        <w:t xml:space="preserve">. </w:t>
      </w:r>
      <w:proofErr w:type="gramStart"/>
      <w:r w:rsidRPr="00D54B91">
        <w:rPr>
          <w:color w:val="auto"/>
        </w:rPr>
        <w:t>PFR Sub-index time series in 1996 and 2015 for Latin America.</w:t>
      </w:r>
      <w:proofErr w:type="gramEnd"/>
      <w:r w:rsidRPr="00D54B91">
        <w:rPr>
          <w:color w:val="auto"/>
        </w:rPr>
        <w:t xml:space="preserve"> BLPI: Bans and limits on private income, PF: Public funding, RS: Regulation on spending, OS: Oversight and sanctions (Source: own calculations)</w:t>
      </w:r>
      <w:bookmarkEnd w:id="24"/>
    </w:p>
    <w:p w14:paraId="4D35BA8D" w14:textId="7AA20664" w:rsidR="0069540B" w:rsidRPr="00AB4D62" w:rsidRDefault="00D54B91" w:rsidP="00AB4D62">
      <w:pPr>
        <w:spacing w:after="120" w:line="360" w:lineRule="auto"/>
        <w:jc w:val="both"/>
        <w:rPr>
          <w:rFonts w:asciiTheme="majorHAnsi" w:eastAsia="Times New Roman" w:hAnsiTheme="majorHAnsi" w:cstheme="minorHAnsi"/>
          <w:lang w:eastAsia="es-AR"/>
        </w:rPr>
      </w:pPr>
      <w:bookmarkStart w:id="25" w:name="grafico-de-barras-evolucin-pfr-index-96-"/>
      <w:bookmarkEnd w:id="25"/>
      <w:r>
        <w:rPr>
          <w:rFonts w:asciiTheme="majorHAnsi" w:eastAsia="Times New Roman" w:hAnsiTheme="majorHAnsi" w:cstheme="minorHAnsi"/>
          <w:lang w:eastAsia="es-AR"/>
        </w:rPr>
        <w:t>In the same sense, F</w:t>
      </w:r>
      <w:r w:rsidR="0069540B" w:rsidRPr="00AB4D62">
        <w:rPr>
          <w:rFonts w:asciiTheme="majorHAnsi" w:eastAsia="Times New Roman" w:hAnsiTheme="majorHAnsi" w:cstheme="minorHAnsi"/>
          <w:lang w:eastAsia="es-AR"/>
        </w:rPr>
        <w:t xml:space="preserve">igure </w:t>
      </w:r>
      <w:r>
        <w:rPr>
          <w:rFonts w:asciiTheme="majorHAnsi" w:eastAsia="Times New Roman" w:hAnsiTheme="majorHAnsi" w:cstheme="minorHAnsi"/>
          <w:lang w:eastAsia="es-AR"/>
        </w:rPr>
        <w:t>xx shows the levels of</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the </w:t>
      </w:r>
      <w:r w:rsidR="0069540B" w:rsidRPr="00AB4D62">
        <w:rPr>
          <w:rFonts w:asciiTheme="majorHAnsi" w:eastAsia="Times New Roman" w:hAnsiTheme="majorHAnsi" w:cstheme="minorHAnsi"/>
          <w:lang w:eastAsia="es-AR"/>
        </w:rPr>
        <w:t xml:space="preserve">PFR Index </w:t>
      </w:r>
      <w:r>
        <w:rPr>
          <w:rFonts w:asciiTheme="majorHAnsi" w:eastAsia="Times New Roman" w:hAnsiTheme="majorHAnsi" w:cstheme="minorHAnsi"/>
          <w:lang w:eastAsia="es-AR"/>
        </w:rPr>
        <w:t>in 2006 and 2015</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for </w:t>
      </w:r>
      <w:r w:rsidR="0069540B" w:rsidRPr="00AB4D62">
        <w:rPr>
          <w:rFonts w:asciiTheme="majorHAnsi" w:eastAsia="Times New Roman" w:hAnsiTheme="majorHAnsi" w:cstheme="minorHAnsi"/>
          <w:lang w:eastAsia="es-AR"/>
        </w:rPr>
        <w:t xml:space="preserve">Latin American countries included in the sample. </w:t>
      </w:r>
      <w:r w:rsidR="00925DD2">
        <w:rPr>
          <w:rFonts w:asciiTheme="majorHAnsi" w:eastAsia="Times New Roman" w:hAnsiTheme="majorHAnsi" w:cstheme="minorHAnsi"/>
          <w:lang w:eastAsia="es-AR"/>
        </w:rPr>
        <w:t xml:space="preserve">Results indicate that </w:t>
      </w:r>
      <w:r w:rsidR="0069540B" w:rsidRPr="00AB4D62">
        <w:rPr>
          <w:rFonts w:asciiTheme="majorHAnsi" w:eastAsia="Times New Roman" w:hAnsiTheme="majorHAnsi" w:cstheme="minorHAnsi"/>
          <w:lang w:eastAsia="es-AR"/>
        </w:rPr>
        <w:t xml:space="preserve">Ecuador is the country </w:t>
      </w:r>
      <w:r w:rsidR="00705059">
        <w:rPr>
          <w:rFonts w:asciiTheme="majorHAnsi" w:eastAsia="Times New Roman" w:hAnsiTheme="majorHAnsi" w:cstheme="minorHAnsi"/>
          <w:lang w:eastAsia="es-AR"/>
        </w:rPr>
        <w:t>with the biggest increase</w:t>
      </w:r>
      <w:r w:rsidR="0069540B" w:rsidRPr="00AB4D62">
        <w:rPr>
          <w:rFonts w:asciiTheme="majorHAnsi" w:eastAsia="Times New Roman" w:hAnsiTheme="majorHAnsi" w:cstheme="minorHAnsi"/>
          <w:lang w:eastAsia="es-AR"/>
        </w:rPr>
        <w:t xml:space="preserve"> </w:t>
      </w:r>
      <w:r w:rsidR="00705059">
        <w:rPr>
          <w:rFonts w:asciiTheme="majorHAnsi" w:eastAsia="Times New Roman" w:hAnsiTheme="majorHAnsi" w:cstheme="minorHAnsi"/>
          <w:lang w:eastAsia="es-AR"/>
        </w:rPr>
        <w:t>in</w:t>
      </w:r>
      <w:r w:rsidR="0069540B" w:rsidRPr="00AB4D62">
        <w:rPr>
          <w:rFonts w:asciiTheme="majorHAnsi" w:eastAsia="Times New Roman" w:hAnsiTheme="majorHAnsi" w:cstheme="minorHAnsi"/>
          <w:lang w:eastAsia="es-AR"/>
        </w:rPr>
        <w:t xml:space="preserve"> party finance regulation, f</w:t>
      </w:r>
      <w:r>
        <w:rPr>
          <w:rFonts w:asciiTheme="majorHAnsi" w:eastAsia="Times New Roman" w:hAnsiTheme="majorHAnsi" w:cstheme="minorHAnsi"/>
          <w:lang w:eastAsia="es-AR"/>
        </w:rPr>
        <w:t>ollowed by Mexico and Colombia.</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On the contrary, </w:t>
      </w:r>
      <w:r w:rsidR="0069540B" w:rsidRPr="00AB4D62">
        <w:rPr>
          <w:rFonts w:asciiTheme="majorHAnsi" w:eastAsia="Times New Roman" w:hAnsiTheme="majorHAnsi" w:cstheme="minorHAnsi"/>
          <w:lang w:eastAsia="es-AR"/>
        </w:rPr>
        <w:t xml:space="preserve">Paraguay and Dominican Republic </w:t>
      </w:r>
      <w:r>
        <w:rPr>
          <w:rFonts w:asciiTheme="majorHAnsi" w:eastAsia="Times New Roman" w:hAnsiTheme="majorHAnsi" w:cstheme="minorHAnsi"/>
          <w:lang w:eastAsia="es-AR"/>
        </w:rPr>
        <w:t>show</w:t>
      </w:r>
      <w:r w:rsidR="0069540B" w:rsidRPr="00AB4D62">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 xml:space="preserve">no change in </w:t>
      </w:r>
      <w:r w:rsidR="00705059">
        <w:rPr>
          <w:rFonts w:asciiTheme="majorHAnsi" w:eastAsia="Times New Roman" w:hAnsiTheme="majorHAnsi" w:cstheme="minorHAnsi"/>
          <w:lang w:eastAsia="es-AR"/>
        </w:rPr>
        <w:t>the Index</w:t>
      </w:r>
      <w:r w:rsidR="0069540B" w:rsidRPr="00AB4D62">
        <w:rPr>
          <w:rFonts w:asciiTheme="majorHAnsi" w:eastAsia="Times New Roman" w:hAnsiTheme="majorHAnsi" w:cstheme="minorHAnsi"/>
          <w:lang w:eastAsia="es-AR"/>
        </w:rPr>
        <w:t>.</w:t>
      </w:r>
    </w:p>
    <w:p w14:paraId="078DF447" w14:textId="77777777" w:rsidR="00D54B91" w:rsidRDefault="0069540B" w:rsidP="00D54B91">
      <w:pPr>
        <w:pStyle w:val="Textodecuerpo"/>
        <w:keepNext/>
        <w:jc w:val="center"/>
      </w:pPr>
      <w:r>
        <w:rPr>
          <w:noProof/>
          <w:lang w:val="es-ES" w:eastAsia="es-ES"/>
        </w:rPr>
        <w:drawing>
          <wp:inline distT="0" distB="0" distL="0" distR="0" wp14:anchorId="7CDD49B3" wp14:editId="6723555E">
            <wp:extent cx="4860000" cy="3240000"/>
            <wp:effectExtent l="0" t="0" r="17145" b="17780"/>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7E6228B" w14:textId="4187372F" w:rsidR="009D5C06" w:rsidRPr="00925DD2" w:rsidRDefault="00D54B91" w:rsidP="00D54B91">
      <w:pPr>
        <w:pStyle w:val="Epgrafe"/>
        <w:jc w:val="center"/>
        <w:rPr>
          <w:color w:val="auto"/>
        </w:rPr>
      </w:pPr>
      <w:bookmarkStart w:id="26" w:name="_Toc354648952"/>
      <w:r w:rsidRPr="00925DD2">
        <w:rPr>
          <w:color w:val="auto"/>
        </w:rPr>
        <w:t xml:space="preserve">Figure </w:t>
      </w:r>
      <w:r w:rsidRPr="00925DD2">
        <w:rPr>
          <w:color w:val="auto"/>
        </w:rPr>
        <w:fldChar w:fldCharType="begin"/>
      </w:r>
      <w:r w:rsidRPr="00925DD2">
        <w:rPr>
          <w:color w:val="auto"/>
        </w:rPr>
        <w:instrText xml:space="preserve"> SEQ Figure \* ROMAN </w:instrText>
      </w:r>
      <w:r w:rsidRPr="00925DD2">
        <w:rPr>
          <w:color w:val="auto"/>
        </w:rPr>
        <w:fldChar w:fldCharType="separate"/>
      </w:r>
      <w:r w:rsidR="00D80AD2">
        <w:rPr>
          <w:noProof/>
          <w:color w:val="auto"/>
        </w:rPr>
        <w:t>VII</w:t>
      </w:r>
      <w:r w:rsidRPr="00925DD2">
        <w:rPr>
          <w:color w:val="auto"/>
        </w:rPr>
        <w:fldChar w:fldCharType="end"/>
      </w:r>
      <w:r w:rsidRPr="00925DD2">
        <w:rPr>
          <w:color w:val="auto"/>
        </w:rPr>
        <w:t>. PFR Index level in 2006 and 2015, Latin America (Source: own calculations)</w:t>
      </w:r>
      <w:bookmarkEnd w:id="26"/>
    </w:p>
    <w:p w14:paraId="1EBB28D3" w14:textId="77777777" w:rsidR="009D5C06" w:rsidRPr="009D5C06" w:rsidRDefault="009D5C06" w:rsidP="009D5C06"/>
    <w:p w14:paraId="4BE6D041" w14:textId="632D645F" w:rsidR="00E52D82" w:rsidRDefault="00E52D82" w:rsidP="00925DD2">
      <w:pPr>
        <w:spacing w:after="120" w:line="360" w:lineRule="auto"/>
        <w:jc w:val="both"/>
        <w:rPr>
          <w:rFonts w:asciiTheme="majorHAnsi" w:eastAsia="Times New Roman" w:hAnsiTheme="majorHAnsi" w:cstheme="minorHAnsi"/>
          <w:lang w:eastAsia="es-AR"/>
        </w:rPr>
      </w:pPr>
      <w:bookmarkStart w:id="27" w:name="grafico-in-law-effort-and-coc-change-by-"/>
      <w:bookmarkEnd w:id="27"/>
      <w:r>
        <w:rPr>
          <w:rFonts w:asciiTheme="majorHAnsi" w:eastAsia="Times New Roman" w:hAnsiTheme="majorHAnsi" w:cstheme="minorHAnsi"/>
          <w:lang w:eastAsia="es-AR"/>
        </w:rPr>
        <w:lastRenderedPageBreak/>
        <w:t xml:space="preserve">As with the rest of the world, an increase in PFR is not reflected on the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Indicator. Figure </w:t>
      </w:r>
      <w:r w:rsidR="009758E5">
        <w:rPr>
          <w:rFonts w:asciiTheme="majorHAnsi" w:eastAsia="Times New Roman" w:hAnsiTheme="majorHAnsi" w:cstheme="minorHAnsi"/>
          <w:lang w:eastAsia="es-AR"/>
        </w:rPr>
        <w:t>VIII</w:t>
      </w:r>
      <w:r>
        <w:rPr>
          <w:rFonts w:asciiTheme="majorHAnsi" w:eastAsia="Times New Roman" w:hAnsiTheme="majorHAnsi" w:cstheme="minorHAnsi"/>
          <w:lang w:eastAsia="es-AR"/>
        </w:rPr>
        <w:t xml:space="preserve"> </w:t>
      </w:r>
      <w:r w:rsidR="0069540B" w:rsidRPr="00AB4D62">
        <w:rPr>
          <w:rFonts w:asciiTheme="majorHAnsi" w:eastAsia="Times New Roman" w:hAnsiTheme="majorHAnsi" w:cstheme="minorHAnsi"/>
          <w:lang w:eastAsia="es-AR"/>
        </w:rPr>
        <w:t xml:space="preserve">shows the </w:t>
      </w:r>
      <w:r>
        <w:rPr>
          <w:rFonts w:asciiTheme="majorHAnsi" w:eastAsia="Times New Roman" w:hAnsiTheme="majorHAnsi" w:cstheme="minorHAnsi"/>
          <w:lang w:eastAsia="es-AR"/>
        </w:rPr>
        <w:t xml:space="preserve">average </w:t>
      </w:r>
      <w:r w:rsidR="0069540B" w:rsidRPr="00AB4D62">
        <w:rPr>
          <w:rFonts w:asciiTheme="majorHAnsi" w:eastAsia="Times New Roman" w:hAnsiTheme="majorHAnsi" w:cstheme="minorHAnsi"/>
          <w:lang w:eastAsia="es-AR"/>
        </w:rPr>
        <w:t xml:space="preserve">change in the level of </w:t>
      </w:r>
      <w:r>
        <w:rPr>
          <w:rFonts w:asciiTheme="majorHAnsi" w:eastAsia="Times New Roman" w:hAnsiTheme="majorHAnsi" w:cstheme="minorHAnsi"/>
          <w:lang w:eastAsia="es-AR"/>
        </w:rPr>
        <w:t>political</w:t>
      </w:r>
      <w:r w:rsidR="0069540B" w:rsidRPr="00AB4D62">
        <w:rPr>
          <w:rFonts w:asciiTheme="majorHAnsi" w:eastAsia="Times New Roman" w:hAnsiTheme="majorHAnsi" w:cstheme="minorHAnsi"/>
          <w:lang w:eastAsia="es-AR"/>
        </w:rPr>
        <w:t xml:space="preserve"> finance regulation for Latin Am</w:t>
      </w:r>
      <w:r>
        <w:rPr>
          <w:rFonts w:asciiTheme="majorHAnsi" w:eastAsia="Times New Roman" w:hAnsiTheme="majorHAnsi" w:cstheme="minorHAnsi"/>
          <w:lang w:eastAsia="es-AR"/>
        </w:rPr>
        <w:t xml:space="preserve">erica and the average change of the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Indicator from 1996 to 2015</w:t>
      </w:r>
      <w:r w:rsidR="0069540B" w:rsidRPr="00AB4D62">
        <w:rPr>
          <w:rFonts w:asciiTheme="majorHAnsi" w:eastAsia="Times New Roman" w:hAnsiTheme="majorHAnsi" w:cstheme="minorHAnsi"/>
          <w:lang w:eastAsia="es-AR"/>
        </w:rPr>
        <w:t xml:space="preserve">. </w:t>
      </w:r>
      <w:r w:rsidR="009758E5">
        <w:rPr>
          <w:rFonts w:asciiTheme="majorHAnsi" w:eastAsia="Times New Roman" w:hAnsiTheme="majorHAnsi" w:cstheme="minorHAnsi"/>
          <w:lang w:eastAsia="es-AR"/>
        </w:rPr>
        <w:t xml:space="preserve">The Figure also shows that while the </w:t>
      </w:r>
      <w:proofErr w:type="spellStart"/>
      <w:r w:rsidR="009758E5">
        <w:rPr>
          <w:rFonts w:asciiTheme="majorHAnsi" w:eastAsia="Times New Roman" w:hAnsiTheme="majorHAnsi" w:cstheme="minorHAnsi"/>
          <w:lang w:eastAsia="es-AR"/>
        </w:rPr>
        <w:t>CoC</w:t>
      </w:r>
      <w:proofErr w:type="spellEnd"/>
      <w:r w:rsidR="009758E5">
        <w:rPr>
          <w:rFonts w:asciiTheme="majorHAnsi" w:eastAsia="Times New Roman" w:hAnsiTheme="majorHAnsi" w:cstheme="minorHAnsi"/>
          <w:lang w:eastAsia="es-AR"/>
        </w:rPr>
        <w:t xml:space="preserve"> Indicator </w:t>
      </w:r>
      <w:r w:rsidR="009758E5" w:rsidRPr="00AB4D62">
        <w:rPr>
          <w:rFonts w:asciiTheme="majorHAnsi" w:eastAsia="Times New Roman" w:hAnsiTheme="majorHAnsi" w:cstheme="minorHAnsi"/>
          <w:lang w:eastAsia="es-AR"/>
        </w:rPr>
        <w:t>slightly improves for the period 1996-2010 in Latin America, this is reversed after year 2011 with a strong deterioration of the</w:t>
      </w:r>
      <w:r w:rsidR="009758E5">
        <w:rPr>
          <w:rFonts w:asciiTheme="majorHAnsi" w:eastAsia="Times New Roman" w:hAnsiTheme="majorHAnsi" w:cstheme="minorHAnsi"/>
          <w:lang w:eastAsia="es-AR"/>
        </w:rPr>
        <w:t xml:space="preserve"> levels of corruption.</w:t>
      </w:r>
    </w:p>
    <w:p w14:paraId="0847454F" w14:textId="6E2D2BF4" w:rsidR="00E52D82" w:rsidRDefault="00384AB1" w:rsidP="00E52D82">
      <w:pPr>
        <w:pStyle w:val="Textodecuerpo"/>
        <w:keepNext/>
        <w:jc w:val="center"/>
      </w:pPr>
      <w:r>
        <w:rPr>
          <w:noProof/>
          <w:lang w:val="es-ES" w:eastAsia="es-ES"/>
        </w:rPr>
        <w:drawing>
          <wp:inline distT="0" distB="0" distL="0" distR="0" wp14:anchorId="55FC1B9C" wp14:editId="2C3B13E2">
            <wp:extent cx="5396230" cy="3391535"/>
            <wp:effectExtent l="0" t="0" r="13970" b="184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33979DD2" w:rsidR="00E52D82" w:rsidRPr="00E52D82" w:rsidRDefault="00E52D82" w:rsidP="00E52D82">
      <w:pPr>
        <w:pStyle w:val="Epgrafe"/>
        <w:jc w:val="center"/>
        <w:rPr>
          <w:noProof/>
          <w:color w:val="auto"/>
        </w:rPr>
      </w:pPr>
      <w:bookmarkStart w:id="28" w:name="_Toc354648953"/>
      <w:r w:rsidRPr="00E52D82">
        <w:rPr>
          <w:color w:val="auto"/>
        </w:rPr>
        <w:t xml:space="preserve">Figure </w:t>
      </w:r>
      <w:r w:rsidRPr="00E52D82">
        <w:rPr>
          <w:color w:val="auto"/>
        </w:rPr>
        <w:fldChar w:fldCharType="begin"/>
      </w:r>
      <w:r w:rsidRPr="00E52D82">
        <w:rPr>
          <w:color w:val="auto"/>
        </w:rPr>
        <w:instrText xml:space="preserve"> SEQ Figure \* ROMAN </w:instrText>
      </w:r>
      <w:r w:rsidRPr="00E52D82">
        <w:rPr>
          <w:color w:val="auto"/>
        </w:rPr>
        <w:fldChar w:fldCharType="separate"/>
      </w:r>
      <w:r w:rsidR="00D80AD2">
        <w:rPr>
          <w:noProof/>
          <w:color w:val="auto"/>
        </w:rPr>
        <w:t>VIII</w:t>
      </w:r>
      <w:r w:rsidRPr="00E52D82">
        <w:rPr>
          <w:color w:val="auto"/>
        </w:rPr>
        <w:fldChar w:fldCharType="end"/>
      </w:r>
      <w:r w:rsidRPr="00E52D82">
        <w:rPr>
          <w:color w:val="auto"/>
        </w:rPr>
        <w:t>. Mean PFR Index and World Bank Control of Corruption time series in 2006-2015, Latin America (Source: own calculations)</w:t>
      </w:r>
      <w:bookmarkEnd w:id="28"/>
    </w:p>
    <w:p w14:paraId="12FB9E22" w14:textId="2A52C17A" w:rsidR="00384AB1" w:rsidRPr="00925DD2" w:rsidRDefault="0069540B" w:rsidP="00384AB1">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The</w:t>
      </w:r>
      <w:r w:rsidR="00384AB1">
        <w:rPr>
          <w:rFonts w:asciiTheme="majorHAnsi" w:eastAsia="Times New Roman" w:hAnsiTheme="majorHAnsi" w:cstheme="minorHAnsi"/>
          <w:lang w:eastAsia="es-AR"/>
        </w:rPr>
        <w:t xml:space="preserve"> data shows</w:t>
      </w:r>
      <w:r w:rsidR="00E52D82">
        <w:rPr>
          <w:rFonts w:asciiTheme="majorHAnsi" w:eastAsia="Times New Roman" w:hAnsiTheme="majorHAnsi" w:cstheme="minorHAnsi"/>
          <w:lang w:eastAsia="es-AR"/>
        </w:rPr>
        <w:t xml:space="preserve"> that</w:t>
      </w:r>
      <w:r w:rsidRPr="00AB4D62">
        <w:rPr>
          <w:rFonts w:asciiTheme="majorHAnsi" w:eastAsia="Times New Roman" w:hAnsiTheme="majorHAnsi" w:cstheme="minorHAnsi"/>
          <w:lang w:eastAsia="es-AR"/>
        </w:rPr>
        <w:t xml:space="preserve"> countries that increased most their regulation between 2006 and 2015 are Ecuador, Mexico an</w:t>
      </w:r>
      <w:r w:rsidR="00384AB1">
        <w:rPr>
          <w:rFonts w:asciiTheme="majorHAnsi" w:eastAsia="Times New Roman" w:hAnsiTheme="majorHAnsi" w:cstheme="minorHAnsi"/>
          <w:lang w:eastAsia="es-AR"/>
        </w:rPr>
        <w:t>d Colombia, which is represented in Figure IX. This suggests that a</w:t>
      </w:r>
      <w:r w:rsidR="00E52D82" w:rsidRPr="00AB4D62">
        <w:rPr>
          <w:rFonts w:asciiTheme="majorHAnsi" w:eastAsia="Times New Roman" w:hAnsiTheme="majorHAnsi" w:cstheme="minorHAnsi"/>
          <w:lang w:eastAsia="es-AR"/>
        </w:rPr>
        <w:t>mong the aforementioned countries</w:t>
      </w:r>
      <w:r w:rsidR="00E52D82">
        <w:rPr>
          <w:rFonts w:asciiTheme="majorHAnsi" w:eastAsia="Times New Roman" w:hAnsiTheme="majorHAnsi" w:cstheme="minorHAnsi"/>
          <w:lang w:eastAsia="es-AR"/>
        </w:rPr>
        <w:t>,</w:t>
      </w:r>
      <w:r w:rsidR="00E52D82" w:rsidRPr="00AB4D62">
        <w:rPr>
          <w:rFonts w:asciiTheme="majorHAnsi" w:eastAsia="Times New Roman" w:hAnsiTheme="majorHAnsi" w:cstheme="minorHAnsi"/>
          <w:lang w:eastAsia="es-AR"/>
        </w:rPr>
        <w:t xml:space="preserve"> </w:t>
      </w:r>
      <w:r w:rsidRPr="00AB4D62">
        <w:rPr>
          <w:rFonts w:asciiTheme="majorHAnsi" w:eastAsia="Times New Roman" w:hAnsiTheme="majorHAnsi" w:cstheme="minorHAnsi"/>
          <w:lang w:eastAsia="es-AR"/>
        </w:rPr>
        <w:t>increases in legislation are not always correlated with a reducti</w:t>
      </w:r>
      <w:r w:rsidR="00E52D82">
        <w:rPr>
          <w:rFonts w:asciiTheme="majorHAnsi" w:eastAsia="Times New Roman" w:hAnsiTheme="majorHAnsi" w:cstheme="minorHAnsi"/>
          <w:lang w:eastAsia="es-AR"/>
        </w:rPr>
        <w:t xml:space="preserve">on in the control of corruption. </w:t>
      </w:r>
      <w:r w:rsidRPr="00AB4D62">
        <w:rPr>
          <w:rFonts w:asciiTheme="majorHAnsi" w:eastAsia="Times New Roman" w:hAnsiTheme="majorHAnsi" w:cstheme="minorHAnsi"/>
          <w:lang w:eastAsia="es-AR"/>
        </w:rPr>
        <w:t xml:space="preserve">Ecuador </w:t>
      </w:r>
      <w:r w:rsidR="00384AB1">
        <w:rPr>
          <w:rFonts w:asciiTheme="majorHAnsi" w:eastAsia="Times New Roman" w:hAnsiTheme="majorHAnsi" w:cstheme="minorHAnsi"/>
          <w:lang w:eastAsia="es-AR"/>
        </w:rPr>
        <w:t xml:space="preserve">seems to be the exception by </w:t>
      </w:r>
      <w:r w:rsidRPr="00AB4D62">
        <w:rPr>
          <w:rFonts w:asciiTheme="majorHAnsi" w:eastAsia="Times New Roman" w:hAnsiTheme="majorHAnsi" w:cstheme="minorHAnsi"/>
          <w:lang w:eastAsia="es-AR"/>
        </w:rPr>
        <w:t>show</w:t>
      </w:r>
      <w:r w:rsidR="00384AB1">
        <w:rPr>
          <w:rFonts w:asciiTheme="majorHAnsi" w:eastAsia="Times New Roman" w:hAnsiTheme="majorHAnsi" w:cstheme="minorHAnsi"/>
          <w:lang w:eastAsia="es-AR"/>
        </w:rPr>
        <w:t>i</w:t>
      </w:r>
      <w:r w:rsidRPr="00AB4D62">
        <w:rPr>
          <w:rFonts w:asciiTheme="majorHAnsi" w:eastAsia="Times New Roman" w:hAnsiTheme="majorHAnsi" w:cstheme="minorHAnsi"/>
          <w:lang w:eastAsia="es-AR"/>
        </w:rPr>
        <w:t>n</w:t>
      </w:r>
      <w:r w:rsidR="00384AB1">
        <w:rPr>
          <w:rFonts w:asciiTheme="majorHAnsi" w:eastAsia="Times New Roman" w:hAnsiTheme="majorHAnsi" w:cstheme="minorHAnsi"/>
          <w:lang w:eastAsia="es-AR"/>
        </w:rPr>
        <w:t>g</w:t>
      </w:r>
      <w:r w:rsidRPr="00AB4D62">
        <w:rPr>
          <w:rFonts w:asciiTheme="majorHAnsi" w:eastAsia="Times New Roman" w:hAnsiTheme="majorHAnsi" w:cstheme="minorHAnsi"/>
          <w:lang w:eastAsia="es-AR"/>
        </w:rPr>
        <w:t xml:space="preserve"> an improvement in its </w:t>
      </w:r>
      <w:r w:rsidR="00384AB1">
        <w:rPr>
          <w:rFonts w:asciiTheme="majorHAnsi" w:eastAsia="Times New Roman" w:hAnsiTheme="majorHAnsi" w:cstheme="minorHAnsi"/>
          <w:lang w:eastAsia="es-AR"/>
        </w:rPr>
        <w:t>control of corruption</w:t>
      </w:r>
      <w:r w:rsidRPr="00AB4D62">
        <w:rPr>
          <w:rFonts w:asciiTheme="majorHAnsi" w:eastAsia="Times New Roman" w:hAnsiTheme="majorHAnsi" w:cstheme="minorHAnsi"/>
          <w:lang w:eastAsia="es-AR"/>
        </w:rPr>
        <w:t xml:space="preserve">. In addition, Guatemala, Honduras and Uruguay have </w:t>
      </w:r>
      <w:r w:rsidR="00E52D82" w:rsidRPr="00AB4D62">
        <w:rPr>
          <w:rFonts w:asciiTheme="majorHAnsi" w:eastAsia="Times New Roman" w:hAnsiTheme="majorHAnsi" w:cstheme="minorHAnsi"/>
          <w:lang w:eastAsia="es-AR"/>
        </w:rPr>
        <w:t xml:space="preserve">also </w:t>
      </w:r>
      <w:r w:rsidRPr="00AB4D62">
        <w:rPr>
          <w:rFonts w:asciiTheme="majorHAnsi" w:eastAsia="Times New Roman" w:hAnsiTheme="majorHAnsi" w:cstheme="minorHAnsi"/>
          <w:lang w:eastAsia="es-AR"/>
        </w:rPr>
        <w:t>shown improvements on their levels of</w:t>
      </w:r>
      <w:r w:rsidR="00384AB1">
        <w:rPr>
          <w:rFonts w:asciiTheme="majorHAnsi" w:eastAsia="Times New Roman" w:hAnsiTheme="majorHAnsi" w:cstheme="minorHAnsi"/>
          <w:lang w:eastAsia="es-AR"/>
        </w:rPr>
        <w:t xml:space="preserve"> control of</w:t>
      </w:r>
      <w:r w:rsidR="00384AB1" w:rsidRPr="00AB4D62">
        <w:rPr>
          <w:rFonts w:asciiTheme="majorHAnsi" w:eastAsia="Times New Roman" w:hAnsiTheme="majorHAnsi" w:cstheme="minorHAnsi"/>
          <w:lang w:eastAsia="es-AR"/>
        </w:rPr>
        <w:t xml:space="preserve">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3161AA8E">
            <wp:extent cx="4860000" cy="3240000"/>
            <wp:effectExtent l="0" t="0" r="17145" b="17780"/>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4E5FC050" w:rsidR="00384AB1" w:rsidRPr="009758E5" w:rsidRDefault="00384AB1" w:rsidP="009758E5">
      <w:pPr>
        <w:pStyle w:val="Epgrafe"/>
        <w:jc w:val="center"/>
        <w:rPr>
          <w:noProof/>
          <w:color w:val="auto"/>
        </w:rPr>
      </w:pPr>
      <w:bookmarkStart w:id="29" w:name="_Toc354648954"/>
      <w:r w:rsidRPr="00925DD2">
        <w:rPr>
          <w:color w:val="auto"/>
        </w:rPr>
        <w:t xml:space="preserve">Figure </w:t>
      </w:r>
      <w:r w:rsidRPr="00925DD2">
        <w:rPr>
          <w:color w:val="auto"/>
        </w:rPr>
        <w:fldChar w:fldCharType="begin"/>
      </w:r>
      <w:r w:rsidRPr="00925DD2">
        <w:rPr>
          <w:color w:val="auto"/>
        </w:rPr>
        <w:instrText xml:space="preserve"> SEQ Figure \* ROMAN </w:instrText>
      </w:r>
      <w:r w:rsidRPr="00925DD2">
        <w:rPr>
          <w:color w:val="auto"/>
        </w:rPr>
        <w:fldChar w:fldCharType="separate"/>
      </w:r>
      <w:r w:rsidR="00D80AD2">
        <w:rPr>
          <w:noProof/>
          <w:color w:val="auto"/>
        </w:rPr>
        <w:t>IX</w:t>
      </w:r>
      <w:r w:rsidRPr="00925DD2">
        <w:rPr>
          <w:color w:val="auto"/>
        </w:rPr>
        <w:fldChar w:fldCharType="end"/>
      </w:r>
      <w:r w:rsidRPr="00925DD2">
        <w:rPr>
          <w:color w:val="auto"/>
        </w:rPr>
        <w:t>. PFR Index and World Bank Control of Corruption change in 2006-2015, Latin America</w:t>
      </w:r>
      <w:r>
        <w:rPr>
          <w:color w:val="auto"/>
        </w:rPr>
        <w:t xml:space="preserve"> (Source: own calculations)</w:t>
      </w:r>
      <w:bookmarkEnd w:id="29"/>
    </w:p>
    <w:p w14:paraId="79CECC48" w14:textId="6BC92F4C" w:rsidR="009758E5" w:rsidRPr="009758E5" w:rsidRDefault="00044E48" w:rsidP="00925DD2">
      <w:pPr>
        <w:spacing w:after="120" w:line="360" w:lineRule="auto"/>
        <w:jc w:val="both"/>
        <w:rPr>
          <w:rFonts w:asciiTheme="majorHAnsi" w:eastAsia="Times New Roman" w:hAnsiTheme="majorHAnsi" w:cstheme="minorHAnsi"/>
          <w:lang w:val="en-US" w:eastAsia="es-AR"/>
        </w:rPr>
      </w:pPr>
      <w:r>
        <w:rPr>
          <w:rFonts w:asciiTheme="majorHAnsi" w:eastAsia="Times New Roman" w:hAnsiTheme="majorHAnsi" w:cstheme="minorHAnsi"/>
          <w:lang w:eastAsia="es-AR"/>
        </w:rPr>
        <w:t xml:space="preserve">The relation between </w:t>
      </w:r>
      <w:proofErr w:type="spellStart"/>
      <w:r>
        <w:rPr>
          <w:rFonts w:asciiTheme="majorHAnsi" w:eastAsia="Times New Roman" w:hAnsiTheme="majorHAnsi" w:cstheme="minorHAnsi"/>
          <w:lang w:eastAsia="es-AR"/>
        </w:rPr>
        <w:t>CoC</w:t>
      </w:r>
      <w:proofErr w:type="spellEnd"/>
      <w:r>
        <w:rPr>
          <w:rFonts w:asciiTheme="majorHAnsi" w:eastAsia="Times New Roman" w:hAnsiTheme="majorHAnsi" w:cstheme="minorHAnsi"/>
          <w:lang w:eastAsia="es-AR"/>
        </w:rPr>
        <w:t xml:space="preserve"> and PFR is complemented by the WEF Judicial Independence Indicator as it is illustrated in Figure xx. The</w:t>
      </w:r>
      <w:r w:rsidR="009758E5" w:rsidRPr="009758E5">
        <w:rPr>
          <w:rFonts w:asciiTheme="majorHAnsi" w:eastAsia="Times New Roman" w:hAnsiTheme="majorHAnsi" w:cstheme="minorHAnsi"/>
          <w:lang w:eastAsia="es-AR"/>
        </w:rPr>
        <w:t xml:space="preserve"> firs</w:t>
      </w:r>
      <w:r>
        <w:rPr>
          <w:rFonts w:asciiTheme="majorHAnsi" w:eastAsia="Times New Roman" w:hAnsiTheme="majorHAnsi" w:cstheme="minorHAnsi"/>
          <w:lang w:eastAsia="es-AR"/>
        </w:rPr>
        <w:t>t thing we can observe is</w:t>
      </w:r>
      <w:r w:rsidR="009758E5" w:rsidRPr="009758E5">
        <w:rPr>
          <w:rFonts w:asciiTheme="majorHAnsi" w:eastAsia="Times New Roman" w:hAnsiTheme="majorHAnsi" w:cstheme="minorHAnsi"/>
          <w:lang w:eastAsia="es-AR"/>
        </w:rPr>
        <w:t xml:space="preserve"> that, among all Latin American </w:t>
      </w:r>
      <w:r w:rsidR="008918F0">
        <w:rPr>
          <w:rFonts w:asciiTheme="majorHAnsi" w:eastAsia="Times New Roman" w:hAnsiTheme="majorHAnsi" w:cstheme="minorHAnsi"/>
          <w:lang w:eastAsia="es-AR"/>
        </w:rPr>
        <w:t xml:space="preserve">countries, there are three achievers in </w:t>
      </w:r>
      <w:proofErr w:type="spellStart"/>
      <w:r w:rsidR="008918F0">
        <w:rPr>
          <w:rFonts w:asciiTheme="majorHAnsi" w:eastAsia="Times New Roman" w:hAnsiTheme="majorHAnsi" w:cstheme="minorHAnsi"/>
          <w:lang w:eastAsia="es-AR"/>
        </w:rPr>
        <w:t>CoC</w:t>
      </w:r>
      <w:proofErr w:type="spellEnd"/>
      <w:r w:rsidR="009758E5" w:rsidRPr="009758E5">
        <w:rPr>
          <w:rFonts w:asciiTheme="majorHAnsi" w:eastAsia="Times New Roman" w:hAnsiTheme="majorHAnsi" w:cstheme="minorHAnsi"/>
          <w:lang w:eastAsia="es-AR"/>
        </w:rPr>
        <w:t xml:space="preserve">: Chile, Uruguay and Costa Rica. </w:t>
      </w:r>
      <w:r w:rsidR="008918F0">
        <w:rPr>
          <w:rFonts w:asciiTheme="majorHAnsi" w:eastAsia="Times New Roman" w:hAnsiTheme="majorHAnsi" w:cstheme="minorHAnsi"/>
          <w:lang w:eastAsia="es-AR"/>
        </w:rPr>
        <w:t>T</w:t>
      </w:r>
      <w:r w:rsidR="009758E5" w:rsidRPr="009758E5">
        <w:rPr>
          <w:rFonts w:asciiTheme="majorHAnsi" w:eastAsia="Times New Roman" w:hAnsiTheme="majorHAnsi" w:cstheme="minorHAnsi"/>
          <w:lang w:eastAsia="es-AR"/>
        </w:rPr>
        <w:t xml:space="preserve">hese countries </w:t>
      </w:r>
      <w:r w:rsidR="008918F0">
        <w:rPr>
          <w:rFonts w:asciiTheme="majorHAnsi" w:eastAsia="Times New Roman" w:hAnsiTheme="majorHAnsi" w:cstheme="minorHAnsi"/>
          <w:lang w:eastAsia="es-AR"/>
        </w:rPr>
        <w:t>also have</w:t>
      </w:r>
      <w:r w:rsidR="009758E5" w:rsidRPr="009758E5">
        <w:rPr>
          <w:rFonts w:asciiTheme="majorHAnsi" w:eastAsia="Times New Roman" w:hAnsiTheme="majorHAnsi" w:cstheme="minorHAnsi"/>
          <w:lang w:eastAsia="es-AR"/>
        </w:rPr>
        <w:t xml:space="preserve"> the highest score of judicial independence. Within this group, we can also see that while Uruguay and Costa Rica made a significant amount of in law effort regarding political finance regulation </w:t>
      </w:r>
      <w:r>
        <w:rPr>
          <w:rFonts w:asciiTheme="majorHAnsi" w:eastAsia="Times New Roman" w:hAnsiTheme="majorHAnsi" w:cstheme="minorHAnsi"/>
          <w:lang w:eastAsia="es-AR"/>
        </w:rPr>
        <w:t xml:space="preserve">from 2006 to 2015, Chile did not increase at </w:t>
      </w:r>
      <w:r w:rsidR="008918F0">
        <w:rPr>
          <w:rFonts w:asciiTheme="majorHAnsi" w:eastAsia="Times New Roman" w:hAnsiTheme="majorHAnsi" w:cstheme="minorHAnsi"/>
          <w:lang w:eastAsia="es-AR"/>
        </w:rPr>
        <w:t>their pace</w:t>
      </w:r>
      <w:r w:rsidR="009758E5" w:rsidRPr="009758E5">
        <w:rPr>
          <w:rFonts w:asciiTheme="majorHAnsi" w:eastAsia="Times New Roman" w:hAnsiTheme="majorHAnsi" w:cstheme="minorHAnsi"/>
          <w:lang w:eastAsia="es-AR"/>
        </w:rPr>
        <w:t xml:space="preserve">. </w:t>
      </w:r>
      <w:r w:rsidR="008918F0">
        <w:rPr>
          <w:rFonts w:asciiTheme="majorHAnsi" w:eastAsia="Times New Roman" w:hAnsiTheme="majorHAnsi" w:cstheme="minorHAnsi"/>
          <w:lang w:eastAsia="es-AR"/>
        </w:rPr>
        <w:t xml:space="preserve">Also, </w:t>
      </w:r>
      <w:r w:rsidR="009758E5" w:rsidRPr="009758E5">
        <w:rPr>
          <w:rFonts w:asciiTheme="majorHAnsi" w:eastAsia="Times New Roman" w:hAnsiTheme="majorHAnsi" w:cstheme="minorHAnsi"/>
          <w:lang w:eastAsia="es-AR"/>
        </w:rPr>
        <w:t xml:space="preserve">Uruguay and Costa Rica improved their scores of </w:t>
      </w:r>
      <w:proofErr w:type="spellStart"/>
      <w:r w:rsidR="008918F0">
        <w:rPr>
          <w:rFonts w:asciiTheme="majorHAnsi" w:eastAsia="Times New Roman" w:hAnsiTheme="majorHAnsi" w:cstheme="minorHAnsi"/>
          <w:lang w:eastAsia="es-AR"/>
        </w:rPr>
        <w:t>CoC</w:t>
      </w:r>
      <w:proofErr w:type="spellEnd"/>
      <w:r w:rsidR="009758E5" w:rsidRPr="009758E5">
        <w:rPr>
          <w:rFonts w:asciiTheme="majorHAnsi" w:eastAsia="Times New Roman" w:hAnsiTheme="majorHAnsi" w:cstheme="minorHAnsi"/>
          <w:lang w:eastAsia="es-AR"/>
        </w:rPr>
        <w:t xml:space="preserve">, while Chile´s </w:t>
      </w:r>
      <w:r w:rsidR="008918F0">
        <w:rPr>
          <w:rFonts w:asciiTheme="majorHAnsi" w:eastAsia="Times New Roman" w:hAnsiTheme="majorHAnsi" w:cstheme="minorHAnsi"/>
          <w:lang w:eastAsia="es-AR"/>
        </w:rPr>
        <w:t>worsened.</w:t>
      </w:r>
      <w:r w:rsidR="009758E5" w:rsidRPr="009758E5">
        <w:rPr>
          <w:rFonts w:asciiTheme="majorHAnsi" w:eastAsia="Times New Roman" w:hAnsiTheme="majorHAnsi" w:cstheme="minorHAnsi"/>
          <w:lang w:eastAsia="es-AR"/>
        </w:rPr>
        <w:t xml:space="preserve"> This </w:t>
      </w:r>
      <w:r w:rsidR="008918F0">
        <w:rPr>
          <w:rFonts w:asciiTheme="majorHAnsi" w:eastAsia="Times New Roman" w:hAnsiTheme="majorHAnsi" w:cstheme="minorHAnsi"/>
          <w:lang w:eastAsia="es-AR"/>
        </w:rPr>
        <w:t>suggests that</w:t>
      </w:r>
      <w:r w:rsidR="009758E5" w:rsidRPr="009758E5">
        <w:rPr>
          <w:rFonts w:asciiTheme="majorHAnsi" w:eastAsia="Times New Roman" w:hAnsiTheme="majorHAnsi" w:cstheme="minorHAnsi"/>
          <w:lang w:eastAsia="es-AR"/>
        </w:rPr>
        <w:t xml:space="preserve"> countries with high levels of judicial independence, </w:t>
      </w:r>
      <w:r w:rsidR="008918F0">
        <w:rPr>
          <w:rFonts w:asciiTheme="majorHAnsi" w:eastAsia="Times New Roman" w:hAnsiTheme="majorHAnsi" w:cstheme="minorHAnsi"/>
          <w:lang w:eastAsia="es-AR"/>
        </w:rPr>
        <w:t>higher political finance regulation leads to an increase of control of corruption.</w:t>
      </w:r>
      <w:r w:rsidR="009758E5" w:rsidRPr="009758E5">
        <w:rPr>
          <w:rFonts w:asciiTheme="majorHAnsi" w:eastAsia="Times New Roman" w:hAnsiTheme="majorHAnsi" w:cstheme="minorHAnsi"/>
          <w:lang w:eastAsia="es-AR"/>
        </w:rPr>
        <w:t>    </w:t>
      </w:r>
    </w:p>
    <w:p w14:paraId="6E8C827D" w14:textId="42924C53" w:rsidR="00044E48" w:rsidRDefault="00044E48" w:rsidP="008918F0"/>
    <w:p w14:paraId="4657F387" w14:textId="3D9924D0" w:rsidR="00D80AD2" w:rsidRDefault="00D80AD2" w:rsidP="00D80AD2">
      <w:pPr>
        <w:keepNext/>
        <w:jc w:val="center"/>
      </w:pPr>
      <w:r>
        <w:rPr>
          <w:noProof/>
          <w:lang w:val="es-ES" w:eastAsia="es-ES"/>
        </w:rPr>
        <w:lastRenderedPageBreak/>
        <w:drawing>
          <wp:inline distT="0" distB="0" distL="0" distR="0" wp14:anchorId="1B8C4A3E" wp14:editId="6D0395DD">
            <wp:extent cx="5390515" cy="3636645"/>
            <wp:effectExtent l="0" t="0" r="0" b="0"/>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3636645"/>
                    </a:xfrm>
                    <a:prstGeom prst="rect">
                      <a:avLst/>
                    </a:prstGeom>
                    <a:noFill/>
                    <a:ln>
                      <a:noFill/>
                    </a:ln>
                  </pic:spPr>
                </pic:pic>
              </a:graphicData>
            </a:graphic>
          </wp:inline>
        </w:drawing>
      </w:r>
      <w:r w:rsidR="00B575D4">
        <w:rPr>
          <w:noProof/>
          <w:lang w:val="es-ES" w:eastAsia="es-ES"/>
        </w:rPr>
        <w:drawing>
          <wp:inline distT="0" distB="0" distL="0" distR="0" wp14:anchorId="37261E33" wp14:editId="4C614DD0">
            <wp:extent cx="5390515" cy="3636645"/>
            <wp:effectExtent l="0" t="0" r="0" b="0"/>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515" cy="3636645"/>
                    </a:xfrm>
                    <a:prstGeom prst="rect">
                      <a:avLst/>
                    </a:prstGeom>
                    <a:noFill/>
                    <a:ln>
                      <a:noFill/>
                    </a:ln>
                  </pic:spPr>
                </pic:pic>
              </a:graphicData>
            </a:graphic>
          </wp:inline>
        </w:drawing>
      </w:r>
    </w:p>
    <w:p w14:paraId="1B34D0F3" w14:textId="3FEA27CD" w:rsidR="00044E48" w:rsidRPr="00D80AD2" w:rsidRDefault="00D80AD2" w:rsidP="00D80AD2">
      <w:pPr>
        <w:pStyle w:val="Epgrafe"/>
        <w:jc w:val="center"/>
        <w:rPr>
          <w:color w:val="auto"/>
        </w:rPr>
      </w:pPr>
      <w:bookmarkStart w:id="30" w:name="_Toc354648955"/>
      <w:proofErr w:type="gramStart"/>
      <w:r w:rsidRPr="00D80AD2">
        <w:rPr>
          <w:color w:val="auto"/>
        </w:rPr>
        <w:t xml:space="preserve">Figure </w:t>
      </w:r>
      <w:r w:rsidRPr="00D80AD2">
        <w:rPr>
          <w:color w:val="auto"/>
        </w:rPr>
        <w:fldChar w:fldCharType="begin"/>
      </w:r>
      <w:r w:rsidRPr="00D80AD2">
        <w:rPr>
          <w:color w:val="auto"/>
        </w:rPr>
        <w:instrText xml:space="preserve"> SEQ Figure \* ARABIC </w:instrText>
      </w:r>
      <w:r w:rsidRPr="00D80AD2">
        <w:rPr>
          <w:color w:val="auto"/>
        </w:rPr>
        <w:fldChar w:fldCharType="separate"/>
      </w:r>
      <w:r w:rsidRPr="00D80AD2">
        <w:rPr>
          <w:noProof/>
          <w:color w:val="auto"/>
        </w:rPr>
        <w:t>10</w:t>
      </w:r>
      <w:r w:rsidRPr="00D80AD2">
        <w:rPr>
          <w:color w:val="auto"/>
        </w:rPr>
        <w:fldChar w:fldCharType="end"/>
      </w:r>
      <w:r w:rsidRPr="00D80AD2">
        <w:rPr>
          <w:color w:val="auto"/>
        </w:rPr>
        <w:t>.</w:t>
      </w:r>
      <w:proofErr w:type="gramEnd"/>
      <w:r w:rsidRPr="00D80AD2">
        <w:rPr>
          <w:color w:val="auto"/>
        </w:rPr>
        <w:t xml:space="preserve"> </w:t>
      </w:r>
      <w:proofErr w:type="spellStart"/>
      <w:r w:rsidRPr="00D80AD2">
        <w:rPr>
          <w:color w:val="auto"/>
        </w:rPr>
        <w:t>CoC</w:t>
      </w:r>
      <w:proofErr w:type="spellEnd"/>
      <w:r w:rsidRPr="00D80AD2">
        <w:rPr>
          <w:color w:val="auto"/>
        </w:rPr>
        <w:t xml:space="preserve"> and PFR Scatterplot 2006 and 2015 (Source: own calculations)</w:t>
      </w:r>
      <w:bookmarkEnd w:id="30"/>
    </w:p>
    <w:p w14:paraId="40107A60" w14:textId="4BD8B5EE" w:rsidR="00BF69C4" w:rsidRPr="00BF69C4" w:rsidRDefault="00BF69C4" w:rsidP="00BF69C4">
      <w:pPr>
        <w:jc w:val="center"/>
      </w:pPr>
    </w:p>
    <w:p w14:paraId="26EF1F41" w14:textId="47B54146" w:rsidR="0069540B" w:rsidRDefault="00AB4D62" w:rsidP="00AB4D62">
      <w:pPr>
        <w:pStyle w:val="Ttulo2"/>
      </w:pPr>
      <w:bookmarkStart w:id="31" w:name="regression-model-latin-america."/>
      <w:bookmarkStart w:id="32" w:name="_Toc354662924"/>
      <w:bookmarkEnd w:id="31"/>
      <w:r>
        <w:t>Panel regression</w:t>
      </w:r>
      <w:r w:rsidR="0069540B" w:rsidRPr="00A14CFC">
        <w:t xml:space="preserve"> model </w:t>
      </w:r>
      <w:r>
        <w:t>of Latin America</w:t>
      </w:r>
      <w:bookmarkEnd w:id="32"/>
    </w:p>
    <w:p w14:paraId="13A4E503" w14:textId="6ADBD75F" w:rsidR="008918F0" w:rsidRPr="008918F0" w:rsidRDefault="008918F0" w:rsidP="008918F0">
      <w:pPr>
        <w:spacing w:after="120" w:line="360" w:lineRule="auto"/>
        <w:jc w:val="both"/>
        <w:rPr>
          <w:rFonts w:asciiTheme="majorHAnsi" w:hAnsiTheme="majorHAnsi"/>
        </w:rPr>
      </w:pPr>
      <w:r w:rsidRPr="008918F0">
        <w:rPr>
          <w:rFonts w:asciiTheme="majorHAnsi" w:hAnsiTheme="majorHAnsi"/>
        </w:rPr>
        <w:t xml:space="preserve">To further </w:t>
      </w:r>
      <w:r>
        <w:rPr>
          <w:rFonts w:asciiTheme="majorHAnsi" w:hAnsiTheme="majorHAnsi"/>
        </w:rPr>
        <w:t xml:space="preserve">explore the relationship between control of corruption, political finance regulation and judicial independence, it is necessary to rely on inferential statistics, allowing us to further include other variables like public investments, as well as control </w:t>
      </w:r>
      <w:r>
        <w:rPr>
          <w:rFonts w:asciiTheme="majorHAnsi" w:hAnsiTheme="majorHAnsi"/>
        </w:rPr>
        <w:lastRenderedPageBreak/>
        <w:t xml:space="preserve">for level of development. </w:t>
      </w:r>
      <w:r w:rsidR="00320665">
        <w:rPr>
          <w:rFonts w:asciiTheme="majorHAnsi" w:hAnsiTheme="majorHAnsi"/>
        </w:rPr>
        <w:t xml:space="preserve">As stated, </w:t>
      </w:r>
      <w:r w:rsidR="00B575D4">
        <w:rPr>
          <w:rFonts w:asciiTheme="majorHAnsi" w:hAnsiTheme="majorHAnsi"/>
        </w:rPr>
        <w:t>this analysis only includes</w:t>
      </w:r>
      <w:r w:rsidR="00320665">
        <w:rPr>
          <w:rFonts w:asciiTheme="majorHAnsi" w:hAnsiTheme="majorHAnsi"/>
        </w:rPr>
        <w:t xml:space="preserve"> 18 countries of Latin America and has a time span of ten years, from 2006 to 2015. </w:t>
      </w:r>
    </w:p>
    <w:p w14:paraId="3E8EBBF5" w14:textId="0719491F" w:rsidR="0069540B" w:rsidRDefault="00AB4D62" w:rsidP="00AB4D62">
      <w:pPr>
        <w:pStyle w:val="Ttulo3"/>
      </w:pPr>
      <w:bookmarkStart w:id="33" w:name="variable-description."/>
      <w:bookmarkStart w:id="34" w:name="_Toc354662925"/>
      <w:bookmarkEnd w:id="33"/>
      <w:r>
        <w:t>Variable description</w:t>
      </w:r>
      <w:bookmarkEnd w:id="34"/>
    </w:p>
    <w:p w14:paraId="03D36ABC" w14:textId="4DD05ED6" w:rsidR="008918F0" w:rsidRDefault="008B2E07" w:rsidP="008B2E07">
      <w:pPr>
        <w:spacing w:after="120" w:line="360" w:lineRule="auto"/>
        <w:jc w:val="both"/>
        <w:rPr>
          <w:rFonts w:asciiTheme="majorHAnsi" w:hAnsiTheme="majorHAnsi"/>
        </w:rPr>
      </w:pPr>
      <w:r w:rsidRPr="008B2E07">
        <w:rPr>
          <w:rFonts w:asciiTheme="majorHAnsi" w:hAnsiTheme="majorHAnsi"/>
        </w:rPr>
        <w:t xml:space="preserve">As explained in the methodology chapter and have been used previously, our dependent variable will be control of corruption, while our independent variables will be political finance regulation, public investment </w:t>
      </w:r>
      <w:r>
        <w:rPr>
          <w:rFonts w:asciiTheme="majorHAnsi" w:hAnsiTheme="majorHAnsi"/>
        </w:rPr>
        <w:t>and judicial independence, using the indicators that were previously explained.</w:t>
      </w:r>
      <w:r w:rsidRPr="008B2E07">
        <w:rPr>
          <w:rFonts w:asciiTheme="majorHAnsi" w:hAnsiTheme="majorHAnsi"/>
        </w:rPr>
        <w:t xml:space="preserve"> </w:t>
      </w:r>
      <w:r>
        <w:rPr>
          <w:rFonts w:asciiTheme="majorHAnsi" w:hAnsiTheme="majorHAnsi"/>
        </w:rPr>
        <w:t>The regression model</w:t>
      </w:r>
      <w:r w:rsidRPr="008B2E07">
        <w:rPr>
          <w:rFonts w:asciiTheme="majorHAnsi" w:hAnsiTheme="majorHAnsi"/>
        </w:rPr>
        <w:t xml:space="preserve"> </w:t>
      </w:r>
      <w:r>
        <w:rPr>
          <w:rFonts w:asciiTheme="majorHAnsi" w:hAnsiTheme="majorHAnsi"/>
        </w:rPr>
        <w:t>will intentionally resemble</w:t>
      </w:r>
      <w:r w:rsidRPr="008B2E07">
        <w:rPr>
          <w:rFonts w:asciiTheme="majorHAnsi" w:hAnsiTheme="majorHAnsi"/>
        </w:rPr>
        <w:t xml:space="preserve"> the equilibrium model described in the th</w:t>
      </w:r>
      <w:r>
        <w:rPr>
          <w:rFonts w:asciiTheme="majorHAnsi" w:hAnsiTheme="majorHAnsi"/>
        </w:rPr>
        <w:t xml:space="preserve">eoretical section </w:t>
      </w:r>
      <w:r w:rsidR="00073B15">
        <w:rPr>
          <w:rFonts w:asciiTheme="majorHAnsi" w:hAnsiTheme="majorHAnsi"/>
        </w:rPr>
        <w:t xml:space="preserve">of this study. </w:t>
      </w:r>
      <w:r w:rsidRPr="008B2E07">
        <w:rPr>
          <w:rFonts w:asciiTheme="majorHAnsi" w:hAnsiTheme="majorHAnsi"/>
        </w:rPr>
        <w:t xml:space="preserve"> </w:t>
      </w:r>
      <w:r w:rsidR="00073B15">
        <w:rPr>
          <w:rFonts w:asciiTheme="majorHAnsi" w:hAnsiTheme="majorHAnsi"/>
        </w:rPr>
        <w:t>In addition, we will include percentage of rural population and life expectancy as control variables for the level of development of the countries.</w:t>
      </w:r>
    </w:p>
    <w:p w14:paraId="0BA2EC39" w14:textId="0BC00C5E" w:rsidR="0069540B" w:rsidRPr="00D944FF" w:rsidRDefault="0069540B" w:rsidP="00AB4D62">
      <w:pPr>
        <w:pStyle w:val="Ttulo3"/>
      </w:pPr>
      <w:bookmarkStart w:id="35" w:name="_Toc354662926"/>
      <w:r>
        <w:t>Simple regression model</w:t>
      </w:r>
      <w:bookmarkEnd w:id="35"/>
      <w:r w:rsidRPr="00D944FF">
        <w:t xml:space="preserve"> </w:t>
      </w:r>
    </w:p>
    <w:p w14:paraId="5DEE5415" w14:textId="4AA0CA37" w:rsidR="001A441D" w:rsidRPr="00AB4D62" w:rsidRDefault="0069540B" w:rsidP="001A441D">
      <w:pPr>
        <w:spacing w:after="120" w:line="360" w:lineRule="auto"/>
        <w:jc w:val="both"/>
        <w:rPr>
          <w:rFonts w:asciiTheme="majorHAnsi" w:eastAsia="Times New Roman" w:hAnsiTheme="majorHAnsi" w:cstheme="minorHAnsi"/>
          <w:lang w:eastAsia="es-AR"/>
        </w:rPr>
      </w:pPr>
      <w:r w:rsidRPr="00AB4D62">
        <w:rPr>
          <w:rFonts w:asciiTheme="majorHAnsi" w:eastAsia="Times New Roman" w:hAnsiTheme="majorHAnsi" w:cstheme="minorHAnsi"/>
          <w:lang w:eastAsia="es-AR"/>
        </w:rPr>
        <w:t xml:space="preserve">Table </w:t>
      </w:r>
      <w:r w:rsidR="001A441D">
        <w:rPr>
          <w:rFonts w:asciiTheme="majorHAnsi" w:eastAsia="Times New Roman" w:hAnsiTheme="majorHAnsi" w:cstheme="minorHAnsi"/>
          <w:lang w:eastAsia="es-AR"/>
        </w:rPr>
        <w:t>I</w:t>
      </w:r>
      <w:r w:rsidRPr="00AB4D62">
        <w:rPr>
          <w:rFonts w:asciiTheme="majorHAnsi" w:eastAsia="Times New Roman" w:hAnsiTheme="majorHAnsi" w:cstheme="minorHAnsi"/>
          <w:lang w:eastAsia="es-AR"/>
        </w:rPr>
        <w:t xml:space="preserve"> shows the simple regression model,</w:t>
      </w:r>
      <w:r w:rsidR="001A441D">
        <w:rPr>
          <w:rFonts w:asciiTheme="majorHAnsi" w:eastAsia="Times New Roman" w:hAnsiTheme="majorHAnsi" w:cstheme="minorHAnsi"/>
          <w:lang w:eastAsia="es-AR"/>
        </w:rPr>
        <w:t xml:space="preserve"> where</w:t>
      </w:r>
      <w:r w:rsidRPr="00AB4D62">
        <w:rPr>
          <w:rFonts w:asciiTheme="majorHAnsi" w:eastAsia="Times New Roman" w:hAnsiTheme="majorHAnsi" w:cstheme="minorHAnsi"/>
          <w:lang w:eastAsia="es-AR"/>
        </w:rPr>
        <w:t xml:space="preserve"> </w:t>
      </w:r>
      <w:r w:rsidR="00320665">
        <w:rPr>
          <w:rFonts w:asciiTheme="majorHAnsi" w:eastAsia="Times New Roman" w:hAnsiTheme="majorHAnsi" w:cstheme="minorHAnsi"/>
          <w:lang w:eastAsia="es-AR"/>
        </w:rPr>
        <w:t>results</w:t>
      </w:r>
      <w:r w:rsidRPr="00AB4D62">
        <w:rPr>
          <w:rFonts w:asciiTheme="majorHAnsi" w:eastAsia="Times New Roman" w:hAnsiTheme="majorHAnsi" w:cstheme="minorHAnsi"/>
          <w:lang w:eastAsia="es-AR"/>
        </w:rPr>
        <w:t xml:space="preserve"> (1) to (9) are estimated using </w:t>
      </w:r>
      <w:r w:rsidR="00320665">
        <w:rPr>
          <w:rFonts w:asciiTheme="majorHAnsi" w:eastAsia="Times New Roman" w:hAnsiTheme="majorHAnsi" w:cstheme="minorHAnsi"/>
          <w:lang w:eastAsia="es-AR"/>
        </w:rPr>
        <w:t xml:space="preserve">pooled </w:t>
      </w:r>
      <w:r w:rsidRPr="00AB4D62">
        <w:rPr>
          <w:rFonts w:asciiTheme="majorHAnsi" w:eastAsia="Times New Roman" w:hAnsiTheme="majorHAnsi" w:cstheme="minorHAnsi"/>
          <w:lang w:eastAsia="es-AR"/>
        </w:rPr>
        <w:t xml:space="preserve">OLS, Fixed effects (FE) and Random effects (RE). </w:t>
      </w:r>
      <w:r w:rsidR="001A441D">
        <w:rPr>
          <w:rFonts w:asciiTheme="majorHAnsi" w:eastAsia="Times New Roman" w:hAnsiTheme="majorHAnsi" w:cstheme="minorHAnsi"/>
          <w:lang w:eastAsia="es-AR"/>
        </w:rPr>
        <w:t xml:space="preserve">The </w:t>
      </w:r>
      <w:r w:rsidR="00320665">
        <w:rPr>
          <w:rFonts w:asciiTheme="majorHAnsi" w:eastAsia="Times New Roman" w:hAnsiTheme="majorHAnsi" w:cstheme="minorHAnsi"/>
          <w:lang w:eastAsia="es-AR"/>
        </w:rPr>
        <w:t>equations</w:t>
      </w:r>
      <w:r w:rsidR="001A441D">
        <w:rPr>
          <w:rFonts w:asciiTheme="majorHAnsi" w:eastAsia="Times New Roman" w:hAnsiTheme="majorHAnsi" w:cstheme="minorHAnsi"/>
          <w:lang w:eastAsia="es-AR"/>
        </w:rPr>
        <w:t xml:space="preserve"> for these regressions are the following:</w:t>
      </w:r>
    </w:p>
    <w:p w14:paraId="1B1CA4BD" w14:textId="77777777" w:rsidR="001A441D" w:rsidRPr="001A441D" w:rsidRDefault="001A441D" w:rsidP="001A441D">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1A441D" w:rsidRDefault="001A441D" w:rsidP="001A441D">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835315" w:rsidRDefault="001A441D" w:rsidP="00835315">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0D6AFAA" w14:textId="37E6DE89" w:rsidR="0069540B" w:rsidRPr="00320665" w:rsidRDefault="00320665" w:rsidP="001A441D">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The first equation represents (1) to (3), the second (4) to (6) and the third (7) to (9). With respect to the results, p</w:t>
      </w:r>
      <w:r w:rsidR="0069540B" w:rsidRPr="00AB4D62">
        <w:rPr>
          <w:rFonts w:asciiTheme="majorHAnsi" w:eastAsia="Times New Roman" w:hAnsiTheme="majorHAnsi" w:cstheme="minorHAnsi"/>
          <w:lang w:eastAsia="es-AR"/>
        </w:rPr>
        <w:t xml:space="preserve">arty finance regulation </w:t>
      </w:r>
      <w:r w:rsidR="001A441D">
        <w:rPr>
          <w:rFonts w:asciiTheme="majorHAnsi" w:eastAsia="Times New Roman" w:hAnsiTheme="majorHAnsi" w:cstheme="minorHAnsi"/>
          <w:lang w:eastAsia="es-AR"/>
        </w:rPr>
        <w:t>has a positive</w:t>
      </w:r>
      <w:r w:rsidR="0069540B" w:rsidRPr="00AB4D62">
        <w:rPr>
          <w:rFonts w:asciiTheme="majorHAnsi" w:eastAsia="Times New Roman" w:hAnsiTheme="majorHAnsi" w:cstheme="minorHAnsi"/>
          <w:lang w:eastAsia="es-AR"/>
        </w:rPr>
        <w:t xml:space="preserve"> significant effect on control of corruption in a pooled OLS model. Interestingly, this result is reversed when accounting for the idiosyncratic characteristics of each country in panel estimations. Public investment and </w:t>
      </w:r>
      <w:r w:rsidR="001A441D" w:rsidRPr="00AB4D62">
        <w:rPr>
          <w:rFonts w:asciiTheme="majorHAnsi" w:eastAsia="Times New Roman" w:hAnsiTheme="majorHAnsi" w:cstheme="minorHAnsi"/>
          <w:lang w:eastAsia="es-AR"/>
        </w:rPr>
        <w:t>judicial</w:t>
      </w:r>
      <w:r w:rsidR="0069540B" w:rsidRPr="00AB4D62">
        <w:rPr>
          <w:rFonts w:asciiTheme="majorHAnsi" w:eastAsia="Times New Roman" w:hAnsiTheme="majorHAnsi" w:cstheme="minorHAnsi"/>
          <w:lang w:eastAsia="es-AR"/>
        </w:rPr>
        <w:t xml:space="preserve"> independence both have the expected signs</w:t>
      </w:r>
      <w:r>
        <w:rPr>
          <w:rFonts w:asciiTheme="majorHAnsi" w:eastAsia="Times New Roman" w:hAnsiTheme="majorHAnsi" w:cstheme="minorHAnsi"/>
          <w:lang w:eastAsia="es-AR"/>
        </w:rPr>
        <w:t>, negative and positive, respectively</w:t>
      </w:r>
      <w:r w:rsidR="0069540B" w:rsidRPr="00AB4D62">
        <w:rPr>
          <w:rFonts w:asciiTheme="majorHAnsi" w:eastAsia="Times New Roman" w:hAnsiTheme="majorHAnsi" w:cstheme="minorHAnsi"/>
          <w:lang w:eastAsia="es-AR"/>
        </w:rPr>
        <w:t xml:space="preserve">. Thus, an increase in the level of public investment is associated with </w:t>
      </w:r>
      <w:r w:rsidR="00F25920" w:rsidRPr="00AB4D62">
        <w:rPr>
          <w:rFonts w:asciiTheme="majorHAnsi" w:eastAsia="Times New Roman" w:hAnsiTheme="majorHAnsi" w:cstheme="minorHAnsi"/>
          <w:lang w:eastAsia="es-AR"/>
        </w:rPr>
        <w:t>deterioration</w:t>
      </w:r>
      <w:r w:rsidR="0069540B" w:rsidRPr="00AB4D62">
        <w:rPr>
          <w:rFonts w:asciiTheme="majorHAnsi" w:eastAsia="Times New Roman" w:hAnsiTheme="majorHAnsi" w:cstheme="minorHAnsi"/>
          <w:lang w:eastAsia="es-AR"/>
        </w:rPr>
        <w:t xml:space="preserve"> in the control of corruption; on the other hand, </w:t>
      </w:r>
      <w:r w:rsidR="00F25920" w:rsidRPr="00AB4D62">
        <w:rPr>
          <w:rFonts w:asciiTheme="majorHAnsi" w:eastAsia="Times New Roman" w:hAnsiTheme="majorHAnsi" w:cstheme="minorHAnsi"/>
          <w:lang w:eastAsia="es-AR"/>
        </w:rPr>
        <w:t>increases in judicial independence are</w:t>
      </w:r>
      <w:r w:rsidR="0069540B" w:rsidRPr="00AB4D62">
        <w:rPr>
          <w:rFonts w:asciiTheme="majorHAnsi" w:eastAsia="Times New Roman" w:hAnsiTheme="majorHAnsi" w:cstheme="minorHAnsi"/>
          <w:lang w:eastAsia="es-AR"/>
        </w:rPr>
        <w:t xml:space="preserve"> correlated with improvements in the </w:t>
      </w:r>
      <w:r w:rsidR="00843E69">
        <w:rPr>
          <w:rFonts w:asciiTheme="majorHAnsi" w:eastAsia="Times New Roman" w:hAnsiTheme="majorHAnsi" w:cstheme="minorHAnsi"/>
          <w:lang w:eastAsia="es-AR"/>
        </w:rPr>
        <w:t xml:space="preserve">dependent variable. Both </w:t>
      </w:r>
      <w:proofErr w:type="spellStart"/>
      <w:r w:rsidR="00843E69">
        <w:rPr>
          <w:rFonts w:asciiTheme="majorHAnsi" w:eastAsia="Times New Roman" w:hAnsiTheme="majorHAnsi" w:cstheme="minorHAnsi"/>
          <w:lang w:eastAsia="es-AR"/>
        </w:rPr>
        <w:t>regre</w:t>
      </w:r>
      <w:r w:rsidR="001A441D">
        <w:rPr>
          <w:rFonts w:asciiTheme="majorHAnsi" w:eastAsia="Times New Roman" w:hAnsiTheme="majorHAnsi" w:cstheme="minorHAnsi"/>
          <w:lang w:eastAsia="es-AR"/>
        </w:rPr>
        <w:t>s</w:t>
      </w:r>
      <w:r w:rsidR="00843E69">
        <w:rPr>
          <w:rFonts w:asciiTheme="majorHAnsi" w:eastAsia="Times New Roman" w:hAnsiTheme="majorHAnsi" w:cstheme="minorHAnsi"/>
          <w:lang w:eastAsia="es-AR"/>
        </w:rPr>
        <w:t>s</w:t>
      </w:r>
      <w:r w:rsidR="0069540B" w:rsidRPr="00AB4D62">
        <w:rPr>
          <w:rFonts w:asciiTheme="majorHAnsi" w:eastAsia="Times New Roman" w:hAnsiTheme="majorHAnsi" w:cstheme="minorHAnsi"/>
          <w:lang w:eastAsia="es-AR"/>
        </w:rPr>
        <w:t>ors</w:t>
      </w:r>
      <w:proofErr w:type="spellEnd"/>
      <w:r w:rsidR="0069540B" w:rsidRPr="00AB4D62">
        <w:rPr>
          <w:rFonts w:asciiTheme="majorHAnsi" w:eastAsia="Times New Roman" w:hAnsiTheme="majorHAnsi" w:cstheme="minorHAnsi"/>
          <w:lang w:eastAsia="es-AR"/>
        </w:rPr>
        <w:t xml:space="preserve"> are statistical significant at </w:t>
      </w:r>
      <w:r w:rsidRPr="00AB4D62">
        <w:rPr>
          <w:rFonts w:asciiTheme="majorHAnsi" w:eastAsia="Times New Roman" w:hAnsiTheme="majorHAnsi" w:cstheme="minorHAnsi"/>
          <w:lang w:eastAsia="es-AR"/>
        </w:rPr>
        <w:t>usual</w:t>
      </w:r>
      <w:r w:rsidR="0069540B" w:rsidRPr="00AB4D62">
        <w:rPr>
          <w:rFonts w:asciiTheme="majorHAnsi" w:eastAsia="Times New Roman" w:hAnsiTheme="majorHAnsi" w:cstheme="minorHAnsi"/>
          <w:lang w:eastAsia="es-AR"/>
        </w:rPr>
        <w:t xml:space="preserve"> levels of confidence.</w:t>
      </w:r>
    </w:p>
    <w:p w14:paraId="10E15593" w14:textId="15E2D0B9" w:rsidR="00073B15" w:rsidRPr="00073B15" w:rsidRDefault="00073B15" w:rsidP="00073B15">
      <w:pPr>
        <w:pStyle w:val="Epgrafe"/>
        <w:keepNext/>
        <w:rPr>
          <w:color w:val="000000" w:themeColor="text1"/>
        </w:rPr>
      </w:pPr>
      <w:bookmarkStart w:id="36" w:name="regression-model."/>
      <w:bookmarkEnd w:id="36"/>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073B15"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A0B92" w:rsidRDefault="0069540B" w:rsidP="00AB4D62">
            <w:pPr>
              <w:widowControl w:val="0"/>
              <w:autoSpaceDE w:val="0"/>
              <w:autoSpaceDN w:val="0"/>
              <w:adjustRightInd w:val="0"/>
              <w:spacing w:after="0"/>
              <w:rPr>
                <w:rFonts w:asciiTheme="majorHAnsi" w:eastAsia="Times New Roman" w:hAnsiTheme="majorHAnsi"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RE</w:t>
            </w:r>
          </w:p>
        </w:tc>
      </w:tr>
      <w:tr w:rsidR="0069540B" w:rsidRPr="00073B15"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(9)</w:t>
            </w:r>
          </w:p>
        </w:tc>
      </w:tr>
      <w:tr w:rsidR="0069540B" w:rsidRPr="00073B15"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2265B44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tcPr>
          <w:p w14:paraId="32C1977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47DC158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6133CF5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tcPr>
          <w:p w14:paraId="1BA50B0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25A4D2A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3F32129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7F00982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0.151***</w:t>
            </w:r>
          </w:p>
        </w:tc>
      </w:tr>
      <w:tr w:rsidR="0069540B" w:rsidRPr="00073B15"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(0.0310)</w:t>
            </w:r>
          </w:p>
        </w:tc>
      </w:tr>
      <w:tr w:rsidR="0069540B" w:rsidRPr="00073B15"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roofErr w:type="spellStart"/>
            <w:r w:rsidRPr="00073B15">
              <w:rPr>
                <w:rFonts w:asciiTheme="majorHAnsi" w:eastAsia="Times New Roman" w:hAnsiTheme="majorHAnsi" w:cs="Times New Roman"/>
                <w:sz w:val="20"/>
                <w:szCs w:val="20"/>
                <w:lang w:val="es-ES" w:eastAsia="es-ES"/>
              </w:rPr>
              <w:t>Cons</w:t>
            </w:r>
            <w:proofErr w:type="spellEnd"/>
            <w:r w:rsidRPr="00073B15">
              <w:rPr>
                <w:rFonts w:asciiTheme="majorHAnsi" w:eastAsia="Times New Roman" w:hAnsiTheme="majorHAnsi"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-0.76***</w:t>
            </w:r>
          </w:p>
        </w:tc>
      </w:tr>
      <w:tr w:rsidR="0069540B" w:rsidRPr="00073B15"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(0.124)</w:t>
            </w:r>
          </w:p>
        </w:tc>
      </w:tr>
      <w:tr w:rsidR="0069540B" w:rsidRPr="00073B15"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proofErr w:type="spellStart"/>
            <w:r w:rsidRPr="00073B15">
              <w:rPr>
                <w:rFonts w:asciiTheme="majorHAnsi" w:eastAsia="Times New Roman" w:hAnsiTheme="majorHAnsi" w:cs="Times New Roman"/>
                <w:sz w:val="20"/>
                <w:szCs w:val="20"/>
                <w:lang w:val="es-ES" w:eastAsia="es-ES"/>
              </w:rPr>
              <w:t>Obs</w:t>
            </w:r>
            <w:proofErr w:type="spellEnd"/>
            <w:r w:rsidRPr="00073B15">
              <w:rPr>
                <w:rFonts w:asciiTheme="majorHAnsi" w:eastAsia="Times New Roman" w:hAnsiTheme="majorHAnsi"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179</w:t>
            </w:r>
          </w:p>
        </w:tc>
      </w:tr>
      <w:tr w:rsidR="0069540B" w:rsidRPr="00073B15"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R-</w:t>
            </w:r>
            <w:proofErr w:type="spellStart"/>
            <w:r w:rsidRPr="00073B15">
              <w:rPr>
                <w:rFonts w:asciiTheme="majorHAnsi" w:eastAsia="Times New Roman" w:hAnsiTheme="majorHAnsi" w:cs="Times New Roman"/>
                <w:sz w:val="20"/>
                <w:szCs w:val="20"/>
                <w:lang w:val="es-ES" w:eastAsia="es-ES"/>
              </w:rPr>
              <w:t>sq</w:t>
            </w:r>
            <w:proofErr w:type="spellEnd"/>
            <w:r w:rsidRPr="00073B15">
              <w:rPr>
                <w:rFonts w:asciiTheme="majorHAnsi" w:eastAsia="Times New Roman" w:hAnsiTheme="majorHAnsi"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0.070</w:t>
            </w:r>
          </w:p>
        </w:tc>
        <w:tc>
          <w:tcPr>
            <w:tcW w:w="948" w:type="dxa"/>
            <w:tcBorders>
              <w:top w:val="nil"/>
              <w:left w:val="nil"/>
              <w:bottom w:val="nil"/>
              <w:right w:val="nil"/>
            </w:tcBorders>
          </w:tcPr>
          <w:p w14:paraId="0075633E"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0.011</w:t>
            </w:r>
          </w:p>
        </w:tc>
        <w:tc>
          <w:tcPr>
            <w:tcW w:w="931" w:type="dxa"/>
            <w:tcBorders>
              <w:top w:val="nil"/>
              <w:left w:val="nil"/>
              <w:bottom w:val="nil"/>
              <w:right w:val="nil"/>
            </w:tcBorders>
          </w:tcPr>
          <w:p w14:paraId="326CF48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nil"/>
              <w:right w:val="nil"/>
            </w:tcBorders>
          </w:tcPr>
          <w:p w14:paraId="18EE937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0.002</w:t>
            </w:r>
          </w:p>
        </w:tc>
        <w:tc>
          <w:tcPr>
            <w:tcW w:w="948" w:type="dxa"/>
            <w:tcBorders>
              <w:top w:val="nil"/>
              <w:left w:val="nil"/>
              <w:bottom w:val="nil"/>
              <w:right w:val="nil"/>
            </w:tcBorders>
          </w:tcPr>
          <w:p w14:paraId="139B7A09"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0.028</w:t>
            </w:r>
          </w:p>
        </w:tc>
        <w:tc>
          <w:tcPr>
            <w:tcW w:w="936" w:type="dxa"/>
            <w:tcBorders>
              <w:top w:val="nil"/>
              <w:left w:val="nil"/>
              <w:bottom w:val="nil"/>
              <w:right w:val="nil"/>
            </w:tcBorders>
          </w:tcPr>
          <w:p w14:paraId="4EA55F8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nil"/>
              <w:right w:val="nil"/>
            </w:tcBorders>
          </w:tcPr>
          <w:p w14:paraId="394EC5B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0.763</w:t>
            </w:r>
          </w:p>
        </w:tc>
        <w:tc>
          <w:tcPr>
            <w:tcW w:w="1007" w:type="dxa"/>
            <w:tcBorders>
              <w:top w:val="nil"/>
              <w:left w:val="nil"/>
              <w:bottom w:val="nil"/>
              <w:right w:val="nil"/>
            </w:tcBorders>
          </w:tcPr>
          <w:p w14:paraId="1E034BBB"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0.025</w:t>
            </w:r>
          </w:p>
        </w:tc>
        <w:tc>
          <w:tcPr>
            <w:tcW w:w="1007" w:type="dxa"/>
            <w:tcBorders>
              <w:top w:val="nil"/>
              <w:left w:val="nil"/>
              <w:bottom w:val="nil"/>
              <w:right w:val="nil"/>
            </w:tcBorders>
          </w:tcPr>
          <w:p w14:paraId="7F7D0764"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r>
      <w:tr w:rsidR="0069540B" w:rsidRPr="00073B15"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073B15" w:rsidRDefault="0069540B" w:rsidP="00AB4D62">
            <w:pPr>
              <w:widowControl w:val="0"/>
              <w:autoSpaceDE w:val="0"/>
              <w:autoSpaceDN w:val="0"/>
              <w:adjustRightInd w:val="0"/>
              <w:spacing w:after="0"/>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073B15" w:rsidRDefault="0069540B" w:rsidP="00AB4D62">
            <w:pPr>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073B15" w:rsidRDefault="0069540B" w:rsidP="00073B15">
            <w:pPr>
              <w:keepNext/>
              <w:widowControl w:val="0"/>
              <w:autoSpaceDE w:val="0"/>
              <w:autoSpaceDN w:val="0"/>
              <w:adjustRightInd w:val="0"/>
              <w:spacing w:after="0"/>
              <w:jc w:val="center"/>
              <w:rPr>
                <w:rFonts w:asciiTheme="majorHAnsi" w:eastAsia="Times New Roman" w:hAnsiTheme="majorHAnsi" w:cs="Times New Roman"/>
                <w:sz w:val="20"/>
                <w:szCs w:val="20"/>
                <w:lang w:val="es-ES" w:eastAsia="es-ES"/>
              </w:rPr>
            </w:pPr>
            <w:r w:rsidRPr="00073B15">
              <w:rPr>
                <w:rFonts w:asciiTheme="majorHAnsi" w:eastAsia="Times New Roman" w:hAnsiTheme="majorHAnsi" w:cs="Times New Roman"/>
                <w:sz w:val="20"/>
                <w:szCs w:val="20"/>
                <w:lang w:val="es-ES" w:eastAsia="es-ES"/>
              </w:rPr>
              <w:t>18</w:t>
            </w:r>
          </w:p>
        </w:tc>
      </w:tr>
    </w:tbl>
    <w:p w14:paraId="18CA0F8F" w14:textId="295216CE" w:rsidR="00073B15" w:rsidRPr="00073B15" w:rsidRDefault="00073B15" w:rsidP="00073B15">
      <w:pPr>
        <w:pStyle w:val="Epgrafe"/>
        <w:jc w:val="center"/>
        <w:rPr>
          <w:rFonts w:asciiTheme="majorHAnsi" w:hAnsiTheme="majorHAnsi"/>
          <w:color w:val="000000" w:themeColor="text1"/>
        </w:rPr>
      </w:pPr>
      <w:r w:rsidRPr="00073B15">
        <w:rPr>
          <w:rFonts w:asciiTheme="majorHAnsi" w:hAnsiTheme="majorHAnsi"/>
          <w:color w:val="000000" w:themeColor="text1"/>
        </w:rPr>
        <w:t xml:space="preserve">Table </w:t>
      </w:r>
      <w:r w:rsidRPr="00073B15">
        <w:rPr>
          <w:rFonts w:asciiTheme="majorHAnsi" w:hAnsiTheme="majorHAnsi"/>
          <w:color w:val="000000" w:themeColor="text1"/>
        </w:rPr>
        <w:fldChar w:fldCharType="begin"/>
      </w:r>
      <w:r w:rsidRPr="00073B15">
        <w:rPr>
          <w:rFonts w:asciiTheme="majorHAnsi" w:hAnsiTheme="majorHAnsi"/>
          <w:color w:val="000000" w:themeColor="text1"/>
        </w:rPr>
        <w:instrText xml:space="preserve"> SEQ Table \* ROMAN </w:instrText>
      </w:r>
      <w:r w:rsidRPr="00073B15">
        <w:rPr>
          <w:rFonts w:asciiTheme="majorHAnsi" w:hAnsiTheme="majorHAnsi"/>
          <w:color w:val="000000" w:themeColor="text1"/>
        </w:rPr>
        <w:fldChar w:fldCharType="separate"/>
      </w:r>
      <w:r w:rsidR="00261333">
        <w:rPr>
          <w:rFonts w:asciiTheme="majorHAnsi" w:hAnsiTheme="majorHAnsi"/>
          <w:noProof/>
          <w:color w:val="000000" w:themeColor="text1"/>
        </w:rPr>
        <w:t>I</w:t>
      </w:r>
      <w:r w:rsidRPr="00073B15">
        <w:rPr>
          <w:rFonts w:asciiTheme="majorHAnsi" w:hAnsiTheme="majorHAnsi"/>
          <w:color w:val="000000" w:themeColor="text1"/>
        </w:rPr>
        <w:fldChar w:fldCharType="end"/>
      </w:r>
      <w:r w:rsidRPr="00073B15">
        <w:rPr>
          <w:rFonts w:asciiTheme="majorHAnsi" w:hAnsiTheme="majorHAnsi"/>
          <w:color w:val="000000" w:themeColor="text1"/>
        </w:rPr>
        <w:t xml:space="preserve">. </w:t>
      </w:r>
      <w:proofErr w:type="gramStart"/>
      <w:r w:rsidRPr="00073B15">
        <w:rPr>
          <w:rFonts w:asciiTheme="majorHAnsi" w:hAnsiTheme="majorHAnsi"/>
          <w:color w:val="000000" w:themeColor="text1"/>
        </w:rPr>
        <w:t>Simple Regression Model.</w:t>
      </w:r>
      <w:proofErr w:type="gramEnd"/>
      <w:r w:rsidRPr="00073B15">
        <w:rPr>
          <w:rFonts w:asciiTheme="majorHAnsi" w:hAnsiTheme="majorHAnsi"/>
          <w:color w:val="000000" w:themeColor="text1"/>
        </w:rPr>
        <w:t xml:space="preserve"> Standard errors in parentheses, *** p&lt;0.01, ** p&lt;0.05, * p&lt;0.1</w:t>
      </w:r>
    </w:p>
    <w:p w14:paraId="20824B73" w14:textId="18326AB4" w:rsidR="00F25920" w:rsidRPr="00D944FF" w:rsidRDefault="00F25920" w:rsidP="00F25920">
      <w:pPr>
        <w:pStyle w:val="Ttulo3"/>
      </w:pPr>
      <w:bookmarkStart w:id="37" w:name="_Toc354662927"/>
      <w:r>
        <w:t>Multivariate regression model</w:t>
      </w:r>
      <w:bookmarkEnd w:id="37"/>
      <w:r w:rsidRPr="00D944FF">
        <w:t xml:space="preserve"> </w:t>
      </w:r>
    </w:p>
    <w:p w14:paraId="370EE655" w14:textId="349F1554" w:rsidR="0069540B" w:rsidRPr="00F152B5" w:rsidRDefault="00320665" w:rsidP="00F152B5">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To better reflect the equilibrium model, a multivariate regression is needed. The multivariate regression model </w:t>
      </w:r>
      <w:r w:rsidR="0069540B" w:rsidRPr="00F152B5">
        <w:rPr>
          <w:rFonts w:asciiTheme="majorHAnsi" w:eastAsia="Times New Roman" w:hAnsiTheme="majorHAnsi" w:cstheme="minorHAnsi"/>
          <w:lang w:eastAsia="es-AR"/>
        </w:rPr>
        <w:t xml:space="preserve">is estimated in equations (1) to (9). Results for pooled OLS, Fixed effects (FE) and Random effects (RE) are presented. Several </w:t>
      </w:r>
      <w:r>
        <w:rPr>
          <w:rFonts w:asciiTheme="majorHAnsi" w:eastAsia="Times New Roman" w:hAnsiTheme="majorHAnsi" w:cstheme="minorHAnsi"/>
          <w:lang w:eastAsia="es-AR"/>
        </w:rPr>
        <w:t xml:space="preserve">results are presented </w:t>
      </w:r>
      <w:r w:rsidR="0069540B" w:rsidRPr="00F152B5">
        <w:rPr>
          <w:rFonts w:asciiTheme="majorHAnsi" w:eastAsia="Times New Roman" w:hAnsiTheme="majorHAnsi" w:cstheme="minorHAnsi"/>
          <w:lang w:eastAsia="es-AR"/>
        </w:rPr>
        <w:t xml:space="preserve">to </w:t>
      </w:r>
      <w:r>
        <w:rPr>
          <w:rFonts w:asciiTheme="majorHAnsi" w:eastAsia="Times New Roman" w:hAnsiTheme="majorHAnsi" w:cstheme="minorHAnsi"/>
          <w:lang w:eastAsia="es-AR"/>
        </w:rPr>
        <w:t>assess</w:t>
      </w:r>
      <w:r w:rsidR="0069540B" w:rsidRPr="00F152B5">
        <w:rPr>
          <w:rFonts w:asciiTheme="majorHAnsi" w:eastAsia="Times New Roman" w:hAnsiTheme="majorHAnsi" w:cstheme="minorHAnsi"/>
          <w:lang w:eastAsia="es-AR"/>
        </w:rPr>
        <w:t xml:space="preserve"> the robustness of </w:t>
      </w:r>
      <w:r>
        <w:rPr>
          <w:rFonts w:asciiTheme="majorHAnsi" w:eastAsia="Times New Roman" w:hAnsiTheme="majorHAnsi" w:cstheme="minorHAnsi"/>
          <w:lang w:eastAsia="es-AR"/>
        </w:rPr>
        <w:t>the</w:t>
      </w:r>
      <w:r w:rsidR="0069540B" w:rsidRPr="00F152B5">
        <w:rPr>
          <w:rFonts w:asciiTheme="majorHAnsi" w:eastAsia="Times New Roman" w:hAnsiTheme="majorHAnsi" w:cstheme="minorHAnsi"/>
          <w:lang w:eastAsia="es-AR"/>
        </w:rPr>
        <w:t xml:space="preserve"> analysis.</w:t>
      </w:r>
    </w:p>
    <w:p w14:paraId="51A722EB" w14:textId="30D696BD" w:rsidR="0069540B" w:rsidRPr="00F152B5" w:rsidRDefault="0069540B" w:rsidP="00F152B5">
      <w:pPr>
        <w:spacing w:after="120" w:line="360" w:lineRule="auto"/>
        <w:jc w:val="both"/>
        <w:rPr>
          <w:rFonts w:asciiTheme="majorHAnsi" w:eastAsia="Times New Roman" w:hAnsiTheme="majorHAnsi" w:cstheme="minorHAnsi"/>
          <w:lang w:eastAsia="es-AR"/>
        </w:rPr>
      </w:pPr>
      <w:r w:rsidRPr="00F152B5">
        <w:rPr>
          <w:rFonts w:asciiTheme="majorHAnsi" w:eastAsia="Times New Roman" w:hAnsiTheme="majorHAnsi" w:cstheme="minorHAnsi"/>
          <w:lang w:eastAsia="es-AR"/>
        </w:rPr>
        <w:t>The regression</w:t>
      </w:r>
      <w:r w:rsidR="00237692">
        <w:rPr>
          <w:rFonts w:asciiTheme="majorHAnsi" w:eastAsia="Times New Roman" w:hAnsiTheme="majorHAnsi" w:cstheme="minorHAnsi"/>
          <w:lang w:eastAsia="es-AR"/>
        </w:rPr>
        <w:t xml:space="preserve"> model for equations (1) to (3):</w:t>
      </w:r>
    </w:p>
    <w:p w14:paraId="13F37B9F"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404D766B" w:rsidR="0069540B" w:rsidRDefault="0069540B" w:rsidP="00F25920">
      <w:pPr>
        <w:spacing w:after="120" w:line="360" w:lineRule="auto"/>
        <w:jc w:val="both"/>
        <w:rPr>
          <w:rFonts w:ascii="Cambria" w:hAnsi="Cambria"/>
        </w:rPr>
      </w:pPr>
      <w:r>
        <w:rPr>
          <w:rFonts w:ascii="Cambria" w:hAnsi="Cambria"/>
        </w:rPr>
        <w:t xml:space="preserve">The regression </w:t>
      </w:r>
      <w:r w:rsidR="00237692">
        <w:rPr>
          <w:rFonts w:ascii="Cambria" w:hAnsi="Cambria"/>
        </w:rPr>
        <w:t>model for equations (4) to (6):</w:t>
      </w:r>
    </w:p>
    <w:p w14:paraId="17A12E55"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456A50AB" w:rsidR="0069540B" w:rsidRDefault="0069540B" w:rsidP="0069540B">
      <w:pPr>
        <w:pStyle w:val="Textodecuerpo"/>
        <w:rPr>
          <w:rFonts w:ascii="Cambria" w:hAnsi="Cambria"/>
        </w:rPr>
      </w:pPr>
      <w:r w:rsidRPr="00F25920">
        <w:rPr>
          <w:rFonts w:ascii="Cambria" w:hAnsi="Cambria"/>
          <w:sz w:val="22"/>
          <w:szCs w:val="22"/>
          <w:lang w:val="en-GB"/>
        </w:rPr>
        <w:t>The regression</w:t>
      </w:r>
      <w:r w:rsidR="00320665">
        <w:rPr>
          <w:rFonts w:ascii="Cambria" w:hAnsi="Cambria"/>
          <w:sz w:val="22"/>
          <w:szCs w:val="22"/>
          <w:lang w:val="en-GB"/>
        </w:rPr>
        <w:t xml:space="preserve"> model for equations (7) to (9)</w:t>
      </w:r>
      <w:r w:rsidR="00237692">
        <w:rPr>
          <w:rFonts w:ascii="Cambria" w:hAnsi="Cambria"/>
        </w:rPr>
        <w:t>:</w:t>
      </w:r>
    </w:p>
    <w:p w14:paraId="1789CD99" w14:textId="77777777" w:rsidR="0069540B" w:rsidRPr="00320665"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Default="0069540B" w:rsidP="00F25920">
      <w:pPr>
        <w:spacing w:after="120" w:line="360" w:lineRule="auto"/>
        <w:jc w:val="both"/>
        <w:rPr>
          <w:rFonts w:asciiTheme="majorHAnsi" w:eastAsia="Times New Roman" w:hAnsiTheme="majorHAnsi" w:cstheme="minorHAnsi"/>
          <w:lang w:eastAsia="es-AR"/>
        </w:rPr>
      </w:pPr>
      <w:r w:rsidRPr="00F25920">
        <w:rPr>
          <w:rFonts w:asciiTheme="majorHAnsi" w:eastAsia="Times New Roman" w:hAnsiTheme="majorHAnsi" w:cstheme="minorHAnsi"/>
          <w:lang w:eastAsia="es-AR"/>
        </w:rPr>
        <w:t xml:space="preserve">The results </w:t>
      </w:r>
      <w:r w:rsidR="00320665">
        <w:rPr>
          <w:rFonts w:asciiTheme="majorHAnsi" w:eastAsia="Times New Roman" w:hAnsiTheme="majorHAnsi" w:cstheme="minorHAnsi"/>
          <w:lang w:eastAsia="es-AR"/>
        </w:rPr>
        <w:t xml:space="preserve">reflected in Table II </w:t>
      </w:r>
      <w:r w:rsidRPr="00F25920">
        <w:rPr>
          <w:rFonts w:asciiTheme="majorHAnsi" w:eastAsia="Times New Roman" w:hAnsiTheme="majorHAnsi" w:cstheme="minorHAnsi"/>
          <w:lang w:eastAsia="es-AR"/>
        </w:rPr>
        <w:t xml:space="preserve">show that </w:t>
      </w:r>
      <w:r w:rsidR="00320665" w:rsidRPr="00F25920">
        <w:rPr>
          <w:rFonts w:asciiTheme="majorHAnsi" w:eastAsia="Times New Roman" w:hAnsiTheme="majorHAnsi" w:cstheme="minorHAnsi"/>
          <w:lang w:eastAsia="es-AR"/>
        </w:rPr>
        <w:t xml:space="preserve">increases </w:t>
      </w:r>
      <w:r w:rsidR="00320665">
        <w:rPr>
          <w:rFonts w:asciiTheme="majorHAnsi" w:eastAsia="Times New Roman" w:hAnsiTheme="majorHAnsi" w:cstheme="minorHAnsi"/>
          <w:lang w:eastAsia="es-AR"/>
        </w:rPr>
        <w:t>in political</w:t>
      </w:r>
      <w:r w:rsidRPr="00F25920">
        <w:rPr>
          <w:rFonts w:asciiTheme="majorHAnsi" w:eastAsia="Times New Roman" w:hAnsiTheme="majorHAnsi" w:cstheme="minorHAnsi"/>
          <w:lang w:eastAsia="es-AR"/>
        </w:rPr>
        <w:t xml:space="preserve"> finance regulation are related with</w:t>
      </w:r>
      <w:r w:rsidR="00320665">
        <w:rPr>
          <w:rFonts w:asciiTheme="majorHAnsi" w:eastAsia="Times New Roman" w:hAnsiTheme="majorHAnsi" w:cstheme="minorHAnsi"/>
          <w:lang w:eastAsia="es-AR"/>
        </w:rPr>
        <w:t xml:space="preserve"> a</w:t>
      </w:r>
      <w:r w:rsidRPr="00F25920">
        <w:rPr>
          <w:rFonts w:asciiTheme="majorHAnsi" w:eastAsia="Times New Roman" w:hAnsiTheme="majorHAnsi" w:cstheme="minorHAnsi"/>
          <w:lang w:eastAsia="es-AR"/>
        </w:rPr>
        <w:t xml:space="preserve"> deterioration </w:t>
      </w:r>
      <w:r w:rsidR="00320665">
        <w:rPr>
          <w:rFonts w:asciiTheme="majorHAnsi" w:eastAsia="Times New Roman" w:hAnsiTheme="majorHAnsi" w:cstheme="minorHAnsi"/>
          <w:lang w:eastAsia="es-AR"/>
        </w:rPr>
        <w:t>of</w:t>
      </w:r>
      <w:r w:rsidRPr="00F25920">
        <w:rPr>
          <w:rFonts w:asciiTheme="majorHAnsi" w:eastAsia="Times New Roman" w:hAnsiTheme="majorHAnsi" w:cstheme="minorHAnsi"/>
          <w:lang w:eastAsia="es-AR"/>
        </w:rPr>
        <w:t xml:space="preserve"> control of corruption </w:t>
      </w:r>
      <w:r w:rsidR="00320665">
        <w:rPr>
          <w:rFonts w:asciiTheme="majorHAnsi" w:eastAsia="Times New Roman" w:hAnsiTheme="majorHAnsi" w:cstheme="minorHAnsi"/>
          <w:lang w:eastAsia="es-AR"/>
        </w:rPr>
        <w:t>in</w:t>
      </w:r>
      <w:r w:rsidRPr="00F25920">
        <w:rPr>
          <w:rFonts w:asciiTheme="majorHAnsi" w:eastAsia="Times New Roman" w:hAnsiTheme="majorHAnsi" w:cstheme="minorHAnsi"/>
          <w:lang w:eastAsia="es-AR"/>
        </w:rPr>
        <w:t xml:space="preserve"> Latin America. This relationship is statistically signi</w:t>
      </w:r>
      <w:r w:rsidR="00835315">
        <w:rPr>
          <w:rFonts w:asciiTheme="majorHAnsi" w:eastAsia="Times New Roman" w:hAnsiTheme="majorHAnsi" w:cstheme="minorHAnsi"/>
          <w:lang w:eastAsia="es-AR"/>
        </w:rPr>
        <w:t>ficant in the panel estimations.</w:t>
      </w:r>
    </w:p>
    <w:p w14:paraId="3CF12745" w14:textId="2B1FC014" w:rsidR="00835315" w:rsidRPr="00F25920" w:rsidRDefault="00320665" w:rsidP="00835315">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Inversely, t</w:t>
      </w:r>
      <w:r w:rsidR="0069540B" w:rsidRPr="00F25920">
        <w:rPr>
          <w:rFonts w:asciiTheme="majorHAnsi" w:eastAsia="Times New Roman" w:hAnsiTheme="majorHAnsi" w:cstheme="minorHAnsi"/>
          <w:lang w:eastAsia="es-AR"/>
        </w:rPr>
        <w:t xml:space="preserve">he negative relationship between regulation and control of corruption </w:t>
      </w:r>
      <w:r w:rsidR="00EE144B">
        <w:rPr>
          <w:rFonts w:asciiTheme="majorHAnsi" w:eastAsia="Times New Roman" w:hAnsiTheme="majorHAnsi" w:cstheme="minorHAnsi"/>
          <w:lang w:eastAsia="es-AR"/>
        </w:rPr>
        <w:t>becomes positive</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in countries with</w:t>
      </w:r>
      <w:r w:rsidR="0069540B" w:rsidRPr="00F25920">
        <w:rPr>
          <w:rFonts w:asciiTheme="majorHAnsi" w:eastAsia="Times New Roman" w:hAnsiTheme="majorHAnsi" w:cstheme="minorHAnsi"/>
          <w:lang w:eastAsia="es-AR"/>
        </w:rPr>
        <w:t xml:space="preserve"> high levels of </w:t>
      </w:r>
      <w:r w:rsidR="00FE0961" w:rsidRPr="00F25920">
        <w:rPr>
          <w:rFonts w:asciiTheme="majorHAnsi" w:eastAsia="Times New Roman" w:hAnsiTheme="majorHAnsi" w:cstheme="minorHAnsi"/>
          <w:lang w:eastAsia="es-AR"/>
        </w:rPr>
        <w:t>judicial</w:t>
      </w:r>
      <w:r>
        <w:rPr>
          <w:rFonts w:asciiTheme="majorHAnsi" w:eastAsia="Times New Roman" w:hAnsiTheme="majorHAnsi" w:cstheme="minorHAnsi"/>
          <w:lang w:eastAsia="es-AR"/>
        </w:rPr>
        <w:t xml:space="preserve"> independence</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Furthermore</w:t>
      </w:r>
      <w:r w:rsidR="0069540B" w:rsidRPr="00F25920">
        <w:rPr>
          <w:rFonts w:asciiTheme="majorHAnsi" w:eastAsia="Times New Roman" w:hAnsiTheme="majorHAnsi" w:cstheme="minorHAnsi"/>
          <w:lang w:eastAsia="es-AR"/>
        </w:rPr>
        <w:t xml:space="preserve">, for countries with high levels of </w:t>
      </w:r>
      <w:r w:rsidR="00EE144B" w:rsidRPr="00F25920">
        <w:rPr>
          <w:rFonts w:asciiTheme="majorHAnsi" w:eastAsia="Times New Roman" w:hAnsiTheme="majorHAnsi" w:cstheme="minorHAnsi"/>
          <w:lang w:eastAsia="es-AR"/>
        </w:rPr>
        <w:t>judicial</w:t>
      </w:r>
      <w:r w:rsidR="0069540B" w:rsidRPr="00F25920">
        <w:rPr>
          <w:rFonts w:asciiTheme="majorHAnsi" w:eastAsia="Times New Roman" w:hAnsiTheme="majorHAnsi" w:cstheme="minorHAnsi"/>
          <w:lang w:eastAsia="es-AR"/>
        </w:rPr>
        <w:t xml:space="preserve"> independence</w:t>
      </w:r>
      <w:r w:rsidR="00EE144B">
        <w:rPr>
          <w:rFonts w:asciiTheme="majorHAnsi" w:eastAsia="Times New Roman" w:hAnsiTheme="majorHAnsi" w:cstheme="minorHAnsi"/>
          <w:lang w:eastAsia="es-AR"/>
        </w:rPr>
        <w:t xml:space="preserve">, an </w:t>
      </w:r>
      <w:r w:rsidR="00261333">
        <w:rPr>
          <w:rFonts w:asciiTheme="majorHAnsi" w:eastAsia="Times New Roman" w:hAnsiTheme="majorHAnsi" w:cstheme="minorHAnsi"/>
          <w:lang w:eastAsia="es-AR"/>
        </w:rPr>
        <w:t>increase in regulation</w:t>
      </w:r>
      <w:r w:rsidR="0069540B" w:rsidRPr="00F25920">
        <w:rPr>
          <w:rFonts w:asciiTheme="majorHAnsi" w:eastAsia="Times New Roman" w:hAnsiTheme="majorHAnsi" w:cstheme="minorHAnsi"/>
          <w:lang w:eastAsia="es-AR"/>
        </w:rPr>
        <w:t xml:space="preserve"> </w:t>
      </w:r>
      <w:r w:rsidR="00EE144B">
        <w:rPr>
          <w:rFonts w:asciiTheme="majorHAnsi" w:eastAsia="Times New Roman" w:hAnsiTheme="majorHAnsi" w:cstheme="minorHAnsi"/>
          <w:lang w:eastAsia="es-AR"/>
        </w:rPr>
        <w:t>has</w:t>
      </w:r>
      <w:r w:rsidR="0069540B" w:rsidRPr="00F25920">
        <w:rPr>
          <w:rFonts w:asciiTheme="majorHAnsi" w:eastAsia="Times New Roman" w:hAnsiTheme="majorHAnsi" w:cstheme="minorHAnsi"/>
          <w:lang w:eastAsia="es-AR"/>
        </w:rPr>
        <w:t xml:space="preserve"> a positive effect on control of corruption</w:t>
      </w:r>
      <w:r w:rsidR="00835315">
        <w:rPr>
          <w:rFonts w:asciiTheme="majorHAnsi" w:eastAsia="Times New Roman" w:hAnsiTheme="majorHAnsi" w:cstheme="minorHAnsi"/>
          <w:lang w:eastAsia="es-AR"/>
        </w:rPr>
        <w:t>.</w:t>
      </w:r>
    </w:p>
    <w:tbl>
      <w:tblPr>
        <w:tblW w:w="5772" w:type="pct"/>
        <w:tblLayout w:type="fixed"/>
        <w:tblCellMar>
          <w:left w:w="75" w:type="dxa"/>
          <w:right w:w="75" w:type="dxa"/>
        </w:tblCellMar>
        <w:tblLook w:val="0000" w:firstRow="0" w:lastRow="0" w:firstColumn="0" w:lastColumn="0" w:noHBand="0" w:noVBand="0"/>
      </w:tblPr>
      <w:tblGrid>
        <w:gridCol w:w="850"/>
        <w:gridCol w:w="1001"/>
        <w:gridCol w:w="1000"/>
        <w:gridCol w:w="980"/>
        <w:gridCol w:w="980"/>
        <w:gridCol w:w="980"/>
        <w:gridCol w:w="980"/>
        <w:gridCol w:w="1100"/>
        <w:gridCol w:w="1038"/>
        <w:gridCol w:w="1074"/>
      </w:tblGrid>
      <w:tr w:rsidR="00422280" w:rsidRPr="00F9750D" w14:paraId="3DDF304F" w14:textId="77777777" w:rsidTr="00EE144B">
        <w:trPr>
          <w:trHeight w:val="203"/>
        </w:trPr>
        <w:tc>
          <w:tcPr>
            <w:tcW w:w="425" w:type="pct"/>
            <w:tcBorders>
              <w:top w:val="single" w:sz="6" w:space="0" w:color="auto"/>
              <w:left w:val="nil"/>
              <w:bottom w:val="nil"/>
              <w:right w:val="single" w:sz="4" w:space="0" w:color="auto"/>
            </w:tcBorders>
          </w:tcPr>
          <w:p w14:paraId="59881E99" w14:textId="77777777" w:rsidR="00F73091" w:rsidRPr="00737D8A"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501" w:type="pct"/>
            <w:tcBorders>
              <w:top w:val="single" w:sz="6" w:space="0" w:color="auto"/>
              <w:left w:val="single" w:sz="4" w:space="0" w:color="auto"/>
              <w:bottom w:val="nil"/>
              <w:right w:val="nil"/>
            </w:tcBorders>
          </w:tcPr>
          <w:p w14:paraId="560AB0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nil"/>
            </w:tcBorders>
          </w:tcPr>
          <w:p w14:paraId="3600C0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491" w:type="pct"/>
            <w:tcBorders>
              <w:top w:val="single" w:sz="6" w:space="0" w:color="auto"/>
              <w:left w:val="nil"/>
              <w:bottom w:val="nil"/>
              <w:right w:val="nil"/>
            </w:tcBorders>
          </w:tcPr>
          <w:p w14:paraId="55EA965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491" w:type="pct"/>
            <w:tcBorders>
              <w:top w:val="single" w:sz="6" w:space="0" w:color="auto"/>
              <w:left w:val="nil"/>
              <w:bottom w:val="nil"/>
              <w:right w:val="nil"/>
            </w:tcBorders>
          </w:tcPr>
          <w:p w14:paraId="2397384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FE</w:t>
            </w:r>
          </w:p>
        </w:tc>
        <w:tc>
          <w:tcPr>
            <w:tcW w:w="491" w:type="pct"/>
            <w:tcBorders>
              <w:top w:val="single" w:sz="6" w:space="0" w:color="auto"/>
              <w:left w:val="nil"/>
              <w:bottom w:val="nil"/>
              <w:right w:val="single" w:sz="4" w:space="0" w:color="auto"/>
            </w:tcBorders>
          </w:tcPr>
          <w:p w14:paraId="7B5651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c>
          <w:tcPr>
            <w:tcW w:w="551" w:type="pct"/>
            <w:tcBorders>
              <w:top w:val="single" w:sz="6" w:space="0" w:color="auto"/>
              <w:left w:val="single" w:sz="4" w:space="0" w:color="auto"/>
              <w:bottom w:val="nil"/>
              <w:right w:val="single" w:sz="4" w:space="0" w:color="auto"/>
            </w:tcBorders>
          </w:tcPr>
          <w:p w14:paraId="397A1D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OLS</w:t>
            </w:r>
          </w:p>
        </w:tc>
        <w:tc>
          <w:tcPr>
            <w:tcW w:w="520" w:type="pct"/>
            <w:tcBorders>
              <w:top w:val="single" w:sz="6" w:space="0" w:color="auto"/>
              <w:left w:val="single" w:sz="4" w:space="0" w:color="auto"/>
              <w:bottom w:val="nil"/>
              <w:right w:val="single" w:sz="4" w:space="0" w:color="auto"/>
            </w:tcBorders>
          </w:tcPr>
          <w:p w14:paraId="1CDA682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FE</w:t>
            </w:r>
          </w:p>
        </w:tc>
        <w:tc>
          <w:tcPr>
            <w:tcW w:w="539" w:type="pct"/>
            <w:tcBorders>
              <w:top w:val="single" w:sz="6" w:space="0" w:color="auto"/>
              <w:left w:val="single" w:sz="4" w:space="0" w:color="auto"/>
              <w:bottom w:val="nil"/>
              <w:right w:val="nil"/>
            </w:tcBorders>
          </w:tcPr>
          <w:p w14:paraId="01DAB1A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RE</w:t>
            </w:r>
          </w:p>
        </w:tc>
      </w:tr>
      <w:tr w:rsidR="00422280" w:rsidRPr="00F9750D" w14:paraId="7188C8EF" w14:textId="77777777" w:rsidTr="00EE144B">
        <w:trPr>
          <w:trHeight w:val="221"/>
        </w:trPr>
        <w:tc>
          <w:tcPr>
            <w:tcW w:w="425" w:type="pct"/>
            <w:tcBorders>
              <w:top w:val="nil"/>
              <w:left w:val="nil"/>
              <w:bottom w:val="single" w:sz="6" w:space="0" w:color="auto"/>
              <w:right w:val="single" w:sz="4" w:space="0" w:color="auto"/>
            </w:tcBorders>
          </w:tcPr>
          <w:p w14:paraId="364D2736"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6" w:space="0" w:color="auto"/>
              <w:right w:val="nil"/>
            </w:tcBorders>
          </w:tcPr>
          <w:p w14:paraId="48E60B4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w:t>
            </w:r>
          </w:p>
        </w:tc>
        <w:tc>
          <w:tcPr>
            <w:tcW w:w="491" w:type="pct"/>
            <w:tcBorders>
              <w:top w:val="nil"/>
              <w:left w:val="nil"/>
              <w:bottom w:val="single" w:sz="6" w:space="0" w:color="auto"/>
              <w:right w:val="nil"/>
            </w:tcBorders>
          </w:tcPr>
          <w:p w14:paraId="54D18CC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w:t>
            </w:r>
          </w:p>
        </w:tc>
        <w:tc>
          <w:tcPr>
            <w:tcW w:w="491" w:type="pct"/>
            <w:tcBorders>
              <w:top w:val="nil"/>
              <w:left w:val="nil"/>
              <w:bottom w:val="single" w:sz="6" w:space="0" w:color="auto"/>
              <w:right w:val="nil"/>
            </w:tcBorders>
          </w:tcPr>
          <w:p w14:paraId="0612737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(4)</w:t>
            </w:r>
          </w:p>
        </w:tc>
        <w:tc>
          <w:tcPr>
            <w:tcW w:w="491" w:type="pct"/>
            <w:tcBorders>
              <w:top w:val="nil"/>
              <w:left w:val="nil"/>
              <w:bottom w:val="single" w:sz="6" w:space="0" w:color="auto"/>
              <w:right w:val="nil"/>
            </w:tcBorders>
          </w:tcPr>
          <w:p w14:paraId="0CE3F5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(5)</w:t>
            </w:r>
          </w:p>
        </w:tc>
        <w:tc>
          <w:tcPr>
            <w:tcW w:w="491" w:type="pct"/>
            <w:tcBorders>
              <w:top w:val="nil"/>
              <w:left w:val="nil"/>
              <w:bottom w:val="single" w:sz="6" w:space="0" w:color="auto"/>
              <w:right w:val="single" w:sz="4" w:space="0" w:color="auto"/>
            </w:tcBorders>
          </w:tcPr>
          <w:p w14:paraId="20565F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(6)</w:t>
            </w:r>
          </w:p>
        </w:tc>
        <w:tc>
          <w:tcPr>
            <w:tcW w:w="551" w:type="pct"/>
            <w:tcBorders>
              <w:top w:val="nil"/>
              <w:left w:val="single" w:sz="4" w:space="0" w:color="auto"/>
              <w:bottom w:val="single" w:sz="6" w:space="0" w:color="auto"/>
              <w:right w:val="single" w:sz="4" w:space="0" w:color="auto"/>
            </w:tcBorders>
          </w:tcPr>
          <w:p w14:paraId="2CA3FC4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(7)</w:t>
            </w:r>
          </w:p>
        </w:tc>
        <w:tc>
          <w:tcPr>
            <w:tcW w:w="520" w:type="pct"/>
            <w:tcBorders>
              <w:top w:val="nil"/>
              <w:left w:val="single" w:sz="4" w:space="0" w:color="auto"/>
              <w:bottom w:val="single" w:sz="6" w:space="0" w:color="auto"/>
              <w:right w:val="single" w:sz="4" w:space="0" w:color="auto"/>
            </w:tcBorders>
          </w:tcPr>
          <w:p w14:paraId="2A12EE9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(8)</w:t>
            </w:r>
          </w:p>
        </w:tc>
        <w:tc>
          <w:tcPr>
            <w:tcW w:w="539" w:type="pct"/>
            <w:tcBorders>
              <w:top w:val="nil"/>
              <w:left w:val="single" w:sz="4" w:space="0" w:color="auto"/>
              <w:bottom w:val="single" w:sz="6" w:space="0" w:color="auto"/>
              <w:right w:val="nil"/>
            </w:tcBorders>
          </w:tcPr>
          <w:p w14:paraId="3358D24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(9)</w:t>
            </w:r>
          </w:p>
        </w:tc>
      </w:tr>
      <w:tr w:rsidR="00422280" w:rsidRPr="00F9750D" w14:paraId="60D9FB69" w14:textId="77777777" w:rsidTr="00EE144B">
        <w:trPr>
          <w:trHeight w:val="203"/>
        </w:trPr>
        <w:tc>
          <w:tcPr>
            <w:tcW w:w="425" w:type="pct"/>
            <w:tcBorders>
              <w:top w:val="single" w:sz="4" w:space="0" w:color="auto"/>
              <w:left w:val="nil"/>
              <w:bottom w:val="nil"/>
              <w:right w:val="single" w:sz="4" w:space="0" w:color="auto"/>
            </w:tcBorders>
          </w:tcPr>
          <w:p w14:paraId="2791676C"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PFR</w:t>
            </w:r>
          </w:p>
        </w:tc>
        <w:tc>
          <w:tcPr>
            <w:tcW w:w="501" w:type="pct"/>
            <w:tcBorders>
              <w:top w:val="single" w:sz="4" w:space="0" w:color="auto"/>
              <w:left w:val="single" w:sz="4" w:space="0" w:color="auto"/>
              <w:bottom w:val="nil"/>
              <w:right w:val="nil"/>
            </w:tcBorders>
            <w:vAlign w:val="center"/>
          </w:tcPr>
          <w:p w14:paraId="103951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-0.0131</w:t>
            </w:r>
          </w:p>
        </w:tc>
        <w:tc>
          <w:tcPr>
            <w:tcW w:w="491" w:type="pct"/>
            <w:tcBorders>
              <w:top w:val="single" w:sz="4" w:space="0" w:color="auto"/>
              <w:left w:val="nil"/>
              <w:bottom w:val="nil"/>
              <w:right w:val="nil"/>
            </w:tcBorders>
            <w:vAlign w:val="center"/>
          </w:tcPr>
          <w:p w14:paraId="5049711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-0.0078</w:t>
            </w:r>
          </w:p>
        </w:tc>
        <w:tc>
          <w:tcPr>
            <w:tcW w:w="491" w:type="pct"/>
            <w:tcBorders>
              <w:top w:val="single" w:sz="4" w:space="0" w:color="auto"/>
              <w:left w:val="nil"/>
              <w:bottom w:val="nil"/>
              <w:right w:val="nil"/>
            </w:tcBorders>
            <w:vAlign w:val="center"/>
          </w:tcPr>
          <w:p w14:paraId="2C843A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w:t>
            </w:r>
          </w:p>
        </w:tc>
        <w:tc>
          <w:tcPr>
            <w:tcW w:w="491" w:type="pct"/>
            <w:tcBorders>
              <w:top w:val="single" w:sz="4" w:space="0" w:color="auto"/>
              <w:left w:val="nil"/>
              <w:bottom w:val="nil"/>
              <w:right w:val="nil"/>
            </w:tcBorders>
            <w:vAlign w:val="center"/>
          </w:tcPr>
          <w:p w14:paraId="67CCD07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single" w:sz="4" w:space="0" w:color="auto"/>
              <w:left w:val="nil"/>
              <w:bottom w:val="nil"/>
              <w:right w:val="single" w:sz="4" w:space="0" w:color="auto"/>
            </w:tcBorders>
            <w:vAlign w:val="center"/>
          </w:tcPr>
          <w:p w14:paraId="37669DE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-0.380**</w:t>
            </w:r>
          </w:p>
        </w:tc>
        <w:tc>
          <w:tcPr>
            <w:tcW w:w="551" w:type="pct"/>
            <w:tcBorders>
              <w:top w:val="single" w:sz="4" w:space="0" w:color="auto"/>
              <w:left w:val="single" w:sz="4" w:space="0" w:color="auto"/>
              <w:bottom w:val="nil"/>
              <w:right w:val="single" w:sz="4" w:space="0" w:color="auto"/>
            </w:tcBorders>
            <w:vAlign w:val="center"/>
          </w:tcPr>
          <w:p w14:paraId="76C5837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-0.302</w:t>
            </w:r>
          </w:p>
        </w:tc>
        <w:tc>
          <w:tcPr>
            <w:tcW w:w="520" w:type="pct"/>
            <w:tcBorders>
              <w:top w:val="single" w:sz="4" w:space="0" w:color="auto"/>
              <w:left w:val="single" w:sz="4" w:space="0" w:color="auto"/>
              <w:bottom w:val="nil"/>
              <w:right w:val="single" w:sz="4" w:space="0" w:color="auto"/>
            </w:tcBorders>
            <w:vAlign w:val="center"/>
          </w:tcPr>
          <w:p w14:paraId="12520597"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-0.309**</w:t>
            </w:r>
          </w:p>
        </w:tc>
        <w:tc>
          <w:tcPr>
            <w:tcW w:w="539" w:type="pct"/>
            <w:tcBorders>
              <w:top w:val="single" w:sz="4" w:space="0" w:color="auto"/>
              <w:left w:val="single" w:sz="4" w:space="0" w:color="auto"/>
              <w:bottom w:val="nil"/>
              <w:right w:val="nil"/>
            </w:tcBorders>
            <w:vAlign w:val="center"/>
          </w:tcPr>
          <w:p w14:paraId="6FAD27B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-0.320*</w:t>
            </w:r>
          </w:p>
        </w:tc>
      </w:tr>
      <w:tr w:rsidR="00422280" w:rsidRPr="00F9750D" w14:paraId="5C9521D0" w14:textId="77777777" w:rsidTr="00EE144B">
        <w:trPr>
          <w:trHeight w:val="203"/>
        </w:trPr>
        <w:tc>
          <w:tcPr>
            <w:tcW w:w="425" w:type="pct"/>
            <w:tcBorders>
              <w:top w:val="nil"/>
              <w:left w:val="nil"/>
              <w:bottom w:val="nil"/>
              <w:right w:val="single" w:sz="4" w:space="0" w:color="auto"/>
            </w:tcBorders>
          </w:tcPr>
          <w:p w14:paraId="258EDA4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45824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(0.0567)</w:t>
            </w:r>
          </w:p>
        </w:tc>
        <w:tc>
          <w:tcPr>
            <w:tcW w:w="491" w:type="pct"/>
            <w:tcBorders>
              <w:top w:val="nil"/>
              <w:left w:val="nil"/>
              <w:bottom w:val="nil"/>
              <w:right w:val="nil"/>
            </w:tcBorders>
            <w:vAlign w:val="center"/>
          </w:tcPr>
          <w:p w14:paraId="7038EE2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(0.0625)</w:t>
            </w:r>
          </w:p>
        </w:tc>
        <w:tc>
          <w:tcPr>
            <w:tcW w:w="491" w:type="pct"/>
            <w:tcBorders>
              <w:top w:val="nil"/>
              <w:left w:val="nil"/>
              <w:bottom w:val="nil"/>
              <w:right w:val="nil"/>
            </w:tcBorders>
            <w:vAlign w:val="center"/>
          </w:tcPr>
          <w:p w14:paraId="53165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(0.306)</w:t>
            </w:r>
          </w:p>
        </w:tc>
        <w:tc>
          <w:tcPr>
            <w:tcW w:w="491" w:type="pct"/>
            <w:tcBorders>
              <w:top w:val="nil"/>
              <w:left w:val="nil"/>
              <w:bottom w:val="nil"/>
              <w:right w:val="nil"/>
            </w:tcBorders>
            <w:vAlign w:val="center"/>
          </w:tcPr>
          <w:p w14:paraId="1A34E5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(0.150)</w:t>
            </w:r>
          </w:p>
        </w:tc>
        <w:tc>
          <w:tcPr>
            <w:tcW w:w="491" w:type="pct"/>
            <w:tcBorders>
              <w:top w:val="nil"/>
              <w:left w:val="nil"/>
              <w:bottom w:val="nil"/>
              <w:right w:val="single" w:sz="4" w:space="0" w:color="auto"/>
            </w:tcBorders>
            <w:vAlign w:val="center"/>
          </w:tcPr>
          <w:p w14:paraId="7A57CA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(0.164)</w:t>
            </w:r>
          </w:p>
        </w:tc>
        <w:tc>
          <w:tcPr>
            <w:tcW w:w="551" w:type="pct"/>
            <w:tcBorders>
              <w:top w:val="nil"/>
              <w:left w:val="single" w:sz="4" w:space="0" w:color="auto"/>
              <w:bottom w:val="nil"/>
              <w:right w:val="single" w:sz="4" w:space="0" w:color="auto"/>
            </w:tcBorders>
            <w:vAlign w:val="center"/>
          </w:tcPr>
          <w:p w14:paraId="150781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(0.241)</w:t>
            </w:r>
          </w:p>
        </w:tc>
        <w:tc>
          <w:tcPr>
            <w:tcW w:w="520" w:type="pct"/>
            <w:tcBorders>
              <w:top w:val="nil"/>
              <w:left w:val="single" w:sz="4" w:space="0" w:color="auto"/>
              <w:bottom w:val="nil"/>
              <w:right w:val="single" w:sz="4" w:space="0" w:color="auto"/>
            </w:tcBorders>
            <w:vAlign w:val="center"/>
          </w:tcPr>
          <w:p w14:paraId="5C07A00B"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(0.140)</w:t>
            </w:r>
          </w:p>
        </w:tc>
        <w:tc>
          <w:tcPr>
            <w:tcW w:w="539" w:type="pct"/>
            <w:tcBorders>
              <w:top w:val="nil"/>
              <w:left w:val="single" w:sz="4" w:space="0" w:color="auto"/>
              <w:bottom w:val="nil"/>
              <w:right w:val="nil"/>
            </w:tcBorders>
            <w:vAlign w:val="center"/>
          </w:tcPr>
          <w:p w14:paraId="2B93B50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(0.170)</w:t>
            </w:r>
          </w:p>
        </w:tc>
      </w:tr>
      <w:tr w:rsidR="00422280" w:rsidRPr="00F9750D" w14:paraId="145E5C6B" w14:textId="77777777" w:rsidTr="00EE144B">
        <w:trPr>
          <w:trHeight w:val="203"/>
        </w:trPr>
        <w:tc>
          <w:tcPr>
            <w:tcW w:w="425" w:type="pct"/>
            <w:tcBorders>
              <w:top w:val="nil"/>
              <w:left w:val="nil"/>
              <w:bottom w:val="nil"/>
              <w:right w:val="single" w:sz="4" w:space="0" w:color="auto"/>
            </w:tcBorders>
          </w:tcPr>
          <w:p w14:paraId="603F18F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PI</w:t>
            </w:r>
          </w:p>
        </w:tc>
        <w:tc>
          <w:tcPr>
            <w:tcW w:w="501" w:type="pct"/>
            <w:tcBorders>
              <w:top w:val="nil"/>
              <w:left w:val="single" w:sz="4" w:space="0" w:color="auto"/>
              <w:bottom w:val="nil"/>
              <w:right w:val="nil"/>
            </w:tcBorders>
            <w:vAlign w:val="center"/>
          </w:tcPr>
          <w:p w14:paraId="6FAD34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491" w:type="pct"/>
            <w:tcBorders>
              <w:top w:val="nil"/>
              <w:left w:val="nil"/>
              <w:bottom w:val="nil"/>
              <w:right w:val="nil"/>
            </w:tcBorders>
            <w:vAlign w:val="center"/>
          </w:tcPr>
          <w:p w14:paraId="20E80CC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-0.635**</w:t>
            </w:r>
          </w:p>
        </w:tc>
        <w:tc>
          <w:tcPr>
            <w:tcW w:w="491" w:type="pct"/>
            <w:tcBorders>
              <w:top w:val="nil"/>
              <w:left w:val="nil"/>
              <w:bottom w:val="nil"/>
              <w:right w:val="nil"/>
            </w:tcBorders>
            <w:vAlign w:val="center"/>
          </w:tcPr>
          <w:p w14:paraId="013FA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-0.879</w:t>
            </w:r>
          </w:p>
        </w:tc>
        <w:tc>
          <w:tcPr>
            <w:tcW w:w="491" w:type="pct"/>
            <w:tcBorders>
              <w:top w:val="nil"/>
              <w:left w:val="nil"/>
              <w:bottom w:val="nil"/>
              <w:right w:val="nil"/>
            </w:tcBorders>
            <w:vAlign w:val="center"/>
          </w:tcPr>
          <w:p w14:paraId="034050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-3.53***</w:t>
            </w:r>
          </w:p>
        </w:tc>
        <w:tc>
          <w:tcPr>
            <w:tcW w:w="491" w:type="pct"/>
            <w:tcBorders>
              <w:top w:val="nil"/>
              <w:left w:val="nil"/>
              <w:bottom w:val="nil"/>
              <w:right w:val="single" w:sz="4" w:space="0" w:color="auto"/>
            </w:tcBorders>
            <w:vAlign w:val="center"/>
          </w:tcPr>
          <w:p w14:paraId="556F833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-3.31***</w:t>
            </w:r>
          </w:p>
        </w:tc>
        <w:tc>
          <w:tcPr>
            <w:tcW w:w="551" w:type="pct"/>
            <w:tcBorders>
              <w:top w:val="nil"/>
              <w:left w:val="single" w:sz="4" w:space="0" w:color="auto"/>
              <w:bottom w:val="nil"/>
              <w:right w:val="single" w:sz="4" w:space="0" w:color="auto"/>
            </w:tcBorders>
            <w:vAlign w:val="center"/>
          </w:tcPr>
          <w:p w14:paraId="320934F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-8.00***</w:t>
            </w:r>
          </w:p>
        </w:tc>
        <w:tc>
          <w:tcPr>
            <w:tcW w:w="520" w:type="pct"/>
            <w:tcBorders>
              <w:top w:val="nil"/>
              <w:left w:val="single" w:sz="4" w:space="0" w:color="auto"/>
              <w:bottom w:val="nil"/>
              <w:right w:val="single" w:sz="4" w:space="0" w:color="auto"/>
            </w:tcBorders>
            <w:vAlign w:val="center"/>
          </w:tcPr>
          <w:p w14:paraId="26410B5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-2.37**</w:t>
            </w:r>
          </w:p>
        </w:tc>
        <w:tc>
          <w:tcPr>
            <w:tcW w:w="539" w:type="pct"/>
            <w:tcBorders>
              <w:top w:val="nil"/>
              <w:left w:val="single" w:sz="4" w:space="0" w:color="auto"/>
              <w:bottom w:val="nil"/>
              <w:right w:val="nil"/>
            </w:tcBorders>
            <w:vAlign w:val="center"/>
          </w:tcPr>
          <w:p w14:paraId="285D0A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-3.41***</w:t>
            </w:r>
          </w:p>
        </w:tc>
      </w:tr>
      <w:tr w:rsidR="00422280" w:rsidRPr="00F9750D" w14:paraId="7D02D3CC" w14:textId="77777777" w:rsidTr="00EE144B">
        <w:trPr>
          <w:trHeight w:val="221"/>
        </w:trPr>
        <w:tc>
          <w:tcPr>
            <w:tcW w:w="425" w:type="pct"/>
            <w:tcBorders>
              <w:top w:val="nil"/>
              <w:left w:val="nil"/>
              <w:bottom w:val="nil"/>
              <w:right w:val="single" w:sz="4" w:space="0" w:color="auto"/>
            </w:tcBorders>
          </w:tcPr>
          <w:p w14:paraId="030C2654"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0427138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(0.271)</w:t>
            </w:r>
          </w:p>
        </w:tc>
        <w:tc>
          <w:tcPr>
            <w:tcW w:w="491" w:type="pct"/>
            <w:tcBorders>
              <w:top w:val="nil"/>
              <w:left w:val="nil"/>
              <w:bottom w:val="nil"/>
              <w:right w:val="nil"/>
            </w:tcBorders>
            <w:vAlign w:val="center"/>
          </w:tcPr>
          <w:p w14:paraId="793E2ED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(0.287)</w:t>
            </w:r>
          </w:p>
        </w:tc>
        <w:tc>
          <w:tcPr>
            <w:tcW w:w="491" w:type="pct"/>
            <w:tcBorders>
              <w:top w:val="nil"/>
              <w:left w:val="nil"/>
              <w:bottom w:val="nil"/>
              <w:right w:val="nil"/>
            </w:tcBorders>
            <w:vAlign w:val="center"/>
          </w:tcPr>
          <w:p w14:paraId="619873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(1.208)</w:t>
            </w:r>
          </w:p>
        </w:tc>
        <w:tc>
          <w:tcPr>
            <w:tcW w:w="491" w:type="pct"/>
            <w:tcBorders>
              <w:top w:val="nil"/>
              <w:left w:val="nil"/>
              <w:bottom w:val="nil"/>
              <w:right w:val="nil"/>
            </w:tcBorders>
            <w:vAlign w:val="center"/>
          </w:tcPr>
          <w:p w14:paraId="309AB83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(0.984)</w:t>
            </w:r>
          </w:p>
        </w:tc>
        <w:tc>
          <w:tcPr>
            <w:tcW w:w="491" w:type="pct"/>
            <w:tcBorders>
              <w:top w:val="nil"/>
              <w:left w:val="nil"/>
              <w:bottom w:val="nil"/>
              <w:right w:val="single" w:sz="4" w:space="0" w:color="auto"/>
            </w:tcBorders>
            <w:vAlign w:val="center"/>
          </w:tcPr>
          <w:p w14:paraId="3A9B212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(1.057)</w:t>
            </w:r>
          </w:p>
        </w:tc>
        <w:tc>
          <w:tcPr>
            <w:tcW w:w="551" w:type="pct"/>
            <w:tcBorders>
              <w:top w:val="nil"/>
              <w:left w:val="single" w:sz="4" w:space="0" w:color="auto"/>
              <w:bottom w:val="nil"/>
              <w:right w:val="single" w:sz="4" w:space="0" w:color="auto"/>
            </w:tcBorders>
            <w:vAlign w:val="center"/>
          </w:tcPr>
          <w:p w14:paraId="6C53ADF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(1.105)</w:t>
            </w:r>
          </w:p>
        </w:tc>
        <w:tc>
          <w:tcPr>
            <w:tcW w:w="520" w:type="pct"/>
            <w:tcBorders>
              <w:top w:val="nil"/>
              <w:left w:val="single" w:sz="4" w:space="0" w:color="auto"/>
              <w:bottom w:val="nil"/>
              <w:right w:val="single" w:sz="4" w:space="0" w:color="auto"/>
            </w:tcBorders>
            <w:vAlign w:val="center"/>
          </w:tcPr>
          <w:p w14:paraId="61457335"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(0.936)</w:t>
            </w:r>
          </w:p>
        </w:tc>
        <w:tc>
          <w:tcPr>
            <w:tcW w:w="539" w:type="pct"/>
            <w:tcBorders>
              <w:top w:val="nil"/>
              <w:left w:val="single" w:sz="4" w:space="0" w:color="auto"/>
              <w:bottom w:val="nil"/>
              <w:right w:val="nil"/>
            </w:tcBorders>
            <w:vAlign w:val="center"/>
          </w:tcPr>
          <w:p w14:paraId="4061A4F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(1.100)</w:t>
            </w:r>
          </w:p>
        </w:tc>
      </w:tr>
      <w:tr w:rsidR="00422280" w:rsidRPr="00F9750D" w14:paraId="0A91D4AB" w14:textId="77777777" w:rsidTr="00EE144B">
        <w:trPr>
          <w:trHeight w:val="203"/>
        </w:trPr>
        <w:tc>
          <w:tcPr>
            <w:tcW w:w="425" w:type="pct"/>
            <w:tcBorders>
              <w:top w:val="nil"/>
              <w:left w:val="nil"/>
              <w:right w:val="single" w:sz="4" w:space="0" w:color="auto"/>
            </w:tcBorders>
          </w:tcPr>
          <w:p w14:paraId="70843629"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w:t>
            </w:r>
          </w:p>
        </w:tc>
        <w:tc>
          <w:tcPr>
            <w:tcW w:w="501" w:type="pct"/>
            <w:tcBorders>
              <w:top w:val="nil"/>
              <w:left w:val="single" w:sz="4" w:space="0" w:color="auto"/>
              <w:right w:val="nil"/>
            </w:tcBorders>
            <w:vAlign w:val="center"/>
          </w:tcPr>
          <w:p w14:paraId="1B1EC93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0.0691**</w:t>
            </w:r>
          </w:p>
        </w:tc>
        <w:tc>
          <w:tcPr>
            <w:tcW w:w="491" w:type="pct"/>
            <w:tcBorders>
              <w:top w:val="nil"/>
              <w:left w:val="nil"/>
              <w:right w:val="nil"/>
            </w:tcBorders>
            <w:vAlign w:val="center"/>
          </w:tcPr>
          <w:p w14:paraId="363CFB6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0.147***</w:t>
            </w:r>
          </w:p>
        </w:tc>
        <w:tc>
          <w:tcPr>
            <w:tcW w:w="491" w:type="pct"/>
            <w:tcBorders>
              <w:top w:val="nil"/>
              <w:left w:val="nil"/>
              <w:right w:val="nil"/>
            </w:tcBorders>
            <w:vAlign w:val="center"/>
          </w:tcPr>
          <w:p w14:paraId="5C85AD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0.419***</w:t>
            </w:r>
          </w:p>
        </w:tc>
        <w:tc>
          <w:tcPr>
            <w:tcW w:w="491" w:type="pct"/>
            <w:tcBorders>
              <w:top w:val="nil"/>
              <w:left w:val="nil"/>
              <w:right w:val="nil"/>
            </w:tcBorders>
            <w:vAlign w:val="center"/>
          </w:tcPr>
          <w:p w14:paraId="0F61F19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-0.0299</w:t>
            </w:r>
          </w:p>
        </w:tc>
        <w:tc>
          <w:tcPr>
            <w:tcW w:w="491" w:type="pct"/>
            <w:tcBorders>
              <w:top w:val="nil"/>
              <w:left w:val="nil"/>
              <w:right w:val="single" w:sz="4" w:space="0" w:color="auto"/>
            </w:tcBorders>
            <w:vAlign w:val="center"/>
          </w:tcPr>
          <w:p w14:paraId="3B7D34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0.0365</w:t>
            </w:r>
          </w:p>
        </w:tc>
        <w:tc>
          <w:tcPr>
            <w:tcW w:w="551" w:type="pct"/>
            <w:tcBorders>
              <w:top w:val="nil"/>
              <w:left w:val="single" w:sz="4" w:space="0" w:color="auto"/>
              <w:right w:val="single" w:sz="4" w:space="0" w:color="auto"/>
            </w:tcBorders>
            <w:vAlign w:val="center"/>
          </w:tcPr>
          <w:p w14:paraId="4D61354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520" w:type="pct"/>
            <w:tcBorders>
              <w:top w:val="nil"/>
              <w:left w:val="single" w:sz="4" w:space="0" w:color="auto"/>
              <w:right w:val="single" w:sz="4" w:space="0" w:color="auto"/>
            </w:tcBorders>
            <w:vAlign w:val="center"/>
          </w:tcPr>
          <w:p w14:paraId="2545094F"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0.0309</w:t>
            </w:r>
          </w:p>
        </w:tc>
        <w:tc>
          <w:tcPr>
            <w:tcW w:w="539" w:type="pct"/>
            <w:tcBorders>
              <w:top w:val="nil"/>
              <w:left w:val="single" w:sz="4" w:space="0" w:color="auto"/>
              <w:right w:val="nil"/>
            </w:tcBorders>
            <w:vAlign w:val="center"/>
          </w:tcPr>
          <w:p w14:paraId="6482D7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0.0971**</w:t>
            </w:r>
          </w:p>
        </w:tc>
      </w:tr>
      <w:tr w:rsidR="00422280" w:rsidRPr="00F9750D" w14:paraId="14BBECDF" w14:textId="77777777" w:rsidTr="00EE144B">
        <w:trPr>
          <w:trHeight w:val="203"/>
        </w:trPr>
        <w:tc>
          <w:tcPr>
            <w:tcW w:w="425" w:type="pct"/>
            <w:tcBorders>
              <w:top w:val="nil"/>
              <w:left w:val="nil"/>
              <w:bottom w:val="single" w:sz="4" w:space="0" w:color="auto"/>
              <w:right w:val="single" w:sz="4" w:space="0" w:color="auto"/>
            </w:tcBorders>
          </w:tcPr>
          <w:p w14:paraId="17985A12"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4AC435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(0.0300)</w:t>
            </w:r>
          </w:p>
        </w:tc>
        <w:tc>
          <w:tcPr>
            <w:tcW w:w="491" w:type="pct"/>
            <w:tcBorders>
              <w:top w:val="nil"/>
              <w:left w:val="nil"/>
              <w:bottom w:val="single" w:sz="4" w:space="0" w:color="auto"/>
              <w:right w:val="nil"/>
            </w:tcBorders>
            <w:vAlign w:val="center"/>
          </w:tcPr>
          <w:p w14:paraId="1C87D04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(0.0309)</w:t>
            </w:r>
          </w:p>
        </w:tc>
        <w:tc>
          <w:tcPr>
            <w:tcW w:w="491" w:type="pct"/>
            <w:tcBorders>
              <w:top w:val="nil"/>
              <w:left w:val="nil"/>
              <w:bottom w:val="single" w:sz="4" w:space="0" w:color="auto"/>
              <w:right w:val="nil"/>
            </w:tcBorders>
            <w:vAlign w:val="center"/>
          </w:tcPr>
          <w:p w14:paraId="214E24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(0.0545)</w:t>
            </w:r>
          </w:p>
        </w:tc>
        <w:tc>
          <w:tcPr>
            <w:tcW w:w="491" w:type="pct"/>
            <w:tcBorders>
              <w:top w:val="nil"/>
              <w:left w:val="nil"/>
              <w:bottom w:val="single" w:sz="4" w:space="0" w:color="auto"/>
              <w:right w:val="nil"/>
            </w:tcBorders>
            <w:vAlign w:val="center"/>
          </w:tcPr>
          <w:p w14:paraId="4DE6099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(0.0345)</w:t>
            </w:r>
          </w:p>
        </w:tc>
        <w:tc>
          <w:tcPr>
            <w:tcW w:w="491" w:type="pct"/>
            <w:tcBorders>
              <w:top w:val="nil"/>
              <w:left w:val="nil"/>
              <w:bottom w:val="single" w:sz="4" w:space="0" w:color="auto"/>
              <w:right w:val="single" w:sz="4" w:space="0" w:color="auto"/>
            </w:tcBorders>
            <w:vAlign w:val="center"/>
          </w:tcPr>
          <w:p w14:paraId="0D09AB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(0.0366)</w:t>
            </w:r>
          </w:p>
        </w:tc>
        <w:tc>
          <w:tcPr>
            <w:tcW w:w="551" w:type="pct"/>
            <w:tcBorders>
              <w:top w:val="nil"/>
              <w:left w:val="single" w:sz="4" w:space="0" w:color="auto"/>
              <w:bottom w:val="single" w:sz="4" w:space="0" w:color="auto"/>
              <w:right w:val="single" w:sz="4" w:space="0" w:color="auto"/>
            </w:tcBorders>
            <w:vAlign w:val="center"/>
          </w:tcPr>
          <w:p w14:paraId="46FCDE6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(0.0424)</w:t>
            </w:r>
          </w:p>
        </w:tc>
        <w:tc>
          <w:tcPr>
            <w:tcW w:w="520" w:type="pct"/>
            <w:tcBorders>
              <w:top w:val="nil"/>
              <w:left w:val="single" w:sz="4" w:space="0" w:color="auto"/>
              <w:bottom w:val="single" w:sz="4" w:space="0" w:color="auto"/>
              <w:right w:val="single" w:sz="4" w:space="0" w:color="auto"/>
            </w:tcBorders>
            <w:vAlign w:val="center"/>
          </w:tcPr>
          <w:p w14:paraId="6DED92F9"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(0.0385)</w:t>
            </w:r>
          </w:p>
        </w:tc>
        <w:tc>
          <w:tcPr>
            <w:tcW w:w="539" w:type="pct"/>
            <w:tcBorders>
              <w:top w:val="nil"/>
              <w:left w:val="single" w:sz="4" w:space="0" w:color="auto"/>
              <w:bottom w:val="single" w:sz="4" w:space="0" w:color="auto"/>
              <w:right w:val="nil"/>
            </w:tcBorders>
            <w:vAlign w:val="center"/>
          </w:tcPr>
          <w:p w14:paraId="4E2C4E1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(0.0394)</w:t>
            </w:r>
          </w:p>
        </w:tc>
      </w:tr>
      <w:tr w:rsidR="00422280" w:rsidRPr="00F9750D" w14:paraId="03FBE6F2" w14:textId="77777777" w:rsidTr="00EE144B">
        <w:trPr>
          <w:trHeight w:val="203"/>
        </w:trPr>
        <w:tc>
          <w:tcPr>
            <w:tcW w:w="425" w:type="pct"/>
            <w:tcBorders>
              <w:top w:val="single" w:sz="4" w:space="0" w:color="auto"/>
              <w:left w:val="nil"/>
              <w:bottom w:val="nil"/>
              <w:right w:val="single" w:sz="4" w:space="0" w:color="auto"/>
            </w:tcBorders>
          </w:tcPr>
          <w:p w14:paraId="087AE2C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JI×PI</w:t>
            </w:r>
          </w:p>
        </w:tc>
        <w:tc>
          <w:tcPr>
            <w:tcW w:w="501" w:type="pct"/>
            <w:tcBorders>
              <w:top w:val="single" w:sz="4" w:space="0" w:color="auto"/>
              <w:left w:val="single" w:sz="4" w:space="0" w:color="auto"/>
              <w:bottom w:val="nil"/>
              <w:right w:val="nil"/>
            </w:tcBorders>
            <w:vAlign w:val="center"/>
          </w:tcPr>
          <w:p w14:paraId="6D5BD0B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5A62EE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0665BC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single" w:sz="4" w:space="0" w:color="auto"/>
              <w:left w:val="nil"/>
              <w:bottom w:val="nil"/>
              <w:right w:val="nil"/>
            </w:tcBorders>
            <w:vAlign w:val="center"/>
          </w:tcPr>
          <w:p w14:paraId="11DBE93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0.902***</w:t>
            </w:r>
          </w:p>
        </w:tc>
        <w:tc>
          <w:tcPr>
            <w:tcW w:w="491" w:type="pct"/>
            <w:tcBorders>
              <w:top w:val="single" w:sz="4" w:space="0" w:color="auto"/>
              <w:left w:val="nil"/>
              <w:bottom w:val="nil"/>
              <w:right w:val="single" w:sz="4" w:space="0" w:color="auto"/>
            </w:tcBorders>
            <w:vAlign w:val="center"/>
          </w:tcPr>
          <w:p w14:paraId="3C8EA97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0.819***</w:t>
            </w:r>
          </w:p>
        </w:tc>
        <w:tc>
          <w:tcPr>
            <w:tcW w:w="551" w:type="pct"/>
            <w:tcBorders>
              <w:top w:val="single" w:sz="4" w:space="0" w:color="auto"/>
              <w:left w:val="single" w:sz="4" w:space="0" w:color="auto"/>
              <w:bottom w:val="nil"/>
              <w:right w:val="single" w:sz="4" w:space="0" w:color="auto"/>
            </w:tcBorders>
            <w:vAlign w:val="center"/>
          </w:tcPr>
          <w:p w14:paraId="4808F75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1.914***</w:t>
            </w:r>
          </w:p>
        </w:tc>
        <w:tc>
          <w:tcPr>
            <w:tcW w:w="520" w:type="pct"/>
            <w:tcBorders>
              <w:top w:val="single" w:sz="4" w:space="0" w:color="auto"/>
              <w:left w:val="single" w:sz="4" w:space="0" w:color="auto"/>
              <w:bottom w:val="nil"/>
              <w:right w:val="single" w:sz="4" w:space="0" w:color="auto"/>
            </w:tcBorders>
            <w:vAlign w:val="center"/>
          </w:tcPr>
          <w:p w14:paraId="1B051FF8"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0.673**</w:t>
            </w:r>
          </w:p>
        </w:tc>
        <w:tc>
          <w:tcPr>
            <w:tcW w:w="539" w:type="pct"/>
            <w:tcBorders>
              <w:top w:val="single" w:sz="4" w:space="0" w:color="auto"/>
              <w:left w:val="single" w:sz="4" w:space="0" w:color="auto"/>
              <w:bottom w:val="nil"/>
              <w:right w:val="nil"/>
            </w:tcBorders>
            <w:vAlign w:val="center"/>
          </w:tcPr>
          <w:p w14:paraId="2EA8276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0.844***</w:t>
            </w:r>
          </w:p>
        </w:tc>
      </w:tr>
      <w:tr w:rsidR="00422280" w:rsidRPr="00F9750D" w14:paraId="761CEB0D" w14:textId="77777777" w:rsidTr="00EE144B">
        <w:trPr>
          <w:trHeight w:val="221"/>
        </w:trPr>
        <w:tc>
          <w:tcPr>
            <w:tcW w:w="425" w:type="pct"/>
            <w:tcBorders>
              <w:top w:val="nil"/>
              <w:left w:val="nil"/>
              <w:bottom w:val="nil"/>
              <w:right w:val="single" w:sz="4" w:space="0" w:color="auto"/>
            </w:tcBorders>
          </w:tcPr>
          <w:p w14:paraId="71D78D8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55E70E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885FC9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7386E5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(0.353)</w:t>
            </w:r>
          </w:p>
        </w:tc>
        <w:tc>
          <w:tcPr>
            <w:tcW w:w="491" w:type="pct"/>
            <w:tcBorders>
              <w:top w:val="nil"/>
              <w:left w:val="nil"/>
              <w:bottom w:val="nil"/>
              <w:right w:val="nil"/>
            </w:tcBorders>
            <w:vAlign w:val="center"/>
          </w:tcPr>
          <w:p w14:paraId="5AED19A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(0.279)</w:t>
            </w:r>
          </w:p>
        </w:tc>
        <w:tc>
          <w:tcPr>
            <w:tcW w:w="491" w:type="pct"/>
            <w:tcBorders>
              <w:top w:val="nil"/>
              <w:left w:val="nil"/>
              <w:bottom w:val="nil"/>
              <w:right w:val="single" w:sz="4" w:space="0" w:color="auto"/>
            </w:tcBorders>
            <w:vAlign w:val="center"/>
          </w:tcPr>
          <w:p w14:paraId="54FD072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(0.301)</w:t>
            </w:r>
          </w:p>
        </w:tc>
        <w:tc>
          <w:tcPr>
            <w:tcW w:w="551" w:type="pct"/>
            <w:tcBorders>
              <w:top w:val="nil"/>
              <w:left w:val="single" w:sz="4" w:space="0" w:color="auto"/>
              <w:bottom w:val="nil"/>
              <w:right w:val="single" w:sz="4" w:space="0" w:color="auto"/>
            </w:tcBorders>
            <w:vAlign w:val="center"/>
          </w:tcPr>
          <w:p w14:paraId="0A08894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(0.304)</w:t>
            </w:r>
          </w:p>
        </w:tc>
        <w:tc>
          <w:tcPr>
            <w:tcW w:w="520" w:type="pct"/>
            <w:tcBorders>
              <w:top w:val="nil"/>
              <w:left w:val="single" w:sz="4" w:space="0" w:color="auto"/>
              <w:bottom w:val="nil"/>
              <w:right w:val="single" w:sz="4" w:space="0" w:color="auto"/>
            </w:tcBorders>
            <w:vAlign w:val="center"/>
          </w:tcPr>
          <w:p w14:paraId="048783C0"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(0.262)</w:t>
            </w:r>
          </w:p>
        </w:tc>
        <w:tc>
          <w:tcPr>
            <w:tcW w:w="539" w:type="pct"/>
            <w:tcBorders>
              <w:top w:val="nil"/>
              <w:left w:val="single" w:sz="4" w:space="0" w:color="auto"/>
              <w:bottom w:val="nil"/>
              <w:right w:val="nil"/>
            </w:tcBorders>
            <w:vAlign w:val="center"/>
          </w:tcPr>
          <w:p w14:paraId="5DD60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(0.310)</w:t>
            </w:r>
          </w:p>
        </w:tc>
      </w:tr>
      <w:tr w:rsidR="00422280" w:rsidRPr="00F9750D" w14:paraId="3685DCE9" w14:textId="77777777" w:rsidTr="00EE144B">
        <w:trPr>
          <w:trHeight w:val="203"/>
        </w:trPr>
        <w:tc>
          <w:tcPr>
            <w:tcW w:w="425" w:type="pct"/>
            <w:tcBorders>
              <w:top w:val="nil"/>
              <w:left w:val="nil"/>
              <w:right w:val="single" w:sz="4" w:space="0" w:color="auto"/>
            </w:tcBorders>
          </w:tcPr>
          <w:p w14:paraId="4E7258F8"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JI×PFR</w:t>
            </w:r>
          </w:p>
        </w:tc>
        <w:tc>
          <w:tcPr>
            <w:tcW w:w="501" w:type="pct"/>
            <w:tcBorders>
              <w:top w:val="nil"/>
              <w:left w:val="single" w:sz="4" w:space="0" w:color="auto"/>
              <w:right w:val="nil"/>
            </w:tcBorders>
            <w:vAlign w:val="center"/>
          </w:tcPr>
          <w:p w14:paraId="13CBF6B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50CDA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91AF11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0.258***</w:t>
            </w:r>
          </w:p>
        </w:tc>
        <w:tc>
          <w:tcPr>
            <w:tcW w:w="491" w:type="pct"/>
            <w:tcBorders>
              <w:top w:val="nil"/>
              <w:left w:val="nil"/>
              <w:right w:val="nil"/>
            </w:tcBorders>
            <w:vAlign w:val="center"/>
          </w:tcPr>
          <w:p w14:paraId="699F422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0.110***</w:t>
            </w:r>
          </w:p>
        </w:tc>
        <w:tc>
          <w:tcPr>
            <w:tcW w:w="491" w:type="pct"/>
            <w:tcBorders>
              <w:top w:val="nil"/>
              <w:left w:val="nil"/>
              <w:right w:val="single" w:sz="4" w:space="0" w:color="auto"/>
            </w:tcBorders>
            <w:vAlign w:val="center"/>
          </w:tcPr>
          <w:p w14:paraId="1DB9298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0.119***</w:t>
            </w:r>
          </w:p>
        </w:tc>
        <w:tc>
          <w:tcPr>
            <w:tcW w:w="551" w:type="pct"/>
            <w:tcBorders>
              <w:top w:val="nil"/>
              <w:left w:val="single" w:sz="4" w:space="0" w:color="auto"/>
              <w:right w:val="single" w:sz="4" w:space="0" w:color="auto"/>
            </w:tcBorders>
            <w:vAlign w:val="center"/>
          </w:tcPr>
          <w:p w14:paraId="637C1B8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0.108</w:t>
            </w:r>
          </w:p>
        </w:tc>
        <w:tc>
          <w:tcPr>
            <w:tcW w:w="520" w:type="pct"/>
            <w:tcBorders>
              <w:top w:val="nil"/>
              <w:left w:val="single" w:sz="4" w:space="0" w:color="auto"/>
              <w:right w:val="single" w:sz="4" w:space="0" w:color="auto"/>
            </w:tcBorders>
            <w:vAlign w:val="center"/>
          </w:tcPr>
          <w:p w14:paraId="2B39F0C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0.108***</w:t>
            </w:r>
          </w:p>
        </w:tc>
        <w:tc>
          <w:tcPr>
            <w:tcW w:w="539" w:type="pct"/>
            <w:tcBorders>
              <w:top w:val="nil"/>
              <w:left w:val="single" w:sz="4" w:space="0" w:color="auto"/>
              <w:right w:val="nil"/>
            </w:tcBorders>
            <w:vAlign w:val="center"/>
          </w:tcPr>
          <w:p w14:paraId="68D7B69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0.0969**</w:t>
            </w:r>
          </w:p>
        </w:tc>
      </w:tr>
      <w:tr w:rsidR="00422280" w:rsidRPr="00F9750D" w14:paraId="215FAF35" w14:textId="77777777" w:rsidTr="00EE144B">
        <w:trPr>
          <w:trHeight w:val="221"/>
        </w:trPr>
        <w:tc>
          <w:tcPr>
            <w:tcW w:w="425" w:type="pct"/>
            <w:tcBorders>
              <w:top w:val="nil"/>
              <w:left w:val="nil"/>
              <w:bottom w:val="single" w:sz="4" w:space="0" w:color="auto"/>
              <w:right w:val="single" w:sz="4" w:space="0" w:color="auto"/>
            </w:tcBorders>
          </w:tcPr>
          <w:p w14:paraId="4878A6BE"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57A1A78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23DCD3A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9B0EA1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(0.0946)</w:t>
            </w:r>
          </w:p>
        </w:tc>
        <w:tc>
          <w:tcPr>
            <w:tcW w:w="491" w:type="pct"/>
            <w:tcBorders>
              <w:top w:val="nil"/>
              <w:left w:val="nil"/>
              <w:bottom w:val="single" w:sz="4" w:space="0" w:color="auto"/>
              <w:right w:val="nil"/>
            </w:tcBorders>
            <w:vAlign w:val="center"/>
          </w:tcPr>
          <w:p w14:paraId="43122DB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(0.0413)</w:t>
            </w:r>
          </w:p>
        </w:tc>
        <w:tc>
          <w:tcPr>
            <w:tcW w:w="491" w:type="pct"/>
            <w:tcBorders>
              <w:top w:val="nil"/>
              <w:left w:val="nil"/>
              <w:bottom w:val="single" w:sz="4" w:space="0" w:color="auto"/>
              <w:right w:val="single" w:sz="4" w:space="0" w:color="auto"/>
            </w:tcBorders>
            <w:vAlign w:val="center"/>
          </w:tcPr>
          <w:p w14:paraId="2B70440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(0.0455)</w:t>
            </w:r>
          </w:p>
        </w:tc>
        <w:tc>
          <w:tcPr>
            <w:tcW w:w="551" w:type="pct"/>
            <w:tcBorders>
              <w:top w:val="nil"/>
              <w:left w:val="single" w:sz="4" w:space="0" w:color="auto"/>
              <w:bottom w:val="single" w:sz="4" w:space="0" w:color="auto"/>
              <w:right w:val="single" w:sz="4" w:space="0" w:color="auto"/>
            </w:tcBorders>
            <w:vAlign w:val="center"/>
          </w:tcPr>
          <w:p w14:paraId="0CEFBBF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(0.0729)</w:t>
            </w:r>
          </w:p>
        </w:tc>
        <w:tc>
          <w:tcPr>
            <w:tcW w:w="520" w:type="pct"/>
            <w:tcBorders>
              <w:top w:val="nil"/>
              <w:left w:val="single" w:sz="4" w:space="0" w:color="auto"/>
              <w:bottom w:val="single" w:sz="4" w:space="0" w:color="auto"/>
              <w:right w:val="single" w:sz="4" w:space="0" w:color="auto"/>
            </w:tcBorders>
            <w:vAlign w:val="center"/>
          </w:tcPr>
          <w:p w14:paraId="640B5F6D"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(0.0393)</w:t>
            </w:r>
          </w:p>
        </w:tc>
        <w:tc>
          <w:tcPr>
            <w:tcW w:w="539" w:type="pct"/>
            <w:tcBorders>
              <w:top w:val="nil"/>
              <w:left w:val="single" w:sz="4" w:space="0" w:color="auto"/>
              <w:bottom w:val="single" w:sz="4" w:space="0" w:color="auto"/>
              <w:right w:val="nil"/>
            </w:tcBorders>
            <w:vAlign w:val="center"/>
          </w:tcPr>
          <w:p w14:paraId="2358D13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(0.0471)</w:t>
            </w:r>
          </w:p>
        </w:tc>
      </w:tr>
      <w:tr w:rsidR="00422280" w:rsidRPr="00F9750D" w14:paraId="40DA61E4" w14:textId="77777777" w:rsidTr="00EE144B">
        <w:trPr>
          <w:trHeight w:val="203"/>
        </w:trPr>
        <w:tc>
          <w:tcPr>
            <w:tcW w:w="425" w:type="pct"/>
            <w:tcBorders>
              <w:top w:val="single" w:sz="4" w:space="0" w:color="auto"/>
              <w:left w:val="nil"/>
              <w:bottom w:val="nil"/>
              <w:right w:val="single" w:sz="4" w:space="0" w:color="auto"/>
            </w:tcBorders>
          </w:tcPr>
          <w:p w14:paraId="6ED157DF"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LE</w:t>
            </w:r>
          </w:p>
        </w:tc>
        <w:tc>
          <w:tcPr>
            <w:tcW w:w="501" w:type="pct"/>
            <w:tcBorders>
              <w:top w:val="single" w:sz="4" w:space="0" w:color="auto"/>
              <w:left w:val="single" w:sz="4" w:space="0" w:color="auto"/>
              <w:bottom w:val="nil"/>
              <w:right w:val="nil"/>
            </w:tcBorders>
            <w:vAlign w:val="center"/>
          </w:tcPr>
          <w:p w14:paraId="7024FB1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D3B13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2D413E6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nil"/>
            </w:tcBorders>
            <w:vAlign w:val="center"/>
          </w:tcPr>
          <w:p w14:paraId="3B04BA1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single" w:sz="4" w:space="0" w:color="auto"/>
              <w:left w:val="nil"/>
              <w:bottom w:val="nil"/>
              <w:right w:val="single" w:sz="4" w:space="0" w:color="auto"/>
            </w:tcBorders>
            <w:vAlign w:val="center"/>
          </w:tcPr>
          <w:p w14:paraId="3F63935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single" w:sz="4" w:space="0" w:color="auto"/>
              <w:left w:val="single" w:sz="4" w:space="0" w:color="auto"/>
              <w:bottom w:val="nil"/>
              <w:right w:val="single" w:sz="4" w:space="0" w:color="auto"/>
            </w:tcBorders>
            <w:vAlign w:val="center"/>
          </w:tcPr>
          <w:p w14:paraId="6A18570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c>
          <w:tcPr>
            <w:tcW w:w="520" w:type="pct"/>
            <w:tcBorders>
              <w:top w:val="single" w:sz="4" w:space="0" w:color="auto"/>
              <w:left w:val="single" w:sz="4" w:space="0" w:color="auto"/>
              <w:bottom w:val="nil"/>
              <w:right w:val="single" w:sz="4" w:space="0" w:color="auto"/>
            </w:tcBorders>
            <w:vAlign w:val="center"/>
          </w:tcPr>
          <w:p w14:paraId="42CFB3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-0.073**</w:t>
            </w:r>
          </w:p>
        </w:tc>
        <w:tc>
          <w:tcPr>
            <w:tcW w:w="539" w:type="pct"/>
            <w:tcBorders>
              <w:top w:val="single" w:sz="4" w:space="0" w:color="auto"/>
              <w:left w:val="single" w:sz="4" w:space="0" w:color="auto"/>
              <w:bottom w:val="nil"/>
              <w:right w:val="nil"/>
            </w:tcBorders>
            <w:vAlign w:val="center"/>
          </w:tcPr>
          <w:p w14:paraId="3520A80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-0.031*</w:t>
            </w:r>
          </w:p>
        </w:tc>
      </w:tr>
      <w:tr w:rsidR="00422280" w:rsidRPr="00F9750D" w14:paraId="5C4EC48F" w14:textId="77777777" w:rsidTr="00EE144B">
        <w:trPr>
          <w:trHeight w:val="221"/>
        </w:trPr>
        <w:tc>
          <w:tcPr>
            <w:tcW w:w="425" w:type="pct"/>
            <w:tcBorders>
              <w:top w:val="nil"/>
              <w:left w:val="nil"/>
              <w:bottom w:val="nil"/>
              <w:right w:val="single" w:sz="4" w:space="0" w:color="auto"/>
            </w:tcBorders>
          </w:tcPr>
          <w:p w14:paraId="14EA49C3"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nil"/>
              <w:right w:val="nil"/>
            </w:tcBorders>
            <w:vAlign w:val="center"/>
          </w:tcPr>
          <w:p w14:paraId="7B1C80D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A30F1E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52BD740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4918F81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single" w:sz="4" w:space="0" w:color="auto"/>
            </w:tcBorders>
            <w:vAlign w:val="center"/>
          </w:tcPr>
          <w:p w14:paraId="5DF2C2D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4529207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(0.00810)</w:t>
            </w:r>
          </w:p>
        </w:tc>
        <w:tc>
          <w:tcPr>
            <w:tcW w:w="520" w:type="pct"/>
            <w:tcBorders>
              <w:top w:val="nil"/>
              <w:left w:val="single" w:sz="4" w:space="0" w:color="auto"/>
              <w:bottom w:val="nil"/>
              <w:right w:val="single" w:sz="4" w:space="0" w:color="auto"/>
            </w:tcBorders>
            <w:vAlign w:val="center"/>
          </w:tcPr>
          <w:p w14:paraId="55D08E0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(0.0239)</w:t>
            </w:r>
          </w:p>
        </w:tc>
        <w:tc>
          <w:tcPr>
            <w:tcW w:w="539" w:type="pct"/>
            <w:tcBorders>
              <w:top w:val="nil"/>
              <w:left w:val="single" w:sz="4" w:space="0" w:color="auto"/>
              <w:bottom w:val="nil"/>
              <w:right w:val="nil"/>
            </w:tcBorders>
            <w:vAlign w:val="center"/>
          </w:tcPr>
          <w:p w14:paraId="3CE5F0A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(0.0178)</w:t>
            </w:r>
          </w:p>
        </w:tc>
      </w:tr>
      <w:tr w:rsidR="00422280" w:rsidRPr="00F9750D" w14:paraId="0CD44DFB" w14:textId="77777777" w:rsidTr="00EE144B">
        <w:trPr>
          <w:trHeight w:val="221"/>
        </w:trPr>
        <w:tc>
          <w:tcPr>
            <w:tcW w:w="425" w:type="pct"/>
            <w:tcBorders>
              <w:top w:val="nil"/>
              <w:left w:val="nil"/>
              <w:right w:val="single" w:sz="4" w:space="0" w:color="auto"/>
            </w:tcBorders>
          </w:tcPr>
          <w:p w14:paraId="54D78621"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RP</w:t>
            </w:r>
          </w:p>
        </w:tc>
        <w:tc>
          <w:tcPr>
            <w:tcW w:w="501" w:type="pct"/>
            <w:tcBorders>
              <w:top w:val="nil"/>
              <w:left w:val="single" w:sz="4" w:space="0" w:color="auto"/>
              <w:right w:val="nil"/>
            </w:tcBorders>
            <w:vAlign w:val="center"/>
          </w:tcPr>
          <w:p w14:paraId="6B417435"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1DB9B29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78059D6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nil"/>
            </w:tcBorders>
            <w:vAlign w:val="center"/>
          </w:tcPr>
          <w:p w14:paraId="0A7461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right w:val="single" w:sz="4" w:space="0" w:color="auto"/>
            </w:tcBorders>
            <w:vAlign w:val="center"/>
          </w:tcPr>
          <w:p w14:paraId="2DE0249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right w:val="single" w:sz="4" w:space="0" w:color="auto"/>
            </w:tcBorders>
            <w:vAlign w:val="center"/>
          </w:tcPr>
          <w:p w14:paraId="0AE7999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c>
          <w:tcPr>
            <w:tcW w:w="520" w:type="pct"/>
            <w:tcBorders>
              <w:top w:val="nil"/>
              <w:left w:val="single" w:sz="4" w:space="0" w:color="auto"/>
              <w:right w:val="single" w:sz="4" w:space="0" w:color="auto"/>
            </w:tcBorders>
            <w:vAlign w:val="center"/>
          </w:tcPr>
          <w:p w14:paraId="71FC9B5C"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-0.011</w:t>
            </w:r>
          </w:p>
        </w:tc>
        <w:tc>
          <w:tcPr>
            <w:tcW w:w="539" w:type="pct"/>
            <w:tcBorders>
              <w:top w:val="nil"/>
              <w:left w:val="single" w:sz="4" w:space="0" w:color="auto"/>
              <w:right w:val="nil"/>
            </w:tcBorders>
            <w:vAlign w:val="center"/>
          </w:tcPr>
          <w:p w14:paraId="02E10047"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-0.02***</w:t>
            </w:r>
          </w:p>
        </w:tc>
      </w:tr>
      <w:tr w:rsidR="00422280" w:rsidRPr="00F9750D" w14:paraId="2AD0C233" w14:textId="77777777" w:rsidTr="00EE144B">
        <w:trPr>
          <w:trHeight w:val="203"/>
        </w:trPr>
        <w:tc>
          <w:tcPr>
            <w:tcW w:w="425" w:type="pct"/>
            <w:tcBorders>
              <w:top w:val="nil"/>
              <w:left w:val="nil"/>
              <w:bottom w:val="single" w:sz="4" w:space="0" w:color="auto"/>
              <w:right w:val="single" w:sz="4" w:space="0" w:color="auto"/>
            </w:tcBorders>
          </w:tcPr>
          <w:p w14:paraId="47C053C7"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bottom w:val="single" w:sz="4" w:space="0" w:color="auto"/>
              <w:right w:val="nil"/>
            </w:tcBorders>
            <w:vAlign w:val="center"/>
          </w:tcPr>
          <w:p w14:paraId="385ACF9A"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06AB1A8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6D253FF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nil"/>
            </w:tcBorders>
            <w:vAlign w:val="center"/>
          </w:tcPr>
          <w:p w14:paraId="4915181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4" w:space="0" w:color="auto"/>
              <w:right w:val="single" w:sz="4" w:space="0" w:color="auto"/>
            </w:tcBorders>
            <w:vAlign w:val="center"/>
          </w:tcPr>
          <w:p w14:paraId="494B01C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single" w:sz="4" w:space="0" w:color="auto"/>
              <w:right w:val="single" w:sz="4" w:space="0" w:color="auto"/>
            </w:tcBorders>
            <w:vAlign w:val="center"/>
          </w:tcPr>
          <w:p w14:paraId="5D8F0E3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(0.00218)</w:t>
            </w:r>
          </w:p>
        </w:tc>
        <w:tc>
          <w:tcPr>
            <w:tcW w:w="520" w:type="pct"/>
            <w:tcBorders>
              <w:top w:val="nil"/>
              <w:left w:val="single" w:sz="4" w:space="0" w:color="auto"/>
              <w:bottom w:val="single" w:sz="4" w:space="0" w:color="auto"/>
              <w:right w:val="single" w:sz="4" w:space="0" w:color="auto"/>
            </w:tcBorders>
            <w:vAlign w:val="center"/>
          </w:tcPr>
          <w:p w14:paraId="54208023"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(0.0106)</w:t>
            </w:r>
          </w:p>
        </w:tc>
        <w:tc>
          <w:tcPr>
            <w:tcW w:w="539" w:type="pct"/>
            <w:tcBorders>
              <w:top w:val="nil"/>
              <w:left w:val="single" w:sz="4" w:space="0" w:color="auto"/>
              <w:bottom w:val="single" w:sz="4" w:space="0" w:color="auto"/>
              <w:right w:val="nil"/>
            </w:tcBorders>
            <w:vAlign w:val="center"/>
          </w:tcPr>
          <w:p w14:paraId="7DE08EB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(0.00519)</w:t>
            </w:r>
          </w:p>
        </w:tc>
      </w:tr>
      <w:tr w:rsidR="00422280" w:rsidRPr="00F9750D" w14:paraId="58CFF0AA" w14:textId="77777777" w:rsidTr="00EE144B">
        <w:trPr>
          <w:trHeight w:val="203"/>
        </w:trPr>
        <w:tc>
          <w:tcPr>
            <w:tcW w:w="425" w:type="pct"/>
            <w:tcBorders>
              <w:top w:val="single" w:sz="4" w:space="0" w:color="auto"/>
              <w:left w:val="nil"/>
              <w:right w:val="single" w:sz="4" w:space="0" w:color="auto"/>
            </w:tcBorders>
          </w:tcPr>
          <w:p w14:paraId="25B6FAC4" w14:textId="35C20CB2" w:rsidR="00F73091" w:rsidRPr="00F9750D"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Cons</w:t>
            </w:r>
            <w:proofErr w:type="spellEnd"/>
          </w:p>
        </w:tc>
        <w:tc>
          <w:tcPr>
            <w:tcW w:w="501" w:type="pct"/>
            <w:tcBorders>
              <w:top w:val="single" w:sz="4" w:space="0" w:color="auto"/>
              <w:left w:val="single" w:sz="4" w:space="0" w:color="auto"/>
              <w:right w:val="nil"/>
            </w:tcBorders>
            <w:vAlign w:val="center"/>
          </w:tcPr>
          <w:p w14:paraId="77BEFBA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-0.45***</w:t>
            </w:r>
          </w:p>
        </w:tc>
        <w:tc>
          <w:tcPr>
            <w:tcW w:w="491" w:type="pct"/>
            <w:tcBorders>
              <w:top w:val="single" w:sz="4" w:space="0" w:color="auto"/>
              <w:left w:val="nil"/>
              <w:right w:val="nil"/>
            </w:tcBorders>
            <w:vAlign w:val="center"/>
          </w:tcPr>
          <w:p w14:paraId="0BCD8C0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-0.69***</w:t>
            </w:r>
          </w:p>
        </w:tc>
        <w:tc>
          <w:tcPr>
            <w:tcW w:w="491" w:type="pct"/>
            <w:tcBorders>
              <w:top w:val="single" w:sz="4" w:space="0" w:color="auto"/>
              <w:left w:val="nil"/>
              <w:right w:val="nil"/>
            </w:tcBorders>
            <w:vAlign w:val="center"/>
          </w:tcPr>
          <w:p w14:paraId="6780B131"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-1.56***</w:t>
            </w:r>
          </w:p>
        </w:tc>
        <w:tc>
          <w:tcPr>
            <w:tcW w:w="491" w:type="pct"/>
            <w:tcBorders>
              <w:top w:val="single" w:sz="4" w:space="0" w:color="auto"/>
              <w:left w:val="nil"/>
              <w:right w:val="nil"/>
            </w:tcBorders>
            <w:vAlign w:val="center"/>
          </w:tcPr>
          <w:p w14:paraId="4F1A92C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-0.146</w:t>
            </w:r>
          </w:p>
        </w:tc>
        <w:tc>
          <w:tcPr>
            <w:tcW w:w="491" w:type="pct"/>
            <w:tcBorders>
              <w:top w:val="single" w:sz="4" w:space="0" w:color="auto"/>
              <w:left w:val="nil"/>
              <w:right w:val="single" w:sz="4" w:space="0" w:color="auto"/>
            </w:tcBorders>
            <w:vAlign w:val="center"/>
          </w:tcPr>
          <w:p w14:paraId="497E687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-0.354**</w:t>
            </w:r>
          </w:p>
        </w:tc>
        <w:tc>
          <w:tcPr>
            <w:tcW w:w="551" w:type="pct"/>
            <w:tcBorders>
              <w:top w:val="single" w:sz="4" w:space="0" w:color="auto"/>
              <w:left w:val="single" w:sz="4" w:space="0" w:color="auto"/>
              <w:right w:val="single" w:sz="4" w:space="0" w:color="auto"/>
            </w:tcBorders>
            <w:vAlign w:val="center"/>
          </w:tcPr>
          <w:p w14:paraId="117A543B"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-2.66***</w:t>
            </w:r>
          </w:p>
        </w:tc>
        <w:tc>
          <w:tcPr>
            <w:tcW w:w="520" w:type="pct"/>
            <w:tcBorders>
              <w:top w:val="single" w:sz="4" w:space="0" w:color="auto"/>
              <w:left w:val="single" w:sz="4" w:space="0" w:color="auto"/>
              <w:right w:val="single" w:sz="4" w:space="0" w:color="auto"/>
            </w:tcBorders>
            <w:vAlign w:val="center"/>
          </w:tcPr>
          <w:p w14:paraId="1CFE1B5A"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5.378***</w:t>
            </w:r>
          </w:p>
        </w:tc>
        <w:tc>
          <w:tcPr>
            <w:tcW w:w="539" w:type="pct"/>
            <w:tcBorders>
              <w:top w:val="single" w:sz="4" w:space="0" w:color="auto"/>
              <w:left w:val="single" w:sz="4" w:space="0" w:color="auto"/>
              <w:right w:val="nil"/>
            </w:tcBorders>
            <w:vAlign w:val="center"/>
          </w:tcPr>
          <w:p w14:paraId="5B6BFCD9"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2.351*</w:t>
            </w:r>
          </w:p>
        </w:tc>
      </w:tr>
      <w:tr w:rsidR="00422280" w:rsidRPr="00F9750D" w14:paraId="7E1D2B97" w14:textId="77777777" w:rsidTr="00EE144B">
        <w:trPr>
          <w:trHeight w:val="221"/>
        </w:trPr>
        <w:tc>
          <w:tcPr>
            <w:tcW w:w="425" w:type="pct"/>
            <w:tcBorders>
              <w:top w:val="nil"/>
              <w:left w:val="nil"/>
              <w:right w:val="single" w:sz="4" w:space="0" w:color="auto"/>
            </w:tcBorders>
          </w:tcPr>
          <w:p w14:paraId="3C508FD0" w14:textId="77777777" w:rsidR="00F73091" w:rsidRPr="00F9750D"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501" w:type="pct"/>
            <w:tcBorders>
              <w:top w:val="nil"/>
              <w:left w:val="single" w:sz="4" w:space="0" w:color="auto"/>
              <w:right w:val="nil"/>
            </w:tcBorders>
            <w:vAlign w:val="center"/>
          </w:tcPr>
          <w:p w14:paraId="79A9E12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(0.0911)</w:t>
            </w:r>
          </w:p>
        </w:tc>
        <w:tc>
          <w:tcPr>
            <w:tcW w:w="491" w:type="pct"/>
            <w:tcBorders>
              <w:top w:val="nil"/>
              <w:left w:val="nil"/>
              <w:right w:val="nil"/>
            </w:tcBorders>
            <w:vAlign w:val="center"/>
          </w:tcPr>
          <w:p w14:paraId="274166A4"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(0.125)</w:t>
            </w:r>
          </w:p>
        </w:tc>
        <w:tc>
          <w:tcPr>
            <w:tcW w:w="491" w:type="pct"/>
            <w:tcBorders>
              <w:top w:val="nil"/>
              <w:left w:val="nil"/>
              <w:right w:val="nil"/>
            </w:tcBorders>
            <w:vAlign w:val="center"/>
          </w:tcPr>
          <w:p w14:paraId="130B6EC2"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(0.156)</w:t>
            </w:r>
          </w:p>
        </w:tc>
        <w:tc>
          <w:tcPr>
            <w:tcW w:w="491" w:type="pct"/>
            <w:tcBorders>
              <w:top w:val="nil"/>
              <w:left w:val="nil"/>
              <w:right w:val="nil"/>
            </w:tcBorders>
            <w:vAlign w:val="center"/>
          </w:tcPr>
          <w:p w14:paraId="38A4BF66"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(0.106)</w:t>
            </w:r>
          </w:p>
        </w:tc>
        <w:tc>
          <w:tcPr>
            <w:tcW w:w="491" w:type="pct"/>
            <w:tcBorders>
              <w:top w:val="nil"/>
              <w:left w:val="nil"/>
              <w:right w:val="single" w:sz="4" w:space="0" w:color="auto"/>
            </w:tcBorders>
            <w:vAlign w:val="center"/>
          </w:tcPr>
          <w:p w14:paraId="234F8B5E"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(0.141)</w:t>
            </w:r>
          </w:p>
        </w:tc>
        <w:tc>
          <w:tcPr>
            <w:tcW w:w="551" w:type="pct"/>
            <w:tcBorders>
              <w:top w:val="nil"/>
              <w:left w:val="single" w:sz="4" w:space="0" w:color="auto"/>
              <w:right w:val="single" w:sz="4" w:space="0" w:color="auto"/>
            </w:tcBorders>
            <w:vAlign w:val="center"/>
          </w:tcPr>
          <w:p w14:paraId="3DA24A6C"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(0.613)</w:t>
            </w:r>
          </w:p>
        </w:tc>
        <w:tc>
          <w:tcPr>
            <w:tcW w:w="520" w:type="pct"/>
            <w:tcBorders>
              <w:top w:val="nil"/>
              <w:left w:val="single" w:sz="4" w:space="0" w:color="auto"/>
              <w:right w:val="single" w:sz="4" w:space="0" w:color="auto"/>
            </w:tcBorders>
            <w:vAlign w:val="center"/>
          </w:tcPr>
          <w:p w14:paraId="160DF0B2" w14:textId="77777777" w:rsidR="00F73091" w:rsidRPr="00273A8F"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(1.937)</w:t>
            </w:r>
          </w:p>
        </w:tc>
        <w:tc>
          <w:tcPr>
            <w:tcW w:w="539" w:type="pct"/>
            <w:tcBorders>
              <w:top w:val="nil"/>
              <w:left w:val="single" w:sz="4" w:space="0" w:color="auto"/>
              <w:right w:val="nil"/>
            </w:tcBorders>
            <w:vAlign w:val="center"/>
          </w:tcPr>
          <w:p w14:paraId="2FD79FE0" w14:textId="77777777" w:rsidR="00F73091" w:rsidRPr="00F9750D"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(1.349)</w:t>
            </w:r>
          </w:p>
        </w:tc>
      </w:tr>
      <w:tr w:rsidR="00EE144B" w:rsidRPr="00F9750D" w14:paraId="0F0C14AD" w14:textId="77777777" w:rsidTr="00EE144B">
        <w:trPr>
          <w:trHeight w:val="221"/>
        </w:trPr>
        <w:tc>
          <w:tcPr>
            <w:tcW w:w="425" w:type="pct"/>
            <w:tcBorders>
              <w:top w:val="single" w:sz="4" w:space="0" w:color="auto"/>
              <w:left w:val="nil"/>
              <w:bottom w:val="nil"/>
              <w:right w:val="single" w:sz="4" w:space="0" w:color="auto"/>
            </w:tcBorders>
          </w:tcPr>
          <w:p w14:paraId="401E2A2E" w14:textId="465CF2E0" w:rsidR="00EE144B" w:rsidRPr="00F9750D"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Pr>
                <w:rFonts w:ascii="Cambria" w:eastAsia="Times New Roman" w:hAnsi="Cambria" w:cs="Times New Roman"/>
                <w:b/>
                <w:sz w:val="20"/>
                <w:lang w:val="es-ES" w:eastAsia="es-ES"/>
              </w:rPr>
              <w:t>Obs</w:t>
            </w:r>
            <w:proofErr w:type="spellEnd"/>
          </w:p>
        </w:tc>
        <w:tc>
          <w:tcPr>
            <w:tcW w:w="501" w:type="pct"/>
            <w:tcBorders>
              <w:top w:val="single" w:sz="4" w:space="0" w:color="auto"/>
              <w:left w:val="single" w:sz="4" w:space="0" w:color="auto"/>
              <w:bottom w:val="nil"/>
              <w:right w:val="nil"/>
            </w:tcBorders>
            <w:vAlign w:val="center"/>
          </w:tcPr>
          <w:p w14:paraId="6044F6F5" w14:textId="76DE66BF"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64682293" w14:textId="42B4DA79"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0A034C67" w14:textId="2F2E2D2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nil"/>
            </w:tcBorders>
            <w:vAlign w:val="center"/>
          </w:tcPr>
          <w:p w14:paraId="3B96CD95" w14:textId="1985DDF3"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491" w:type="pct"/>
            <w:tcBorders>
              <w:top w:val="single" w:sz="4" w:space="0" w:color="auto"/>
              <w:left w:val="nil"/>
              <w:bottom w:val="nil"/>
              <w:right w:val="single" w:sz="4" w:space="0" w:color="auto"/>
            </w:tcBorders>
            <w:vAlign w:val="center"/>
          </w:tcPr>
          <w:p w14:paraId="23598F84" w14:textId="3FA06508"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177</w:t>
            </w:r>
          </w:p>
        </w:tc>
        <w:tc>
          <w:tcPr>
            <w:tcW w:w="551" w:type="pct"/>
            <w:tcBorders>
              <w:top w:val="single" w:sz="4" w:space="0" w:color="auto"/>
              <w:left w:val="single" w:sz="4" w:space="0" w:color="auto"/>
              <w:bottom w:val="nil"/>
              <w:right w:val="single" w:sz="4" w:space="0" w:color="auto"/>
            </w:tcBorders>
            <w:vAlign w:val="center"/>
          </w:tcPr>
          <w:p w14:paraId="3DE3923F" w14:textId="0750AEC3"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c>
          <w:tcPr>
            <w:tcW w:w="520" w:type="pct"/>
            <w:tcBorders>
              <w:top w:val="single" w:sz="4" w:space="0" w:color="auto"/>
              <w:left w:val="single" w:sz="4" w:space="0" w:color="auto"/>
              <w:bottom w:val="nil"/>
              <w:right w:val="single" w:sz="4" w:space="0" w:color="auto"/>
            </w:tcBorders>
            <w:vAlign w:val="center"/>
          </w:tcPr>
          <w:p w14:paraId="5E6E45D0" w14:textId="3D4D33ED"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160</w:t>
            </w:r>
          </w:p>
        </w:tc>
        <w:tc>
          <w:tcPr>
            <w:tcW w:w="539" w:type="pct"/>
            <w:tcBorders>
              <w:top w:val="single" w:sz="4" w:space="0" w:color="auto"/>
              <w:left w:val="single" w:sz="4" w:space="0" w:color="auto"/>
              <w:bottom w:val="nil"/>
              <w:right w:val="nil"/>
            </w:tcBorders>
            <w:vAlign w:val="center"/>
          </w:tcPr>
          <w:p w14:paraId="47792EFA" w14:textId="55CDD0B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160</w:t>
            </w:r>
          </w:p>
        </w:tc>
      </w:tr>
      <w:tr w:rsidR="00EE144B" w:rsidRPr="00F9750D" w14:paraId="20F33B50" w14:textId="77777777" w:rsidTr="00EE144B">
        <w:trPr>
          <w:trHeight w:val="203"/>
        </w:trPr>
        <w:tc>
          <w:tcPr>
            <w:tcW w:w="425" w:type="pct"/>
            <w:tcBorders>
              <w:top w:val="nil"/>
              <w:left w:val="nil"/>
              <w:bottom w:val="nil"/>
              <w:right w:val="single" w:sz="4" w:space="0" w:color="auto"/>
            </w:tcBorders>
          </w:tcPr>
          <w:p w14:paraId="5D81DAE2" w14:textId="674ECED5" w:rsidR="00EE144B" w:rsidRPr="00F9750D"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F9750D">
              <w:rPr>
                <w:rFonts w:ascii="Cambria" w:eastAsia="Times New Roman" w:hAnsi="Cambria" w:cs="Times New Roman"/>
                <w:b/>
                <w:sz w:val="20"/>
                <w:lang w:val="es-ES" w:eastAsia="es-ES"/>
              </w:rPr>
              <w:t>R</w:t>
            </w:r>
            <w:r w:rsidRPr="00F9750D">
              <w:rPr>
                <w:rFonts w:ascii="Cambria" w:eastAsia="Times New Roman" w:hAnsi="Cambria" w:cs="Times New Roman"/>
                <w:b/>
                <w:sz w:val="20"/>
                <w:vertAlign w:val="superscript"/>
                <w:lang w:val="es-ES" w:eastAsia="es-ES"/>
              </w:rPr>
              <w:t>2</w:t>
            </w:r>
          </w:p>
        </w:tc>
        <w:tc>
          <w:tcPr>
            <w:tcW w:w="501" w:type="pct"/>
            <w:tcBorders>
              <w:top w:val="nil"/>
              <w:left w:val="single" w:sz="4" w:space="0" w:color="auto"/>
              <w:bottom w:val="nil"/>
              <w:right w:val="nil"/>
            </w:tcBorders>
            <w:vAlign w:val="center"/>
          </w:tcPr>
          <w:p w14:paraId="59B6E61E" w14:textId="1CE5A102"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0.060</w:t>
            </w:r>
          </w:p>
        </w:tc>
        <w:tc>
          <w:tcPr>
            <w:tcW w:w="491" w:type="pct"/>
            <w:tcBorders>
              <w:top w:val="nil"/>
              <w:left w:val="nil"/>
              <w:bottom w:val="nil"/>
              <w:right w:val="nil"/>
            </w:tcBorders>
            <w:vAlign w:val="center"/>
          </w:tcPr>
          <w:p w14:paraId="18F10FAD" w14:textId="2AF1A3D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nil"/>
              <w:right w:val="nil"/>
            </w:tcBorders>
            <w:vAlign w:val="center"/>
          </w:tcPr>
          <w:p w14:paraId="72F31AF7" w14:textId="7C13F58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0.770</w:t>
            </w:r>
          </w:p>
        </w:tc>
        <w:tc>
          <w:tcPr>
            <w:tcW w:w="491" w:type="pct"/>
            <w:tcBorders>
              <w:top w:val="nil"/>
              <w:left w:val="nil"/>
              <w:bottom w:val="nil"/>
              <w:right w:val="nil"/>
            </w:tcBorders>
            <w:vAlign w:val="center"/>
          </w:tcPr>
          <w:p w14:paraId="735E5BA1" w14:textId="2D1C7674"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0.189</w:t>
            </w:r>
          </w:p>
        </w:tc>
        <w:tc>
          <w:tcPr>
            <w:tcW w:w="491" w:type="pct"/>
            <w:tcBorders>
              <w:top w:val="nil"/>
              <w:left w:val="nil"/>
              <w:bottom w:val="nil"/>
              <w:right w:val="single" w:sz="4" w:space="0" w:color="auto"/>
            </w:tcBorders>
            <w:vAlign w:val="center"/>
          </w:tcPr>
          <w:p w14:paraId="05EE30E5" w14:textId="37F901A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51" w:type="pct"/>
            <w:tcBorders>
              <w:top w:val="nil"/>
              <w:left w:val="single" w:sz="4" w:space="0" w:color="auto"/>
              <w:bottom w:val="nil"/>
              <w:right w:val="single" w:sz="4" w:space="0" w:color="auto"/>
            </w:tcBorders>
            <w:vAlign w:val="center"/>
          </w:tcPr>
          <w:p w14:paraId="1DD668FB" w14:textId="7A78D37B"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0.880</w:t>
            </w:r>
          </w:p>
        </w:tc>
        <w:tc>
          <w:tcPr>
            <w:tcW w:w="520" w:type="pct"/>
            <w:tcBorders>
              <w:top w:val="nil"/>
              <w:left w:val="single" w:sz="4" w:space="0" w:color="auto"/>
              <w:bottom w:val="nil"/>
              <w:right w:val="single" w:sz="4" w:space="0" w:color="auto"/>
            </w:tcBorders>
            <w:vAlign w:val="center"/>
          </w:tcPr>
          <w:p w14:paraId="458629F8" w14:textId="66D516C4"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0.264</w:t>
            </w:r>
          </w:p>
        </w:tc>
        <w:tc>
          <w:tcPr>
            <w:tcW w:w="539" w:type="pct"/>
            <w:tcBorders>
              <w:top w:val="nil"/>
              <w:left w:val="single" w:sz="4" w:space="0" w:color="auto"/>
              <w:bottom w:val="nil"/>
              <w:right w:val="nil"/>
            </w:tcBorders>
            <w:vAlign w:val="center"/>
          </w:tcPr>
          <w:p w14:paraId="4704DF31" w14:textId="17D745A8"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EE144B" w:rsidRPr="00F9750D" w14:paraId="1FB52333" w14:textId="77777777" w:rsidTr="00EE144B">
        <w:trPr>
          <w:trHeight w:val="203"/>
        </w:trPr>
        <w:tc>
          <w:tcPr>
            <w:tcW w:w="425" w:type="pct"/>
            <w:tcBorders>
              <w:top w:val="nil"/>
              <w:left w:val="nil"/>
              <w:bottom w:val="single" w:sz="6" w:space="0" w:color="auto"/>
              <w:right w:val="single" w:sz="4" w:space="0" w:color="auto"/>
            </w:tcBorders>
          </w:tcPr>
          <w:p w14:paraId="2E371DBE" w14:textId="39498C31" w:rsidR="00EE144B" w:rsidRPr="00F9750D"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F9750D">
              <w:rPr>
                <w:rFonts w:ascii="Cambria" w:eastAsia="Times New Roman" w:hAnsi="Cambria" w:cs="Times New Roman"/>
                <w:b/>
                <w:sz w:val="20"/>
                <w:lang w:val="es-ES" w:eastAsia="es-ES"/>
              </w:rPr>
              <w:t>(n, T)</w:t>
            </w:r>
          </w:p>
        </w:tc>
        <w:tc>
          <w:tcPr>
            <w:tcW w:w="501" w:type="pct"/>
            <w:tcBorders>
              <w:top w:val="nil"/>
              <w:left w:val="single" w:sz="4" w:space="0" w:color="auto"/>
              <w:bottom w:val="single" w:sz="6" w:space="0" w:color="auto"/>
              <w:right w:val="nil"/>
            </w:tcBorders>
            <w:vAlign w:val="center"/>
          </w:tcPr>
          <w:p w14:paraId="137CC5E9" w14:textId="5593FE5A"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757B246D" w14:textId="7A15B67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nil"/>
            </w:tcBorders>
            <w:vAlign w:val="center"/>
          </w:tcPr>
          <w:p w14:paraId="10316382" w14:textId="2E04CE51"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491" w:type="pct"/>
            <w:tcBorders>
              <w:top w:val="nil"/>
              <w:left w:val="nil"/>
              <w:bottom w:val="single" w:sz="6" w:space="0" w:color="auto"/>
              <w:right w:val="nil"/>
            </w:tcBorders>
            <w:vAlign w:val="center"/>
          </w:tcPr>
          <w:p w14:paraId="51C33A15" w14:textId="040B5DA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491" w:type="pct"/>
            <w:tcBorders>
              <w:top w:val="nil"/>
              <w:left w:val="nil"/>
              <w:bottom w:val="single" w:sz="6" w:space="0" w:color="auto"/>
              <w:right w:val="single" w:sz="4" w:space="0" w:color="auto"/>
            </w:tcBorders>
            <w:vAlign w:val="center"/>
          </w:tcPr>
          <w:p w14:paraId="499818E3" w14:textId="43138570"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c>
          <w:tcPr>
            <w:tcW w:w="551" w:type="pct"/>
            <w:tcBorders>
              <w:top w:val="nil"/>
              <w:left w:val="single" w:sz="4" w:space="0" w:color="auto"/>
              <w:bottom w:val="single" w:sz="6" w:space="0" w:color="auto"/>
              <w:right w:val="single" w:sz="4" w:space="0" w:color="auto"/>
            </w:tcBorders>
            <w:vAlign w:val="center"/>
          </w:tcPr>
          <w:p w14:paraId="6AFF8D76" w14:textId="5EF2EA02"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20" w:type="pct"/>
            <w:tcBorders>
              <w:top w:val="nil"/>
              <w:left w:val="single" w:sz="4" w:space="0" w:color="auto"/>
              <w:bottom w:val="single" w:sz="6" w:space="0" w:color="auto"/>
              <w:right w:val="single" w:sz="4" w:space="0" w:color="auto"/>
            </w:tcBorders>
            <w:vAlign w:val="center"/>
          </w:tcPr>
          <w:p w14:paraId="68E2CF44" w14:textId="602AE4C1" w:rsidR="00EE144B" w:rsidRPr="00273A8F"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273A8F">
              <w:rPr>
                <w:rFonts w:ascii="Cambria" w:eastAsia="Times New Roman" w:hAnsi="Cambria" w:cs="Times New Roman"/>
                <w:b/>
                <w:sz w:val="20"/>
                <w:lang w:val="es-ES" w:eastAsia="es-ES"/>
              </w:rPr>
              <w:t>(18, 10)</w:t>
            </w:r>
          </w:p>
        </w:tc>
        <w:tc>
          <w:tcPr>
            <w:tcW w:w="539" w:type="pct"/>
            <w:tcBorders>
              <w:top w:val="nil"/>
              <w:left w:val="single" w:sz="4" w:space="0" w:color="auto"/>
              <w:bottom w:val="single" w:sz="6" w:space="0" w:color="auto"/>
              <w:right w:val="nil"/>
            </w:tcBorders>
            <w:vAlign w:val="center"/>
          </w:tcPr>
          <w:p w14:paraId="60365704" w14:textId="6896AB7C" w:rsidR="00EE144B" w:rsidRPr="00F9750D"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F9750D">
              <w:rPr>
                <w:rFonts w:ascii="Cambria" w:eastAsia="Times New Roman" w:hAnsi="Cambria" w:cs="Times New Roman"/>
                <w:sz w:val="20"/>
                <w:lang w:val="es-ES" w:eastAsia="es-ES"/>
              </w:rPr>
              <w:t>(18, 10)</w:t>
            </w:r>
          </w:p>
        </w:tc>
      </w:tr>
    </w:tbl>
    <w:p w14:paraId="5B969434" w14:textId="5801B18D" w:rsidR="00D47BFD" w:rsidRPr="00DA0B92" w:rsidRDefault="00EE144B" w:rsidP="00EE144B">
      <w:pPr>
        <w:pStyle w:val="Epgrafe"/>
        <w:jc w:val="center"/>
        <w:rPr>
          <w:rFonts w:ascii="Cambria" w:eastAsia="Times New Roman" w:hAnsi="Cambria" w:cs="Times New Roman"/>
          <w:color w:val="000000" w:themeColor="text1"/>
          <w:lang w:eastAsia="es-ES"/>
        </w:rPr>
      </w:pPr>
      <w:bookmarkStart w:id="38" w:name="estimation-output."/>
      <w:bookmarkEnd w:id="38"/>
      <w:r w:rsidRPr="00EE144B">
        <w:rPr>
          <w:color w:val="000000" w:themeColor="text1"/>
        </w:rPr>
        <w:t xml:space="preserve">Table </w:t>
      </w:r>
      <w:r w:rsidRPr="00EE144B">
        <w:rPr>
          <w:color w:val="000000" w:themeColor="text1"/>
        </w:rPr>
        <w:fldChar w:fldCharType="begin"/>
      </w:r>
      <w:r w:rsidRPr="00EE144B">
        <w:rPr>
          <w:color w:val="000000" w:themeColor="text1"/>
        </w:rPr>
        <w:instrText xml:space="preserve"> SEQ Table \* ROMAN </w:instrText>
      </w:r>
      <w:r w:rsidRPr="00EE144B">
        <w:rPr>
          <w:color w:val="000000" w:themeColor="text1"/>
        </w:rPr>
        <w:fldChar w:fldCharType="separate"/>
      </w:r>
      <w:r w:rsidR="00261333">
        <w:rPr>
          <w:noProof/>
          <w:color w:val="000000" w:themeColor="text1"/>
        </w:rPr>
        <w:t>II</w:t>
      </w:r>
      <w:r w:rsidRPr="00EE144B">
        <w:rPr>
          <w:color w:val="000000" w:themeColor="text1"/>
        </w:rPr>
        <w:fldChar w:fldCharType="end"/>
      </w:r>
      <w:r w:rsidRPr="00EE144B">
        <w:rPr>
          <w:color w:val="000000" w:themeColor="text1"/>
        </w:rPr>
        <w:t xml:space="preserve">. </w:t>
      </w:r>
      <w:proofErr w:type="gramStart"/>
      <w:r w:rsidRPr="00EE144B">
        <w:rPr>
          <w:color w:val="000000" w:themeColor="text1"/>
        </w:rPr>
        <w:t>Multivariate regression model.</w:t>
      </w:r>
      <w:proofErr w:type="gramEnd"/>
      <w:r w:rsidRPr="00EE144B">
        <w:rPr>
          <w:color w:val="000000" w:themeColor="text1"/>
        </w:rPr>
        <w:t xml:space="preserve"> </w:t>
      </w:r>
      <w:proofErr w:type="gramStart"/>
      <w:r w:rsidRPr="00EE144B">
        <w:rPr>
          <w:color w:val="000000" w:themeColor="text1"/>
        </w:rPr>
        <w:t>Standard errors in parentheses.</w:t>
      </w:r>
      <w:proofErr w:type="gramEnd"/>
      <w:r w:rsidRPr="00EE144B">
        <w:rPr>
          <w:color w:val="000000" w:themeColor="text1"/>
        </w:rPr>
        <w:t xml:space="preserve"> *** p&lt;0.01, ** p&lt;0.05, * p&lt;0.1</w:t>
      </w:r>
    </w:p>
    <w:p w14:paraId="3158713B" w14:textId="152C6B9F" w:rsidR="0069540B" w:rsidRPr="00F25920" w:rsidRDefault="00261333" w:rsidP="00F25920">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T</w:t>
      </w:r>
      <w:r w:rsidRPr="00F25920">
        <w:rPr>
          <w:rFonts w:asciiTheme="majorHAnsi" w:eastAsia="Times New Roman" w:hAnsiTheme="majorHAnsi" w:cstheme="minorHAnsi"/>
          <w:lang w:eastAsia="es-AR"/>
        </w:rPr>
        <w:t>he marg</w:t>
      </w:r>
      <w:r>
        <w:rPr>
          <w:rFonts w:asciiTheme="majorHAnsi" w:eastAsia="Times New Roman" w:hAnsiTheme="majorHAnsi" w:cstheme="minorHAnsi"/>
          <w:lang w:eastAsia="es-AR"/>
        </w:rPr>
        <w:t>inal effects plot in figure X</w:t>
      </w:r>
      <w:r w:rsidRPr="00F25920">
        <w:rPr>
          <w:rFonts w:asciiTheme="majorHAnsi" w:eastAsia="Times New Roman" w:hAnsiTheme="majorHAnsi" w:cstheme="minorHAnsi"/>
          <w:lang w:eastAsia="es-AR"/>
        </w:rPr>
        <w:t xml:space="preserve"> </w:t>
      </w:r>
      <w:r>
        <w:rPr>
          <w:rFonts w:asciiTheme="majorHAnsi" w:eastAsia="Times New Roman" w:hAnsiTheme="majorHAnsi" w:cstheme="minorHAnsi"/>
          <w:lang w:eastAsia="es-AR"/>
        </w:rPr>
        <w:t>illustrate this relationship and uses the following equation:</w:t>
      </w:r>
    </w:p>
    <w:p w14:paraId="03108D45" w14:textId="77777777" w:rsidR="0069540B" w:rsidRPr="00EE144B" w:rsidRDefault="0058348C"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652D3CC6">
            <wp:extent cx="4318830" cy="2912939"/>
            <wp:effectExtent l="25400" t="25400" r="24765" b="336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val="0"/>
                        </a:ext>
                      </a:extLst>
                    </a:blip>
                    <a:stretch>
                      <a:fillRect/>
                    </a:stretch>
                  </pic:blipFill>
                  <pic:spPr>
                    <a:xfrm>
                      <a:off x="0" y="0"/>
                      <a:ext cx="4318830" cy="2912939"/>
                    </a:xfrm>
                    <a:prstGeom prst="rect">
                      <a:avLst/>
                    </a:prstGeom>
                    <a:ln w="3175" cmpd="sng">
                      <a:solidFill>
                        <a:schemeClr val="tx1"/>
                      </a:solidFill>
                    </a:ln>
                  </pic:spPr>
                </pic:pic>
              </a:graphicData>
            </a:graphic>
          </wp:inline>
        </w:drawing>
      </w:r>
    </w:p>
    <w:p w14:paraId="2D083B3A" w14:textId="48246E23" w:rsidR="0069540B" w:rsidRPr="00835315" w:rsidRDefault="00835315" w:rsidP="00835315">
      <w:pPr>
        <w:pStyle w:val="Epgrafe"/>
        <w:jc w:val="center"/>
        <w:rPr>
          <w:rFonts w:ascii="Cambria" w:eastAsiaTheme="minorEastAsia" w:hAnsi="Cambria"/>
          <w:color w:val="000000" w:themeColor="text1"/>
        </w:rPr>
      </w:pPr>
      <w:bookmarkStart w:id="39" w:name="_Toc354648956"/>
      <w:r w:rsidRPr="00835315">
        <w:rPr>
          <w:color w:val="000000" w:themeColor="text1"/>
        </w:rPr>
        <w:t xml:space="preserve">Figure </w:t>
      </w:r>
      <w:r w:rsidRPr="00835315">
        <w:rPr>
          <w:color w:val="000000" w:themeColor="text1"/>
        </w:rPr>
        <w:fldChar w:fldCharType="begin"/>
      </w:r>
      <w:r w:rsidRPr="00835315">
        <w:rPr>
          <w:color w:val="000000" w:themeColor="text1"/>
        </w:rPr>
        <w:instrText xml:space="preserve"> SEQ Figure \* ROMAN </w:instrText>
      </w:r>
      <w:r w:rsidRPr="00835315">
        <w:rPr>
          <w:color w:val="000000" w:themeColor="text1"/>
        </w:rPr>
        <w:fldChar w:fldCharType="separate"/>
      </w:r>
      <w:r w:rsidR="00D80AD2">
        <w:rPr>
          <w:noProof/>
          <w:color w:val="000000" w:themeColor="text1"/>
        </w:rPr>
        <w:t>XI</w:t>
      </w:r>
      <w:r w:rsidRPr="00835315">
        <w:rPr>
          <w:color w:val="000000" w:themeColor="text1"/>
        </w:rPr>
        <w:fldChar w:fldCharType="end"/>
      </w:r>
      <w:r w:rsidRPr="00835315">
        <w:rPr>
          <w:color w:val="000000" w:themeColor="text1"/>
        </w:rPr>
        <w:t xml:space="preserve">. Marginal Effects of PFR on </w:t>
      </w:r>
      <w:proofErr w:type="spellStart"/>
      <w:r w:rsidRPr="00835315">
        <w:rPr>
          <w:color w:val="000000" w:themeColor="text1"/>
        </w:rPr>
        <w:t>CoC</w:t>
      </w:r>
      <w:proofErr w:type="spellEnd"/>
      <w:r w:rsidRPr="00835315">
        <w:rPr>
          <w:color w:val="000000" w:themeColor="text1"/>
        </w:rPr>
        <w:t xml:space="preserve"> for different levels of JI (Source: own calculations)</w:t>
      </w:r>
      <w:bookmarkEnd w:id="39"/>
    </w:p>
    <w:p w14:paraId="7609548A" w14:textId="5C9BB368" w:rsidR="00261333" w:rsidRDefault="00261333" w:rsidP="00F25920">
      <w:pPr>
        <w:spacing w:after="120" w:line="360" w:lineRule="auto"/>
        <w:jc w:val="both"/>
        <w:rPr>
          <w:rFonts w:asciiTheme="majorHAnsi" w:eastAsia="Times New Roman" w:hAnsiTheme="majorHAnsi" w:cstheme="minorHAnsi"/>
          <w:lang w:eastAsia="es-AR"/>
        </w:rPr>
      </w:pPr>
      <w:r>
        <w:rPr>
          <w:rFonts w:asciiTheme="majorHAnsi" w:eastAsia="Times New Roman" w:hAnsiTheme="majorHAnsi" w:cstheme="minorHAnsi"/>
          <w:lang w:eastAsia="es-AR"/>
        </w:rPr>
        <w:t xml:space="preserve">In a similar way, </w:t>
      </w:r>
      <w:r w:rsidRPr="00F25920">
        <w:rPr>
          <w:rFonts w:asciiTheme="majorHAnsi" w:eastAsia="Times New Roman" w:hAnsiTheme="majorHAnsi" w:cstheme="minorHAnsi"/>
          <w:lang w:eastAsia="es-AR"/>
        </w:rPr>
        <w:t>increases in opportunities</w:t>
      </w:r>
      <w:r>
        <w:rPr>
          <w:rFonts w:asciiTheme="majorHAnsi" w:eastAsia="Times New Roman" w:hAnsiTheme="majorHAnsi" w:cstheme="minorHAnsi"/>
          <w:lang w:eastAsia="es-AR"/>
        </w:rPr>
        <w:t xml:space="preserve"> to corrupt, represented by levels of</w:t>
      </w:r>
      <w:r w:rsidRPr="00F25920">
        <w:rPr>
          <w:rFonts w:asciiTheme="majorHAnsi" w:eastAsia="Times New Roman" w:hAnsiTheme="majorHAnsi" w:cstheme="minorHAnsi"/>
          <w:lang w:eastAsia="es-AR"/>
        </w:rPr>
        <w:t xml:space="preserve"> public investment, have a significant and negative effect in control of corruption. This relationship is als</w:t>
      </w:r>
      <w:r>
        <w:rPr>
          <w:rFonts w:asciiTheme="majorHAnsi" w:eastAsia="Times New Roman" w:hAnsiTheme="majorHAnsi" w:cstheme="minorHAnsi"/>
          <w:lang w:eastAsia="es-AR"/>
        </w:rPr>
        <w:t xml:space="preserve">o reversed for countries with </w:t>
      </w:r>
      <w:r w:rsidRPr="00F25920">
        <w:rPr>
          <w:rFonts w:asciiTheme="majorHAnsi" w:eastAsia="Times New Roman" w:hAnsiTheme="majorHAnsi" w:cstheme="minorHAnsi"/>
          <w:lang w:eastAsia="es-AR"/>
        </w:rPr>
        <w:t>high level</w:t>
      </w:r>
      <w:r>
        <w:rPr>
          <w:rFonts w:asciiTheme="majorHAnsi" w:eastAsia="Times New Roman" w:hAnsiTheme="majorHAnsi" w:cstheme="minorHAnsi"/>
          <w:lang w:eastAsia="es-AR"/>
        </w:rPr>
        <w:t>s</w:t>
      </w:r>
      <w:r w:rsidRPr="00F25920">
        <w:rPr>
          <w:rFonts w:asciiTheme="majorHAnsi" w:eastAsia="Times New Roman" w:hAnsiTheme="majorHAnsi" w:cstheme="minorHAnsi"/>
          <w:lang w:eastAsia="es-AR"/>
        </w:rPr>
        <w:t xml:space="preserve"> of judicial independence.</w:t>
      </w:r>
      <w:r>
        <w:rPr>
          <w:rFonts w:asciiTheme="majorHAnsi" w:eastAsia="Times New Roman" w:hAnsiTheme="majorHAnsi" w:cstheme="minorHAnsi"/>
          <w:lang w:eastAsia="es-AR"/>
        </w:rPr>
        <w:t xml:space="preserve"> Figure XI illustrates this by using this equation:</w:t>
      </w:r>
    </w:p>
    <w:p w14:paraId="067FFB5F" w14:textId="77777777" w:rsidR="00CC5A1F" w:rsidRDefault="0058348C" w:rsidP="00CC5A1F">
      <w:pPr>
        <w:pStyle w:val="Textodecuerpo"/>
        <w:keepNext/>
        <w:jc w:val="center"/>
      </w:pPr>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w:r w:rsidR="0069540B">
        <w:rPr>
          <w:rFonts w:ascii="Cambria" w:eastAsiaTheme="minorEastAsia" w:hAnsi="Cambria"/>
          <w:noProof/>
          <w:lang w:val="es-ES" w:eastAsia="es-ES"/>
        </w:rPr>
        <w:drawing>
          <wp:inline distT="0" distB="0" distL="0" distR="0" wp14:anchorId="13815A2A" wp14:editId="646CB5C0">
            <wp:extent cx="4320000" cy="2917384"/>
            <wp:effectExtent l="25400" t="25400" r="23495" b="2921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917384"/>
                    </a:xfrm>
                    <a:prstGeom prst="rect">
                      <a:avLst/>
                    </a:prstGeom>
                    <a:ln w="3175" cmpd="sng">
                      <a:solidFill>
                        <a:srgbClr val="000000"/>
                      </a:solidFill>
                    </a:ln>
                  </pic:spPr>
                </pic:pic>
              </a:graphicData>
            </a:graphic>
          </wp:inline>
        </w:drawing>
      </w:r>
    </w:p>
    <w:p w14:paraId="3C291788" w14:textId="0556A7AA" w:rsidR="0069540B" w:rsidRPr="00CC5A1F" w:rsidRDefault="00CC5A1F" w:rsidP="00CC5A1F">
      <w:pPr>
        <w:pStyle w:val="Epgrafe"/>
        <w:jc w:val="center"/>
        <w:rPr>
          <w:rFonts w:ascii="Cambria" w:eastAsiaTheme="minorEastAsia" w:hAnsi="Cambria"/>
          <w:color w:val="000000" w:themeColor="text1"/>
        </w:rPr>
      </w:pPr>
      <w:bookmarkStart w:id="40" w:name="_Toc354648957"/>
      <w:r w:rsidRPr="00CC5A1F">
        <w:rPr>
          <w:color w:val="000000" w:themeColor="text1"/>
        </w:rPr>
        <w:t xml:space="preserve">Figure </w:t>
      </w:r>
      <w:r w:rsidRPr="00CC5A1F">
        <w:rPr>
          <w:color w:val="000000" w:themeColor="text1"/>
        </w:rPr>
        <w:fldChar w:fldCharType="begin"/>
      </w:r>
      <w:r w:rsidRPr="00CC5A1F">
        <w:rPr>
          <w:color w:val="000000" w:themeColor="text1"/>
        </w:rPr>
        <w:instrText xml:space="preserve"> SEQ Figure \* ROMAN </w:instrText>
      </w:r>
      <w:r w:rsidRPr="00CC5A1F">
        <w:rPr>
          <w:color w:val="000000" w:themeColor="text1"/>
        </w:rPr>
        <w:fldChar w:fldCharType="separate"/>
      </w:r>
      <w:r w:rsidR="00D80AD2">
        <w:rPr>
          <w:noProof/>
          <w:color w:val="000000" w:themeColor="text1"/>
        </w:rPr>
        <w:t>XII</w:t>
      </w:r>
      <w:r w:rsidRPr="00CC5A1F">
        <w:rPr>
          <w:color w:val="000000" w:themeColor="text1"/>
        </w:rPr>
        <w:fldChar w:fldCharType="end"/>
      </w:r>
      <w:r w:rsidRPr="00CC5A1F">
        <w:rPr>
          <w:color w:val="000000" w:themeColor="text1"/>
        </w:rPr>
        <w:t xml:space="preserve">. Marginal Effects of PI on </w:t>
      </w:r>
      <w:proofErr w:type="spellStart"/>
      <w:r w:rsidRPr="00CC5A1F">
        <w:rPr>
          <w:color w:val="000000" w:themeColor="text1"/>
        </w:rPr>
        <w:t>CoC</w:t>
      </w:r>
      <w:proofErr w:type="spellEnd"/>
      <w:r w:rsidRPr="00CC5A1F">
        <w:rPr>
          <w:color w:val="000000" w:themeColor="text1"/>
        </w:rPr>
        <w:t xml:space="preserve"> for different levels of JI (Source: own calculations)</w:t>
      </w:r>
      <w:bookmarkEnd w:id="40"/>
    </w:p>
    <w:p w14:paraId="0A6C1C9B" w14:textId="77777777" w:rsidR="0069540B" w:rsidRDefault="0069540B" w:rsidP="00CC5A1F">
      <w:pPr>
        <w:jc w:val="both"/>
      </w:pPr>
    </w:p>
    <w:p w14:paraId="2CC535C1" w14:textId="40A4DD0C" w:rsidR="00CC5A1F" w:rsidRPr="0071244B" w:rsidRDefault="00CC5A1F" w:rsidP="00CC5A1F">
      <w:pPr>
        <w:jc w:val="both"/>
        <w:rPr>
          <w:ins w:id="41" w:author="mariano" w:date="2017-04-21T15:22:00Z"/>
          <w:rFonts w:asciiTheme="majorHAnsi" w:hAnsiTheme="majorHAnsi"/>
        </w:rPr>
      </w:pPr>
      <w:r w:rsidRPr="0071244B">
        <w:rPr>
          <w:rFonts w:asciiTheme="majorHAnsi" w:hAnsiTheme="majorHAnsi"/>
        </w:rPr>
        <w:t xml:space="preserve">Furthermore, Figures XII clarifies the relationship between predicted and actual values of </w:t>
      </w:r>
      <w:proofErr w:type="spellStart"/>
      <w:r w:rsidRPr="0071244B">
        <w:rPr>
          <w:rFonts w:asciiTheme="majorHAnsi" w:hAnsiTheme="majorHAnsi"/>
        </w:rPr>
        <w:t>CoC</w:t>
      </w:r>
      <w:proofErr w:type="spellEnd"/>
      <w:r w:rsidR="00E611CB" w:rsidRPr="0071244B">
        <w:rPr>
          <w:rFonts w:asciiTheme="majorHAnsi" w:hAnsiTheme="majorHAnsi"/>
        </w:rPr>
        <w:t xml:space="preserve"> for Latin America</w:t>
      </w:r>
      <w:r w:rsidRPr="0071244B">
        <w:rPr>
          <w:rFonts w:asciiTheme="majorHAnsi" w:hAnsiTheme="majorHAnsi"/>
        </w:rPr>
        <w:t xml:space="preserve">. According to </w:t>
      </w:r>
      <w:r w:rsidR="00E611CB" w:rsidRPr="0071244B">
        <w:rPr>
          <w:rFonts w:asciiTheme="majorHAnsi" w:hAnsiTheme="majorHAnsi"/>
        </w:rPr>
        <w:t xml:space="preserve">our </w:t>
      </w:r>
      <w:r w:rsidRPr="0071244B">
        <w:rPr>
          <w:rFonts w:asciiTheme="majorHAnsi" w:hAnsiTheme="majorHAnsi"/>
        </w:rPr>
        <w:t>equilibrium model</w:t>
      </w:r>
      <w:r w:rsidR="00E611CB" w:rsidRPr="0071244B">
        <w:rPr>
          <w:rFonts w:asciiTheme="majorHAnsi" w:hAnsiTheme="majorHAnsi"/>
        </w:rPr>
        <w:t xml:space="preserve">, </w:t>
      </w:r>
      <w:proofErr w:type="spellStart"/>
      <w:r w:rsidRPr="0071244B">
        <w:rPr>
          <w:rFonts w:asciiTheme="majorHAnsi" w:hAnsiTheme="majorHAnsi"/>
        </w:rPr>
        <w:t>CoC</w:t>
      </w:r>
      <w:proofErr w:type="spellEnd"/>
      <w:r w:rsidRPr="0071244B">
        <w:rPr>
          <w:rFonts w:asciiTheme="majorHAnsi" w:hAnsiTheme="majorHAnsi"/>
        </w:rPr>
        <w:t xml:space="preserve"> values for Chile are significantly above predictions, while in Argentina and Mexico they are below the expected values considering the levels of </w:t>
      </w:r>
      <w:r w:rsidR="00E611CB" w:rsidRPr="0071244B">
        <w:rPr>
          <w:rFonts w:asciiTheme="majorHAnsi" w:hAnsiTheme="majorHAnsi"/>
        </w:rPr>
        <w:t xml:space="preserve">all the other variables. </w:t>
      </w:r>
    </w:p>
    <w:p w14:paraId="32D2B8C9" w14:textId="16B16844" w:rsidR="00CC5A1F" w:rsidRDefault="00C53425" w:rsidP="00CC5A1F">
      <w:pPr>
        <w:keepNext/>
        <w:jc w:val="center"/>
      </w:pPr>
      <w:r w:rsidRPr="00C53425">
        <w:rPr>
          <w:noProof/>
          <w:lang w:val="es-ES" w:eastAsia="es-ES"/>
        </w:rPr>
        <w:drawing>
          <wp:inline distT="0" distB="0" distL="0" distR="0" wp14:anchorId="2A8B3AC5" wp14:editId="0335C3CA">
            <wp:extent cx="2609850" cy="2289975"/>
            <wp:effectExtent l="0" t="0" r="0" b="0"/>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995" cy="2330464"/>
                    </a:xfrm>
                    <a:prstGeom prst="rect">
                      <a:avLst/>
                    </a:prstGeom>
                    <a:noFill/>
                    <a:ln>
                      <a:noFill/>
                    </a:ln>
                  </pic:spPr>
                </pic:pic>
              </a:graphicData>
            </a:graphic>
          </wp:inline>
        </w:drawing>
      </w:r>
      <w:r w:rsidR="00E611CB" w:rsidRPr="00C53425">
        <w:rPr>
          <w:noProof/>
          <w:lang w:val="es-ES" w:eastAsia="es-ES"/>
        </w:rPr>
        <w:drawing>
          <wp:inline distT="0" distB="0" distL="0" distR="0" wp14:anchorId="2EF9A390" wp14:editId="59E95AFB">
            <wp:extent cx="2472055" cy="2297501"/>
            <wp:effectExtent l="0" t="0" r="4445" b="7620"/>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4924" cy="2328049"/>
                    </a:xfrm>
                    <a:prstGeom prst="rect">
                      <a:avLst/>
                    </a:prstGeom>
                    <a:noFill/>
                    <a:ln>
                      <a:noFill/>
                    </a:ln>
                  </pic:spPr>
                </pic:pic>
              </a:graphicData>
            </a:graphic>
          </wp:inline>
        </w:drawing>
      </w:r>
    </w:p>
    <w:p w14:paraId="6C3306EE" w14:textId="299636DF" w:rsidR="007C167F" w:rsidRPr="00CC5A1F" w:rsidRDefault="00CC5A1F" w:rsidP="00CC5A1F">
      <w:pPr>
        <w:pStyle w:val="Epgrafe"/>
        <w:jc w:val="center"/>
        <w:rPr>
          <w:color w:val="000000" w:themeColor="text1"/>
        </w:rPr>
      </w:pPr>
      <w:bookmarkStart w:id="42" w:name="_Toc354648958"/>
      <w:r w:rsidRPr="00CC5A1F">
        <w:rPr>
          <w:color w:val="000000" w:themeColor="text1"/>
        </w:rPr>
        <w:t xml:space="preserve">Figure </w:t>
      </w:r>
      <w:r w:rsidRPr="00CC5A1F">
        <w:rPr>
          <w:color w:val="000000" w:themeColor="text1"/>
        </w:rPr>
        <w:fldChar w:fldCharType="begin"/>
      </w:r>
      <w:r w:rsidRPr="00CC5A1F">
        <w:rPr>
          <w:color w:val="000000" w:themeColor="text1"/>
        </w:rPr>
        <w:instrText xml:space="preserve"> SEQ Figure \* ROMAN </w:instrText>
      </w:r>
      <w:r w:rsidRPr="00CC5A1F">
        <w:rPr>
          <w:color w:val="000000" w:themeColor="text1"/>
        </w:rPr>
        <w:fldChar w:fldCharType="separate"/>
      </w:r>
      <w:r w:rsidR="00D80AD2">
        <w:rPr>
          <w:noProof/>
          <w:color w:val="000000" w:themeColor="text1"/>
        </w:rPr>
        <w:t>XIII</w:t>
      </w:r>
      <w:r w:rsidRPr="00CC5A1F">
        <w:rPr>
          <w:color w:val="000000" w:themeColor="text1"/>
        </w:rPr>
        <w:fldChar w:fldCharType="end"/>
      </w:r>
      <w:r w:rsidRPr="00CC5A1F">
        <w:rPr>
          <w:color w:val="000000" w:themeColor="text1"/>
        </w:rPr>
        <w:t>.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 (Source: own calculations)</w:t>
      </w:r>
      <w:bookmarkEnd w:id="42"/>
    </w:p>
    <w:p w14:paraId="0FC0E5D7" w14:textId="77777777" w:rsidR="00E611CB" w:rsidRDefault="00E611CB" w:rsidP="00CC5A1F">
      <w:pPr>
        <w:jc w:val="both"/>
        <w:rPr>
          <w:rFonts w:asciiTheme="majorHAnsi" w:hAnsiTheme="majorHAnsi" w:cs="Perpetua"/>
        </w:rPr>
      </w:pPr>
    </w:p>
    <w:p w14:paraId="5BEA15E9" w14:textId="763E105D" w:rsidR="00CC5A1F" w:rsidRDefault="00CC5A1F" w:rsidP="00B575D4">
      <w:pPr>
        <w:spacing w:after="120" w:line="360" w:lineRule="auto"/>
        <w:jc w:val="both"/>
        <w:rPr>
          <w:rFonts w:asciiTheme="majorHAnsi" w:hAnsiTheme="majorHAnsi" w:cs="Perpetua"/>
        </w:rPr>
      </w:pPr>
      <w:r>
        <w:rPr>
          <w:rFonts w:asciiTheme="majorHAnsi" w:hAnsiTheme="majorHAnsi" w:cs="Perpetua"/>
        </w:rPr>
        <w:t xml:space="preserve">Beyond the robustness of our regression’s results, it is necessary to dive a bit deeper to understand how the different variables of our model should be balanced in order to reach a better equilibrium in </w:t>
      </w:r>
      <w:proofErr w:type="spellStart"/>
      <w:r>
        <w:rPr>
          <w:rFonts w:asciiTheme="majorHAnsi" w:hAnsiTheme="majorHAnsi" w:cs="Perpetua"/>
        </w:rPr>
        <w:t>CoC</w:t>
      </w:r>
      <w:proofErr w:type="spellEnd"/>
      <w:r>
        <w:rPr>
          <w:rFonts w:asciiTheme="majorHAnsi" w:hAnsiTheme="majorHAnsi" w:cs="Perpetua"/>
        </w:rPr>
        <w:t xml:space="preserve"> within a particular country</w:t>
      </w:r>
      <w:r w:rsidR="00E611CB">
        <w:rPr>
          <w:rFonts w:asciiTheme="majorHAnsi" w:hAnsiTheme="majorHAnsi" w:cs="Perpetua"/>
        </w:rPr>
        <w:t xml:space="preserve"> in Latin America</w:t>
      </w:r>
      <w:r>
        <w:rPr>
          <w:rFonts w:asciiTheme="majorHAnsi" w:hAnsiTheme="majorHAnsi" w:cs="Perpetua"/>
        </w:rPr>
        <w:t xml:space="preserve">. </w:t>
      </w:r>
    </w:p>
    <w:p w14:paraId="6EC10924" w14:textId="77777777" w:rsidR="0071244B" w:rsidRDefault="00E611CB" w:rsidP="00D80AD2">
      <w:pPr>
        <w:spacing w:after="120" w:line="360" w:lineRule="auto"/>
        <w:jc w:val="both"/>
        <w:rPr>
          <w:rFonts w:asciiTheme="majorHAnsi" w:hAnsiTheme="majorHAnsi" w:cs="Perpetua"/>
        </w:rPr>
      </w:pPr>
      <w:r>
        <w:rPr>
          <w:rFonts w:asciiTheme="majorHAnsi" w:hAnsiTheme="majorHAnsi" w:cs="Perpetua"/>
        </w:rPr>
        <w:lastRenderedPageBreak/>
        <w:t>I</w:t>
      </w:r>
      <w:r w:rsidR="00CC5A1F">
        <w:rPr>
          <w:rFonts w:asciiTheme="majorHAnsi" w:hAnsiTheme="majorHAnsi" w:cs="Perpetua"/>
        </w:rPr>
        <w:t xml:space="preserve">n-law efforts in terms of PFR are effective only there where JI is high. As </w:t>
      </w:r>
      <w:r w:rsidR="00CC5A1F" w:rsidRPr="00D80AD2">
        <w:rPr>
          <w:rFonts w:asciiTheme="majorHAnsi" w:hAnsiTheme="majorHAnsi" w:cs="Perpetua"/>
        </w:rPr>
        <w:t>graph XX</w:t>
      </w:r>
      <w:r w:rsidR="00CC5A1F">
        <w:rPr>
          <w:rFonts w:asciiTheme="majorHAnsi" w:hAnsiTheme="majorHAnsi" w:cs="Perpetua"/>
        </w:rPr>
        <w:t xml:space="preserve"> shows, the marginal effect of passing new political finance legislation is significant when JI </w:t>
      </w:r>
      <w:r>
        <w:rPr>
          <w:rFonts w:asciiTheme="majorHAnsi" w:hAnsiTheme="majorHAnsi" w:cs="Perpetua"/>
        </w:rPr>
        <w:t>has a high level</w:t>
      </w:r>
      <w:r w:rsidR="00CC5A1F">
        <w:rPr>
          <w:rFonts w:asciiTheme="majorHAnsi" w:hAnsiTheme="majorHAnsi" w:cs="Perpetua"/>
        </w:rPr>
        <w:t xml:space="preserve"> and PFR is substantial, meaning that it regulates over 50% according to </w:t>
      </w:r>
      <w:r>
        <w:rPr>
          <w:rFonts w:asciiTheme="majorHAnsi" w:hAnsiTheme="majorHAnsi" w:cs="Perpetua"/>
        </w:rPr>
        <w:t xml:space="preserve">the </w:t>
      </w:r>
      <w:r w:rsidR="00CC5A1F">
        <w:rPr>
          <w:rFonts w:asciiTheme="majorHAnsi" w:hAnsiTheme="majorHAnsi" w:cs="Perpetua"/>
        </w:rPr>
        <w:t xml:space="preserve">PFR Index. Conversely, in those countries with low levels of JI, adding new rules to the realm of political finance is even self-defeating, since </w:t>
      </w:r>
      <w:r>
        <w:rPr>
          <w:rFonts w:asciiTheme="majorHAnsi" w:hAnsiTheme="majorHAnsi" w:cs="Perpetua"/>
        </w:rPr>
        <w:t xml:space="preserve">control of corruption keeps deteriorating. </w:t>
      </w:r>
    </w:p>
    <w:p w14:paraId="3B0AEA24" w14:textId="7E88930D" w:rsidR="00CC5A1F" w:rsidRDefault="00CC5A1F" w:rsidP="00D80AD2">
      <w:pPr>
        <w:spacing w:after="120" w:line="360" w:lineRule="auto"/>
        <w:jc w:val="both"/>
        <w:rPr>
          <w:rFonts w:asciiTheme="majorHAnsi" w:hAnsiTheme="majorHAnsi" w:cs="Perpetua"/>
        </w:rPr>
      </w:pPr>
      <w:r>
        <w:rPr>
          <w:rFonts w:asciiTheme="majorHAnsi" w:hAnsiTheme="majorHAnsi" w:cs="Perpetua"/>
        </w:rPr>
        <w:t xml:space="preserve">On the other hand, </w:t>
      </w:r>
      <w:r w:rsidRPr="00A60B1A">
        <w:rPr>
          <w:rFonts w:asciiTheme="majorHAnsi" w:hAnsiTheme="majorHAnsi" w:cs="Perpetua"/>
          <w:highlight w:val="yellow"/>
        </w:rPr>
        <w:t>Graph XX</w:t>
      </w:r>
      <w:r>
        <w:rPr>
          <w:rFonts w:asciiTheme="majorHAnsi" w:hAnsiTheme="majorHAnsi" w:cs="Perpetua"/>
        </w:rPr>
        <w:t xml:space="preserve"> illustrates a very similar dynamic between </w:t>
      </w:r>
      <w:r w:rsidR="00E611CB">
        <w:rPr>
          <w:rFonts w:asciiTheme="majorHAnsi" w:hAnsiTheme="majorHAnsi" w:cs="Perpetua"/>
        </w:rPr>
        <w:t>control of corruption, judicial independence and public investment</w:t>
      </w:r>
      <w:r>
        <w:rPr>
          <w:rFonts w:asciiTheme="majorHAnsi" w:hAnsiTheme="majorHAnsi" w:cs="Perpetua"/>
        </w:rPr>
        <w:t xml:space="preserve">. In countries with weak JI, the marginal effect of increasing PI influences </w:t>
      </w:r>
      <w:proofErr w:type="spellStart"/>
      <w:r>
        <w:rPr>
          <w:rFonts w:asciiTheme="majorHAnsi" w:hAnsiTheme="majorHAnsi" w:cs="Perpetua"/>
        </w:rPr>
        <w:t>CoC</w:t>
      </w:r>
      <w:proofErr w:type="spellEnd"/>
      <w:r>
        <w:rPr>
          <w:rFonts w:asciiTheme="majorHAnsi" w:hAnsiTheme="majorHAnsi" w:cs="Perpetua"/>
        </w:rPr>
        <w:t xml:space="preserve"> negatively. </w:t>
      </w:r>
      <w:r w:rsidR="00E611CB">
        <w:rPr>
          <w:rFonts w:asciiTheme="majorHAnsi" w:hAnsiTheme="majorHAnsi" w:cs="Perpetua"/>
        </w:rPr>
        <w:t>Conversely,</w:t>
      </w:r>
      <w:r>
        <w:rPr>
          <w:rFonts w:asciiTheme="majorHAnsi" w:hAnsiTheme="majorHAnsi" w:cs="Perpetua"/>
        </w:rPr>
        <w:t xml:space="preserve"> whe</w:t>
      </w:r>
      <w:r w:rsidR="00E611CB">
        <w:rPr>
          <w:rFonts w:asciiTheme="majorHAnsi" w:hAnsiTheme="majorHAnsi" w:cs="Perpetua"/>
        </w:rPr>
        <w:t>n</w:t>
      </w:r>
      <w:r>
        <w:rPr>
          <w:rFonts w:asciiTheme="majorHAnsi" w:hAnsiTheme="majorHAnsi" w:cs="Perpetua"/>
        </w:rPr>
        <w:t xml:space="preserve"> JI is high,</w:t>
      </w:r>
      <w:r w:rsidR="00E611CB">
        <w:rPr>
          <w:rFonts w:asciiTheme="majorHAnsi" w:hAnsiTheme="majorHAnsi" w:cs="Perpetua"/>
        </w:rPr>
        <w:t xml:space="preserve"> increasing PI does not necessarily extent opportunities to corrupt</w:t>
      </w:r>
      <w:r w:rsidR="0071244B">
        <w:rPr>
          <w:rFonts w:asciiTheme="majorHAnsi" w:hAnsiTheme="majorHAnsi" w:cs="Perpetua"/>
        </w:rPr>
        <w:t xml:space="preserve"> not affecting </w:t>
      </w:r>
      <w:proofErr w:type="spellStart"/>
      <w:r w:rsidR="0071244B">
        <w:rPr>
          <w:rFonts w:asciiTheme="majorHAnsi" w:hAnsiTheme="majorHAnsi" w:cs="Perpetua"/>
        </w:rPr>
        <w:t>CoC</w:t>
      </w:r>
      <w:proofErr w:type="spellEnd"/>
      <w:r w:rsidR="0071244B">
        <w:rPr>
          <w:rFonts w:asciiTheme="majorHAnsi" w:hAnsiTheme="majorHAnsi" w:cs="Perpetua"/>
        </w:rPr>
        <w:t xml:space="preserve">. </w:t>
      </w:r>
    </w:p>
    <w:p w14:paraId="71110295" w14:textId="77777777" w:rsidR="0071244B" w:rsidRDefault="0071244B" w:rsidP="00737D8A">
      <w:pPr>
        <w:spacing w:line="240" w:lineRule="auto"/>
        <w:jc w:val="both"/>
        <w:rPr>
          <w:rFonts w:asciiTheme="majorHAnsi" w:hAnsiTheme="majorHAnsi" w:cs="Perpetua"/>
          <w:b/>
        </w:rPr>
      </w:pPr>
    </w:p>
    <w:p w14:paraId="0C3533C1" w14:textId="03D9A0F0" w:rsidR="00737D8A" w:rsidRPr="00B65F87" w:rsidRDefault="00737D8A" w:rsidP="00D80AD2">
      <w:pPr>
        <w:pStyle w:val="Ttulo2"/>
      </w:pPr>
      <w:bookmarkStart w:id="43" w:name="_Toc354662928"/>
      <w:r w:rsidRPr="00B65F87">
        <w:t xml:space="preserve">How to improve control of corruption in </w:t>
      </w:r>
      <w:r>
        <w:t>Latin America?</w:t>
      </w:r>
      <w:bookmarkEnd w:id="43"/>
      <w:r>
        <w:t xml:space="preserve"> </w:t>
      </w:r>
    </w:p>
    <w:p w14:paraId="425CDAA9" w14:textId="77777777" w:rsidR="00EE144B" w:rsidRPr="00EE144B" w:rsidRDefault="00EE144B" w:rsidP="00EE144B">
      <w:pPr>
        <w:spacing w:after="120" w:line="360" w:lineRule="auto"/>
        <w:jc w:val="both"/>
        <w:rPr>
          <w:rFonts w:asciiTheme="majorHAnsi" w:hAnsiTheme="majorHAnsi"/>
        </w:rPr>
      </w:pPr>
      <w:r>
        <w:rPr>
          <w:rFonts w:asciiTheme="majorHAnsi" w:hAnsiTheme="majorHAnsi" w:cs="Perpetua"/>
        </w:rPr>
        <w:t>Conclusively</w:t>
      </w:r>
      <w:r w:rsidRPr="00EE144B">
        <w:rPr>
          <w:rFonts w:asciiTheme="majorHAnsi" w:hAnsiTheme="majorHAnsi" w:cs="Perpetua"/>
        </w:rPr>
        <w:t xml:space="preserve">, the main results of the quantitative analysis confirm that in Latin America, when it comes about </w:t>
      </w:r>
      <w:proofErr w:type="spellStart"/>
      <w:r w:rsidRPr="00EE144B">
        <w:rPr>
          <w:rFonts w:asciiTheme="majorHAnsi" w:hAnsiTheme="majorHAnsi" w:cs="Perpetua"/>
        </w:rPr>
        <w:t>CoC</w:t>
      </w:r>
      <w:proofErr w:type="spellEnd"/>
      <w:r w:rsidRPr="00EE144B">
        <w:rPr>
          <w:rFonts w:asciiTheme="majorHAnsi" w:hAnsiTheme="majorHAnsi" w:cs="Perpetua"/>
        </w:rPr>
        <w:t xml:space="preserve">, judicial independence is the key variable. </w:t>
      </w:r>
      <w:r w:rsidRPr="00EE144B">
        <w:rPr>
          <w:rFonts w:asciiTheme="majorHAnsi" w:hAnsiTheme="majorHAnsi" w:cs="Perpetua"/>
          <w:highlight w:val="yellow"/>
        </w:rPr>
        <w:t>Table XX</w:t>
      </w:r>
      <w:r w:rsidRPr="00EE144B">
        <w:rPr>
          <w:rFonts w:asciiTheme="majorHAnsi" w:hAnsiTheme="majorHAnsi" w:cs="Perpetua"/>
        </w:rPr>
        <w:t xml:space="preserve"> highlights negatives correlation between PFR and </w:t>
      </w:r>
      <w:proofErr w:type="spellStart"/>
      <w:r w:rsidRPr="00EE144B">
        <w:rPr>
          <w:rFonts w:asciiTheme="majorHAnsi" w:hAnsiTheme="majorHAnsi" w:cs="Perpetua"/>
        </w:rPr>
        <w:t>CoC</w:t>
      </w:r>
      <w:proofErr w:type="spellEnd"/>
      <w:r w:rsidRPr="00EE144B">
        <w:rPr>
          <w:rFonts w:asciiTheme="majorHAnsi" w:hAnsiTheme="majorHAnsi" w:cs="Perpetua"/>
        </w:rPr>
        <w:t xml:space="preserve">, as well as between PI and </w:t>
      </w:r>
      <w:proofErr w:type="spellStart"/>
      <w:r w:rsidRPr="00EE144B">
        <w:rPr>
          <w:rFonts w:asciiTheme="majorHAnsi" w:hAnsiTheme="majorHAnsi" w:cs="Perpetua"/>
        </w:rPr>
        <w:t>CoC</w:t>
      </w:r>
      <w:proofErr w:type="spellEnd"/>
      <w:r w:rsidRPr="00EE144B">
        <w:rPr>
          <w:rFonts w:asciiTheme="majorHAnsi" w:hAnsiTheme="majorHAnsi" w:cs="Perpetua"/>
        </w:rPr>
        <w:t xml:space="preserve">. This means that, within our sample of countries and according to data, increasing PFR and/or PI is significantly correlated to worse performance in </w:t>
      </w:r>
      <w:proofErr w:type="spellStart"/>
      <w:r w:rsidRPr="00EE144B">
        <w:rPr>
          <w:rFonts w:asciiTheme="majorHAnsi" w:hAnsiTheme="majorHAnsi" w:cs="Perpetua"/>
        </w:rPr>
        <w:t>CoC</w:t>
      </w:r>
      <w:proofErr w:type="spellEnd"/>
      <w:r w:rsidRPr="00EE144B">
        <w:rPr>
          <w:rFonts w:asciiTheme="majorHAnsi" w:hAnsiTheme="majorHAnsi" w:cs="Perpetua"/>
        </w:rPr>
        <w:t xml:space="preserve">. However, when both variables are separately interrelated with JI, the correlation with </w:t>
      </w:r>
      <w:proofErr w:type="spellStart"/>
      <w:r w:rsidRPr="00EE144B">
        <w:rPr>
          <w:rFonts w:asciiTheme="majorHAnsi" w:hAnsiTheme="majorHAnsi" w:cs="Perpetua"/>
        </w:rPr>
        <w:t>CoC</w:t>
      </w:r>
      <w:r w:rsidRPr="00EE144B">
        <w:rPr>
          <w:rFonts w:asciiTheme="majorHAnsi" w:hAnsiTheme="majorHAnsi" w:cs="Perpetua"/>
          <w:i/>
        </w:rPr>
        <w:t>´s</w:t>
      </w:r>
      <w:proofErr w:type="spellEnd"/>
      <w:r w:rsidRPr="00EE144B">
        <w:rPr>
          <w:rFonts w:asciiTheme="majorHAnsi" w:hAnsiTheme="majorHAnsi" w:cs="Perpetua"/>
        </w:rPr>
        <w:t xml:space="preserve"> change turn</w:t>
      </w:r>
      <w:r w:rsidRPr="00EE144B">
        <w:rPr>
          <w:rFonts w:asciiTheme="majorHAnsi" w:hAnsiTheme="majorHAnsi" w:cs="Perpetua"/>
          <w:i/>
        </w:rPr>
        <w:t>s</w:t>
      </w:r>
      <w:r w:rsidRPr="00EE144B">
        <w:rPr>
          <w:rFonts w:asciiTheme="majorHAnsi" w:hAnsiTheme="majorHAnsi" w:cs="Perpetua"/>
        </w:rPr>
        <w:t xml:space="preserve"> into positive. This means that JI is central for the effectiveness of PFR and PI with regard to of </w:t>
      </w:r>
      <w:proofErr w:type="spellStart"/>
      <w:r w:rsidRPr="00EE144B">
        <w:rPr>
          <w:rFonts w:asciiTheme="majorHAnsi" w:hAnsiTheme="majorHAnsi" w:cs="Perpetua"/>
        </w:rPr>
        <w:t>CoC</w:t>
      </w:r>
      <w:proofErr w:type="spellEnd"/>
      <w:r w:rsidRPr="00EE144B">
        <w:rPr>
          <w:rFonts w:asciiTheme="majorHAnsi" w:hAnsiTheme="majorHAnsi" w:cs="Perpetua"/>
        </w:rPr>
        <w:t xml:space="preserve">. Even more, considering that JI has no significant correlation with </w:t>
      </w:r>
      <w:proofErr w:type="spellStart"/>
      <w:r w:rsidRPr="00EE144B">
        <w:rPr>
          <w:rFonts w:asciiTheme="majorHAnsi" w:hAnsiTheme="majorHAnsi" w:cs="Perpetua"/>
        </w:rPr>
        <w:t>CoC</w:t>
      </w:r>
      <w:proofErr w:type="spellEnd"/>
      <w:r w:rsidRPr="00EE144B">
        <w:rPr>
          <w:rFonts w:asciiTheme="majorHAnsi" w:hAnsiTheme="majorHAnsi" w:cs="Perpetua"/>
        </w:rPr>
        <w:t xml:space="preserve"> by itself.     </w:t>
      </w:r>
    </w:p>
    <w:p w14:paraId="700F20E4" w14:textId="02383930" w:rsidR="00737D8A" w:rsidRDefault="00737D8A" w:rsidP="00D80AD2">
      <w:pPr>
        <w:spacing w:after="120" w:line="360" w:lineRule="auto"/>
        <w:jc w:val="both"/>
        <w:rPr>
          <w:rFonts w:asciiTheme="majorHAnsi" w:hAnsiTheme="majorHAnsi" w:cs="Perpetua"/>
        </w:rPr>
      </w:pPr>
      <w:r>
        <w:rPr>
          <w:rFonts w:asciiTheme="majorHAnsi" w:hAnsiTheme="majorHAnsi" w:cs="Perpetua"/>
        </w:rPr>
        <w:t xml:space="preserve">According to </w:t>
      </w:r>
      <w:r w:rsidR="0071244B">
        <w:rPr>
          <w:rFonts w:asciiTheme="majorHAnsi" w:hAnsiTheme="majorHAnsi" w:cs="Perpetua"/>
        </w:rPr>
        <w:t>the</w:t>
      </w:r>
      <w:r>
        <w:rPr>
          <w:rFonts w:asciiTheme="majorHAnsi" w:hAnsiTheme="majorHAnsi" w:cs="Perpetua"/>
        </w:rPr>
        <w:t xml:space="preserve"> theor</w:t>
      </w:r>
      <w:r w:rsidR="0071244B">
        <w:rPr>
          <w:rFonts w:asciiTheme="majorHAnsi" w:hAnsiTheme="majorHAnsi" w:cs="Perpetua"/>
        </w:rPr>
        <w:t>etical framework</w:t>
      </w:r>
      <w:r>
        <w:rPr>
          <w:rFonts w:asciiTheme="majorHAnsi" w:hAnsiTheme="majorHAnsi" w:cs="Perpetua"/>
        </w:rPr>
        <w:t>, societal control of corruption is the result of the interaction between opportunities and resources to corrupt and different kind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Pr>
          <w:rFonts w:asciiTheme="majorHAnsi" w:hAnsiTheme="majorHAnsi" w:cs="Perpetua"/>
        </w:rPr>
        <w:t>Mungiu-Pippidi</w:t>
      </w:r>
      <w:proofErr w:type="spellEnd"/>
      <w:r>
        <w:rPr>
          <w:rFonts w:asciiTheme="majorHAnsi" w:hAnsiTheme="majorHAnsi" w:cs="Perpetua"/>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Pr>
          <w:rFonts w:asciiTheme="majorHAnsi" w:hAnsiTheme="majorHAnsi" w:cs="Perpetua"/>
        </w:rPr>
        <w:t>Mungiu-Pippidi</w:t>
      </w:r>
      <w:proofErr w:type="spellEnd"/>
      <w:r>
        <w:rPr>
          <w:rFonts w:asciiTheme="majorHAnsi" w:hAnsiTheme="majorHAnsi" w:cs="Perpetua"/>
        </w:rPr>
        <w:t xml:space="preserve"> 2015)</w:t>
      </w:r>
    </w:p>
    <w:p w14:paraId="08A9F0E7" w14:textId="5662A0AE" w:rsidR="00737D8A" w:rsidRDefault="00737D8A" w:rsidP="00D80AD2">
      <w:pPr>
        <w:spacing w:after="120" w:line="360" w:lineRule="auto"/>
        <w:jc w:val="both"/>
        <w:rPr>
          <w:rFonts w:asciiTheme="majorHAnsi" w:hAnsiTheme="majorHAnsi" w:cs="Perpetua"/>
        </w:rPr>
      </w:pPr>
      <w:r>
        <w:rPr>
          <w:rFonts w:asciiTheme="majorHAnsi" w:hAnsiTheme="majorHAnsi" w:cs="Perpetua"/>
        </w:rPr>
        <w:t>Besides this, the few countries which developed successful strategies to fight corruption applied their own models of state building, but they also followed others fruitful models when it was required. (</w:t>
      </w:r>
      <w:proofErr w:type="spellStart"/>
      <w:r>
        <w:rPr>
          <w:rFonts w:asciiTheme="majorHAnsi" w:hAnsiTheme="majorHAnsi" w:cs="Perpetua"/>
        </w:rPr>
        <w:t>Mungiu-Pippidi</w:t>
      </w:r>
      <w:proofErr w:type="spellEnd"/>
      <w:r>
        <w:rPr>
          <w:rFonts w:asciiTheme="majorHAnsi" w:hAnsiTheme="majorHAnsi" w:cs="Perpetua"/>
        </w:rPr>
        <w:t xml:space="preserve"> 2015, p.216)  With that in mind, we will focus on how to improve </w:t>
      </w:r>
      <w:proofErr w:type="spellStart"/>
      <w:r>
        <w:rPr>
          <w:rFonts w:asciiTheme="majorHAnsi" w:hAnsiTheme="majorHAnsi" w:cs="Perpetua"/>
        </w:rPr>
        <w:t>CoC</w:t>
      </w:r>
      <w:proofErr w:type="spellEnd"/>
      <w:r>
        <w:rPr>
          <w:rFonts w:asciiTheme="majorHAnsi" w:hAnsiTheme="majorHAnsi" w:cs="Perpetua"/>
        </w:rPr>
        <w:t xml:space="preserve"> in each of our study cases: Argentina, Chile and México. </w:t>
      </w:r>
    </w:p>
    <w:p w14:paraId="4BD6E4CF" w14:textId="0B087231" w:rsidR="00737D8A" w:rsidRDefault="00737D8A" w:rsidP="00D80AD2">
      <w:pPr>
        <w:spacing w:after="120" w:line="360" w:lineRule="auto"/>
        <w:jc w:val="both"/>
        <w:rPr>
          <w:rFonts w:asciiTheme="majorHAnsi" w:hAnsiTheme="majorHAnsi" w:cs="Perpetua"/>
        </w:rPr>
      </w:pPr>
      <w:r>
        <w:rPr>
          <w:rFonts w:asciiTheme="majorHAnsi" w:hAnsiTheme="majorHAnsi" w:cs="Perpetua"/>
        </w:rPr>
        <w:t xml:space="preserve">Considering the governance contexts of these nations, we will analyse how each country has been performing in </w:t>
      </w:r>
      <w:proofErr w:type="spellStart"/>
      <w:r>
        <w:rPr>
          <w:rFonts w:asciiTheme="majorHAnsi" w:hAnsiTheme="majorHAnsi" w:cs="Perpetua"/>
        </w:rPr>
        <w:t>CoC</w:t>
      </w:r>
      <w:proofErr w:type="spellEnd"/>
      <w:r>
        <w:rPr>
          <w:rFonts w:asciiTheme="majorHAnsi" w:hAnsiTheme="majorHAnsi" w:cs="Perpetua"/>
        </w:rPr>
        <w:t xml:space="preserve"> as part of Latin America. The analysis will follow the </w:t>
      </w:r>
      <w:r w:rsidR="0071244B">
        <w:rPr>
          <w:rFonts w:asciiTheme="majorHAnsi" w:hAnsiTheme="majorHAnsi" w:cs="Perpetua"/>
        </w:rPr>
        <w:lastRenderedPageBreak/>
        <w:t>explanatory variables</w:t>
      </w:r>
      <w:r>
        <w:rPr>
          <w:rFonts w:asciiTheme="majorHAnsi" w:hAnsiTheme="majorHAnsi" w:cs="Perpetua"/>
        </w:rPr>
        <w:t xml:space="preserve"> set in this quantitative part</w:t>
      </w:r>
      <w:r w:rsidR="0071244B">
        <w:rPr>
          <w:rFonts w:asciiTheme="majorHAnsi" w:hAnsiTheme="majorHAnsi" w:cs="Perpetua"/>
        </w:rPr>
        <w:t xml:space="preserve">. </w:t>
      </w:r>
      <w:r>
        <w:rPr>
          <w:rFonts w:asciiTheme="majorHAnsi" w:hAnsiTheme="majorHAnsi" w:cs="Perpetua"/>
        </w:rPr>
        <w:t>Based on the results</w:t>
      </w:r>
      <w:r w:rsidR="0071244B">
        <w:rPr>
          <w:rFonts w:asciiTheme="majorHAnsi" w:hAnsiTheme="majorHAnsi" w:cs="Perpetua"/>
        </w:rPr>
        <w:t xml:space="preserve">, </w:t>
      </w:r>
      <w:r>
        <w:rPr>
          <w:rFonts w:asciiTheme="majorHAnsi" w:hAnsiTheme="majorHAnsi" w:cs="Perpetua"/>
        </w:rPr>
        <w:t xml:space="preserve">as well as, on the best performers </w:t>
      </w:r>
      <w:r w:rsidR="0052277A">
        <w:rPr>
          <w:rFonts w:asciiTheme="majorHAnsi" w:hAnsiTheme="majorHAnsi" w:cs="Perpetua"/>
        </w:rPr>
        <w:t>in</w:t>
      </w:r>
      <w:r>
        <w:rPr>
          <w:rFonts w:asciiTheme="majorHAnsi" w:hAnsiTheme="majorHAnsi" w:cs="Perpetua"/>
        </w:rPr>
        <w:t xml:space="preserve"> Latin America, we will present some guidelines to improve control of corruption in Argentina, Chile and México. </w:t>
      </w:r>
    </w:p>
    <w:p w14:paraId="0EE23D31" w14:textId="752CE0A4" w:rsidR="00B575D4" w:rsidRDefault="0052277A" w:rsidP="0052277A">
      <w:pPr>
        <w:pStyle w:val="Ttulo1"/>
        <w:rPr>
          <w:lang w:eastAsia="es-AR"/>
        </w:rPr>
      </w:pPr>
      <w:bookmarkStart w:id="44" w:name="_Toc354662929"/>
      <w:r>
        <w:rPr>
          <w:lang w:eastAsia="es-AR"/>
        </w:rPr>
        <w:t>5. Studies of Argentina, Chile and Mexico</w:t>
      </w:r>
      <w:bookmarkEnd w:id="44"/>
    </w:p>
    <w:p w14:paraId="2BAB0BAE" w14:textId="7420ACF2" w:rsidR="0052277A" w:rsidRDefault="0052277A" w:rsidP="00ED67E5">
      <w:pPr>
        <w:spacing w:after="120" w:line="360" w:lineRule="auto"/>
        <w:jc w:val="both"/>
        <w:rPr>
          <w:rFonts w:asciiTheme="majorHAnsi" w:hAnsiTheme="majorHAnsi" w:cs="Perpetua"/>
        </w:rPr>
      </w:pPr>
      <w:r>
        <w:rPr>
          <w:rFonts w:asciiTheme="majorHAnsi" w:hAnsiTheme="majorHAnsi" w:cs="Perpetua"/>
        </w:rPr>
        <w:t>The following section is comprised of analyses on changes in control of corruption, political finance regulation, judicial independence and public investment in Argentina, Chile and México, as well as the exploration of some guidelines to improve control of corruption in the three countries.</w:t>
      </w:r>
    </w:p>
    <w:p w14:paraId="55B2ED7C" w14:textId="4C4D9C44" w:rsidR="0052277A" w:rsidRDefault="0052277A" w:rsidP="0052277A">
      <w:pPr>
        <w:pStyle w:val="Ttulo2"/>
      </w:pPr>
      <w:bookmarkStart w:id="45" w:name="_Toc354662930"/>
      <w:r>
        <w:t>Argentina</w:t>
      </w:r>
      <w:bookmarkEnd w:id="45"/>
    </w:p>
    <w:p w14:paraId="39293A4E" w14:textId="77777777" w:rsidR="00135E31" w:rsidRPr="00CE436F" w:rsidRDefault="00135E31" w:rsidP="00ED67E5">
      <w:pPr>
        <w:spacing w:after="120" w:line="360" w:lineRule="auto"/>
        <w:jc w:val="both"/>
        <w:rPr>
          <w:rFonts w:asciiTheme="majorHAnsi" w:hAnsiTheme="majorHAnsi"/>
        </w:rPr>
      </w:pPr>
      <w:r w:rsidRPr="00CE436F">
        <w:rPr>
          <w:rFonts w:asciiTheme="majorHAnsi" w:hAnsiTheme="majorHAnsi"/>
        </w:rPr>
        <w:t xml:space="preserve">Argentina is a constitutional democracy organized as a federation of 24 political </w:t>
      </w:r>
      <w:r>
        <w:rPr>
          <w:rFonts w:asciiTheme="majorHAnsi" w:hAnsiTheme="majorHAnsi"/>
        </w:rPr>
        <w:t>sub-</w:t>
      </w:r>
      <w:r w:rsidRPr="00CE436F">
        <w:rPr>
          <w:rFonts w:asciiTheme="majorHAnsi" w:hAnsiTheme="majorHAnsi"/>
        </w:rPr>
        <w:t xml:space="preserve">unities: 23 provinces and the Autonomous City of Buenos Aires. It´s governmental scheme is a presidential system, which has been ruling uninterruptedly since 1983, </w:t>
      </w:r>
      <w:r>
        <w:rPr>
          <w:rFonts w:asciiTheme="majorHAnsi" w:hAnsiTheme="majorHAnsi"/>
        </w:rPr>
        <w:t>when</w:t>
      </w:r>
      <w:r w:rsidRPr="00CE436F">
        <w:rPr>
          <w:rFonts w:asciiTheme="majorHAnsi" w:hAnsiTheme="majorHAnsi"/>
        </w:rPr>
        <w:t xml:space="preserve"> the last military dictatorship </w:t>
      </w:r>
      <w:r>
        <w:rPr>
          <w:rFonts w:asciiTheme="majorHAnsi" w:hAnsiTheme="majorHAnsi"/>
        </w:rPr>
        <w:t xml:space="preserve">was </w:t>
      </w:r>
      <w:proofErr w:type="gramStart"/>
      <w:r>
        <w:rPr>
          <w:rFonts w:asciiTheme="majorHAnsi" w:hAnsiTheme="majorHAnsi"/>
        </w:rPr>
        <w:t>overcame</w:t>
      </w:r>
      <w:proofErr w:type="gramEnd"/>
      <w:r w:rsidRPr="00CE436F">
        <w:rPr>
          <w:rFonts w:asciiTheme="majorHAnsi" w:hAnsiTheme="majorHAnsi"/>
        </w:rPr>
        <w:t xml:space="preserve">. In 2015 the country registered a population of 43.4 million of people and a GDP of 583 billion </w:t>
      </w:r>
      <w:r>
        <w:rPr>
          <w:rFonts w:asciiTheme="majorHAnsi" w:hAnsiTheme="majorHAnsi"/>
        </w:rPr>
        <w:t>U$S</w:t>
      </w:r>
      <w:r w:rsidRPr="00CE436F">
        <w:rPr>
          <w:rFonts w:asciiTheme="majorHAnsi" w:hAnsiTheme="majorHAnsi"/>
        </w:rPr>
        <w:t>. Its life expectancy was over 76 years old and</w:t>
      </w:r>
      <w:r>
        <w:rPr>
          <w:rFonts w:asciiTheme="majorHAnsi" w:hAnsiTheme="majorHAnsi"/>
        </w:rPr>
        <w:t xml:space="preserve"> it had a GNI of 12.5 thousand </w:t>
      </w:r>
      <w:r w:rsidRPr="00CE436F">
        <w:rPr>
          <w:rFonts w:asciiTheme="majorHAnsi" w:hAnsiTheme="majorHAnsi"/>
        </w:rPr>
        <w:t>U</w:t>
      </w:r>
      <w:r>
        <w:rPr>
          <w:rFonts w:asciiTheme="majorHAnsi" w:hAnsiTheme="majorHAnsi"/>
        </w:rPr>
        <w:t>$S</w:t>
      </w:r>
      <w:r w:rsidRPr="00CE436F">
        <w:rPr>
          <w:rFonts w:asciiTheme="majorHAnsi" w:hAnsiTheme="majorHAnsi"/>
        </w:rPr>
        <w:t>. Within its region, Latin America</w:t>
      </w:r>
      <w:r w:rsidRPr="00CE436F">
        <w:rPr>
          <w:rStyle w:val="Refdenotaalpie"/>
          <w:rFonts w:asciiTheme="majorHAnsi" w:hAnsiTheme="majorHAnsi"/>
        </w:rPr>
        <w:footnoteReference w:id="1"/>
      </w:r>
      <w:r w:rsidRPr="00CE436F">
        <w:rPr>
          <w:rFonts w:asciiTheme="majorHAnsi" w:hAnsiTheme="majorHAnsi"/>
        </w:rPr>
        <w:t>, Argentina is the third biggest economy and the fourth most p</w:t>
      </w:r>
      <w:r>
        <w:rPr>
          <w:rFonts w:asciiTheme="majorHAnsi" w:hAnsiTheme="majorHAnsi"/>
        </w:rPr>
        <w:t>opulated territory. (World Bank</w:t>
      </w:r>
      <w:r w:rsidRPr="00CE436F">
        <w:rPr>
          <w:rFonts w:asciiTheme="majorHAnsi" w:hAnsiTheme="majorHAnsi"/>
        </w:rPr>
        <w:t xml:space="preserve"> 2017) </w:t>
      </w:r>
    </w:p>
    <w:p w14:paraId="7DAE9A4C" w14:textId="77777777" w:rsidR="00135E31" w:rsidRPr="00ED67E5" w:rsidRDefault="00135E31" w:rsidP="00ED67E5">
      <w:pPr>
        <w:pStyle w:val="Ttulo3"/>
      </w:pPr>
      <w:bookmarkStart w:id="46" w:name="_Toc354662931"/>
      <w:r w:rsidRPr="00ED67E5">
        <w:t>Corruption Context</w:t>
      </w:r>
      <w:bookmarkEnd w:id="46"/>
    </w:p>
    <w:p w14:paraId="2E625F41" w14:textId="77777777" w:rsidR="00135E31" w:rsidRPr="000509D7" w:rsidRDefault="00135E31" w:rsidP="00ED67E5">
      <w:pPr>
        <w:spacing w:after="120" w:line="360" w:lineRule="auto"/>
        <w:jc w:val="both"/>
        <w:rPr>
          <w:rFonts w:asciiTheme="majorHAnsi" w:hAnsiTheme="majorHAnsi" w:cs="Perpetua"/>
        </w:rPr>
      </w:pPr>
      <w:r w:rsidRPr="000509D7">
        <w:rPr>
          <w:rFonts w:asciiTheme="majorHAnsi" w:hAnsiTheme="majorHAnsi"/>
        </w:rPr>
        <w:t xml:space="preserve">Corruption has been one of the main concerns of Argentina´s inhabitants during the last decade. Even with an </w:t>
      </w:r>
      <w:proofErr w:type="spellStart"/>
      <w:r w:rsidRPr="000509D7">
        <w:rPr>
          <w:rFonts w:asciiTheme="majorHAnsi" w:hAnsiTheme="majorHAnsi"/>
        </w:rPr>
        <w:t>ongoing</w:t>
      </w:r>
      <w:proofErr w:type="spellEnd"/>
      <w:r w:rsidRPr="000509D7">
        <w:rPr>
          <w:rFonts w:asciiTheme="majorHAnsi" w:hAnsiTheme="majorHAnsi"/>
        </w:rPr>
        <w:t xml:space="preserve"> economic crisis, in 2016 people</w:t>
      </w:r>
      <w:r>
        <w:rPr>
          <w:rFonts w:asciiTheme="majorHAnsi" w:hAnsiTheme="majorHAnsi"/>
        </w:rPr>
        <w:t xml:space="preserve"> considered corruption one of the most</w:t>
      </w:r>
      <w:r w:rsidRPr="000509D7">
        <w:rPr>
          <w:rFonts w:asciiTheme="majorHAnsi" w:hAnsiTheme="majorHAnsi"/>
        </w:rPr>
        <w:t xml:space="preserve"> relevant problem</w:t>
      </w:r>
      <w:r>
        <w:rPr>
          <w:rFonts w:asciiTheme="majorHAnsi" w:hAnsiTheme="majorHAnsi"/>
        </w:rPr>
        <w:t>s</w:t>
      </w:r>
      <w:r w:rsidRPr="000509D7">
        <w:rPr>
          <w:rFonts w:asciiTheme="majorHAnsi" w:hAnsiTheme="majorHAnsi"/>
        </w:rPr>
        <w:t xml:space="preserve"> of the country. (</w:t>
      </w:r>
      <w:proofErr w:type="spellStart"/>
      <w:r w:rsidRPr="000509D7">
        <w:rPr>
          <w:rFonts w:asciiTheme="majorHAnsi" w:hAnsiTheme="majorHAnsi"/>
        </w:rPr>
        <w:t>Latinobarómetro</w:t>
      </w:r>
      <w:proofErr w:type="spellEnd"/>
      <w:r w:rsidRPr="000509D7">
        <w:rPr>
          <w:rFonts w:asciiTheme="majorHAnsi" w:hAnsiTheme="majorHAnsi"/>
        </w:rPr>
        <w:t xml:space="preserve"> 2017) </w:t>
      </w:r>
      <w:r w:rsidRPr="000509D7">
        <w:rPr>
          <w:rFonts w:asciiTheme="majorHAnsi" w:hAnsiTheme="majorHAnsi" w:cs="Perpetua"/>
        </w:rPr>
        <w:t>In line with this, a</w:t>
      </w:r>
      <w:r>
        <w:rPr>
          <w:rFonts w:asciiTheme="majorHAnsi" w:hAnsiTheme="majorHAnsi" w:cs="Perpetua"/>
        </w:rPr>
        <w:t xml:space="preserve"> local</w:t>
      </w:r>
      <w:r w:rsidRPr="000509D7">
        <w:rPr>
          <w:rFonts w:asciiTheme="majorHAnsi" w:hAnsiTheme="majorHAnsi" w:cs="Perpetua"/>
        </w:rPr>
        <w:t xml:space="preserve"> survey made in 2013 showed that 86% of </w:t>
      </w:r>
      <w:r>
        <w:rPr>
          <w:rFonts w:asciiTheme="majorHAnsi" w:hAnsiTheme="majorHAnsi" w:cs="Perpetua"/>
        </w:rPr>
        <w:t>Argentinean inhabitants</w:t>
      </w:r>
      <w:r w:rsidRPr="000509D7">
        <w:rPr>
          <w:rFonts w:asciiTheme="majorHAnsi" w:hAnsiTheme="majorHAnsi" w:cs="Perpetua"/>
        </w:rPr>
        <w:t xml:space="preserve"> qualified corruption </w:t>
      </w:r>
      <w:r>
        <w:rPr>
          <w:rFonts w:asciiTheme="majorHAnsi" w:hAnsiTheme="majorHAnsi" w:cs="Perpetua"/>
        </w:rPr>
        <w:t xml:space="preserve">among </w:t>
      </w:r>
      <w:r w:rsidRPr="000509D7">
        <w:rPr>
          <w:rFonts w:asciiTheme="majorHAnsi" w:hAnsiTheme="majorHAnsi" w:cs="Perpetua"/>
        </w:rPr>
        <w:t>the society as “high” (56%) or “medium” (30%) and only 13% considered it “low”. Furthermore, corruption was believed endemic and widespread in all public areas, affecting the political sphere in particular. (</w:t>
      </w:r>
      <w:r>
        <w:rPr>
          <w:rFonts w:asciiTheme="majorHAnsi" w:hAnsiTheme="majorHAnsi" w:cs="Perpetua"/>
        </w:rPr>
        <w:t xml:space="preserve">Universidad de </w:t>
      </w:r>
      <w:proofErr w:type="spellStart"/>
      <w:r>
        <w:rPr>
          <w:rFonts w:asciiTheme="majorHAnsi" w:hAnsiTheme="majorHAnsi" w:cs="Perpetua"/>
        </w:rPr>
        <w:t>Belgrano</w:t>
      </w:r>
      <w:proofErr w:type="spellEnd"/>
      <w:r>
        <w:rPr>
          <w:rFonts w:asciiTheme="majorHAnsi" w:hAnsiTheme="majorHAnsi" w:cs="Perpetua"/>
        </w:rPr>
        <w:t xml:space="preserve"> </w:t>
      </w:r>
      <w:r w:rsidRPr="000509D7">
        <w:rPr>
          <w:rFonts w:asciiTheme="majorHAnsi" w:hAnsiTheme="majorHAnsi" w:cs="Perpetua"/>
        </w:rPr>
        <w:t xml:space="preserve">2013) </w:t>
      </w:r>
    </w:p>
    <w:p w14:paraId="0EED0E04" w14:textId="77777777" w:rsidR="00135E31" w:rsidRPr="000509D7" w:rsidRDefault="00135E31" w:rsidP="00ED67E5">
      <w:pPr>
        <w:spacing w:after="120" w:line="360" w:lineRule="auto"/>
        <w:jc w:val="both"/>
        <w:rPr>
          <w:rFonts w:asciiTheme="majorHAnsi" w:hAnsiTheme="majorHAnsi" w:cs="Perpetua"/>
        </w:rPr>
      </w:pPr>
      <w:r>
        <w:rPr>
          <w:rFonts w:asciiTheme="majorHAnsi" w:hAnsiTheme="majorHAnsi"/>
        </w:rPr>
        <w:t>G</w:t>
      </w:r>
      <w:r w:rsidRPr="000509D7">
        <w:rPr>
          <w:rFonts w:asciiTheme="majorHAnsi" w:hAnsiTheme="majorHAnsi"/>
        </w:rPr>
        <w:t xml:space="preserve">lobal perception indicators are aligned with those results. The </w:t>
      </w:r>
      <w:r w:rsidRPr="000509D7">
        <w:rPr>
          <w:rFonts w:asciiTheme="majorHAnsi" w:hAnsiTheme="majorHAnsi" w:cs="Perpetua"/>
        </w:rPr>
        <w:t xml:space="preserve">Corruption Perception Index of Transparency International, which measures how corrupt the public sector of a </w:t>
      </w:r>
      <w:proofErr w:type="gramStart"/>
      <w:r w:rsidRPr="00ED67E5">
        <w:rPr>
          <w:rFonts w:asciiTheme="majorHAnsi" w:hAnsiTheme="majorHAnsi"/>
        </w:rPr>
        <w:t>country</w:t>
      </w:r>
      <w:proofErr w:type="gramEnd"/>
      <w:r w:rsidRPr="000509D7">
        <w:rPr>
          <w:rFonts w:asciiTheme="majorHAnsi" w:hAnsiTheme="majorHAnsi" w:cs="Perpetua"/>
        </w:rPr>
        <w:t xml:space="preserve"> is seen to be, placed Argentina 95</w:t>
      </w:r>
      <w:r w:rsidRPr="000509D7">
        <w:rPr>
          <w:rFonts w:asciiTheme="majorHAnsi" w:hAnsiTheme="majorHAnsi" w:cs="Perpetua"/>
          <w:vertAlign w:val="superscript"/>
        </w:rPr>
        <w:t xml:space="preserve"> </w:t>
      </w:r>
      <w:r w:rsidRPr="000509D7">
        <w:rPr>
          <w:rFonts w:asciiTheme="majorHAnsi" w:hAnsiTheme="majorHAnsi" w:cs="Perpetua"/>
        </w:rPr>
        <w:t>out of 176 countries with a score of 36</w:t>
      </w:r>
      <w:r>
        <w:rPr>
          <w:rFonts w:asciiTheme="majorHAnsi" w:hAnsiTheme="majorHAnsi" w:cs="Perpetua"/>
        </w:rPr>
        <w:t xml:space="preserve"> out of 100. </w:t>
      </w:r>
      <w:r w:rsidRPr="000509D7">
        <w:rPr>
          <w:rFonts w:asciiTheme="majorHAnsi" w:hAnsiTheme="majorHAnsi" w:cs="Perpetua"/>
        </w:rPr>
        <w:t>It also states that in 2016 Argentina improved 3 points compared to 2015, but only 1 point since 2012. (T</w:t>
      </w:r>
      <w:r>
        <w:rPr>
          <w:rFonts w:asciiTheme="majorHAnsi" w:hAnsiTheme="majorHAnsi" w:cs="Perpetua"/>
        </w:rPr>
        <w:t>ransparency International 2016</w:t>
      </w:r>
      <w:r w:rsidRPr="000509D7">
        <w:rPr>
          <w:rFonts w:asciiTheme="majorHAnsi" w:hAnsiTheme="majorHAnsi" w:cs="Perpetua"/>
        </w:rPr>
        <w:t>)</w:t>
      </w:r>
    </w:p>
    <w:p w14:paraId="373F7B48" w14:textId="77777777" w:rsidR="00135E31" w:rsidRPr="000509D7" w:rsidRDefault="00135E31" w:rsidP="00ED67E5">
      <w:pPr>
        <w:spacing w:after="120" w:line="360" w:lineRule="auto"/>
        <w:jc w:val="both"/>
        <w:rPr>
          <w:rFonts w:asciiTheme="majorHAnsi" w:hAnsiTheme="majorHAnsi" w:cs="Arial"/>
          <w:bdr w:val="none" w:sz="0" w:space="0" w:color="auto" w:frame="1"/>
          <w:shd w:val="clear" w:color="auto" w:fill="FFFFFF"/>
        </w:rPr>
      </w:pPr>
      <w:r w:rsidRPr="000509D7">
        <w:rPr>
          <w:rFonts w:asciiTheme="majorHAnsi" w:hAnsiTheme="majorHAnsi" w:cs="Perpetua"/>
        </w:rPr>
        <w:t>Furthermore, the International Country Risk Guide produced by the PRS Group, highlighted corruption as one of the most critical factors of the country political risk by January 2015. (</w:t>
      </w:r>
      <w:r>
        <w:rPr>
          <w:rFonts w:asciiTheme="majorHAnsi" w:hAnsiTheme="majorHAnsi" w:cs="Perpetua"/>
        </w:rPr>
        <w:t xml:space="preserve">The PRS Group 2015) </w:t>
      </w:r>
      <w:r w:rsidRPr="000509D7">
        <w:rPr>
          <w:rFonts w:asciiTheme="majorHAnsi" w:hAnsiTheme="majorHAnsi" w:cs="Perpetua"/>
        </w:rPr>
        <w:t xml:space="preserve">Finally, </w:t>
      </w:r>
      <w:r w:rsidRPr="000509D7">
        <w:rPr>
          <w:rStyle w:val="pageheading"/>
          <w:rFonts w:asciiTheme="majorHAnsi" w:hAnsiTheme="majorHAnsi" w:cs="Arial"/>
          <w:bdr w:val="none" w:sz="0" w:space="0" w:color="auto" w:frame="1"/>
          <w:shd w:val="clear" w:color="auto" w:fill="FFFFFF"/>
        </w:rPr>
        <w:t xml:space="preserve">the Worldwide Governance Indicators </w:t>
      </w:r>
      <w:r>
        <w:rPr>
          <w:rStyle w:val="pageheading"/>
          <w:rFonts w:asciiTheme="majorHAnsi" w:hAnsiTheme="majorHAnsi" w:cs="Arial"/>
          <w:bdr w:val="none" w:sz="0" w:space="0" w:color="auto" w:frame="1"/>
          <w:shd w:val="clear" w:color="auto" w:fill="FFFFFF"/>
        </w:rPr>
        <w:lastRenderedPageBreak/>
        <w:t xml:space="preserve">projects </w:t>
      </w:r>
      <w:r w:rsidRPr="000509D7">
        <w:rPr>
          <w:rStyle w:val="pageheading"/>
          <w:rFonts w:asciiTheme="majorHAnsi" w:hAnsiTheme="majorHAnsi" w:cs="Arial"/>
          <w:bdr w:val="none" w:sz="0" w:space="0" w:color="auto" w:frame="1"/>
          <w:shd w:val="clear" w:color="auto" w:fill="FFFFFF"/>
        </w:rPr>
        <w:t>points out that the lack of control</w:t>
      </w:r>
      <w:r>
        <w:rPr>
          <w:rStyle w:val="pageheading"/>
          <w:rFonts w:asciiTheme="majorHAnsi" w:hAnsiTheme="majorHAnsi" w:cs="Arial"/>
          <w:bdr w:val="none" w:sz="0" w:space="0" w:color="auto" w:frame="1"/>
          <w:shd w:val="clear" w:color="auto" w:fill="FFFFFF"/>
        </w:rPr>
        <w:t xml:space="preserve"> of corruption</w:t>
      </w:r>
      <w:r w:rsidRPr="000509D7">
        <w:rPr>
          <w:rStyle w:val="pageheading"/>
          <w:rFonts w:asciiTheme="majorHAnsi" w:hAnsiTheme="majorHAnsi" w:cs="Arial"/>
          <w:bdr w:val="none" w:sz="0" w:space="0" w:color="auto" w:frame="1"/>
          <w:shd w:val="clear" w:color="auto" w:fill="FFFFFF"/>
        </w:rPr>
        <w:t xml:space="preserve"> </w:t>
      </w:r>
      <w:r>
        <w:rPr>
          <w:rStyle w:val="pageheading"/>
          <w:rFonts w:asciiTheme="majorHAnsi" w:hAnsiTheme="majorHAnsi" w:cs="Arial"/>
          <w:bdr w:val="none" w:sz="0" w:space="0" w:color="auto" w:frame="1"/>
          <w:shd w:val="clear" w:color="auto" w:fill="FFFFFF"/>
        </w:rPr>
        <w:t>among the Argentinean public powers ranks 68</w:t>
      </w:r>
      <w:r w:rsidRPr="000509D7">
        <w:rPr>
          <w:rStyle w:val="pageheading"/>
          <w:rFonts w:asciiTheme="majorHAnsi" w:hAnsiTheme="majorHAnsi" w:cs="Arial"/>
          <w:bdr w:val="none" w:sz="0" w:space="0" w:color="auto" w:frame="1"/>
          <w:shd w:val="clear" w:color="auto" w:fill="FFFFFF"/>
        </w:rPr>
        <w:t xml:space="preserve"> out of 208</w:t>
      </w:r>
      <w:r>
        <w:rPr>
          <w:rStyle w:val="pageheading"/>
          <w:rFonts w:asciiTheme="majorHAnsi" w:hAnsiTheme="majorHAnsi" w:cs="Arial"/>
          <w:bdr w:val="none" w:sz="0" w:space="0" w:color="auto" w:frame="1"/>
          <w:shd w:val="clear" w:color="auto" w:fill="FFFFFF"/>
        </w:rPr>
        <w:t xml:space="preserve"> countries, situating </w:t>
      </w:r>
      <w:r w:rsidRPr="000509D7">
        <w:rPr>
          <w:rStyle w:val="pageheading"/>
          <w:rFonts w:asciiTheme="majorHAnsi" w:hAnsiTheme="majorHAnsi" w:cs="Arial"/>
          <w:bdr w:val="none" w:sz="0" w:space="0" w:color="auto" w:frame="1"/>
          <w:shd w:val="clear" w:color="auto" w:fill="FFFFFF"/>
        </w:rPr>
        <w:t xml:space="preserve">Argentina </w:t>
      </w:r>
      <w:r>
        <w:rPr>
          <w:rStyle w:val="pageheading"/>
          <w:rFonts w:asciiTheme="majorHAnsi" w:hAnsiTheme="majorHAnsi" w:cs="Arial"/>
          <w:bdr w:val="none" w:sz="0" w:space="0" w:color="auto" w:frame="1"/>
          <w:shd w:val="clear" w:color="auto" w:fill="FFFFFF"/>
        </w:rPr>
        <w:t xml:space="preserve">within </w:t>
      </w:r>
      <w:r w:rsidRPr="000509D7">
        <w:rPr>
          <w:rStyle w:val="pageheading"/>
          <w:rFonts w:asciiTheme="majorHAnsi" w:hAnsiTheme="majorHAnsi" w:cs="Arial"/>
          <w:bdr w:val="none" w:sz="0" w:space="0" w:color="auto" w:frame="1"/>
          <w:shd w:val="clear" w:color="auto" w:fill="FFFFFF"/>
        </w:rPr>
        <w:t xml:space="preserve">the third of the most corrupt countries in the world. </w:t>
      </w:r>
      <w:r>
        <w:rPr>
          <w:rStyle w:val="pageheading"/>
          <w:rFonts w:asciiTheme="majorHAnsi" w:hAnsiTheme="majorHAnsi" w:cs="Arial"/>
          <w:bdr w:val="none" w:sz="0" w:space="0" w:color="auto" w:frame="1"/>
          <w:shd w:val="clear" w:color="auto" w:fill="FFFFFF"/>
        </w:rPr>
        <w:t>(Kaufmann et. al. 2010)</w:t>
      </w:r>
    </w:p>
    <w:p w14:paraId="19694C1B" w14:textId="77777777" w:rsidR="00135E31" w:rsidRDefault="00135E31" w:rsidP="00ED67E5">
      <w:pPr>
        <w:spacing w:after="120" w:line="360" w:lineRule="auto"/>
        <w:jc w:val="both"/>
        <w:rPr>
          <w:rFonts w:asciiTheme="majorHAnsi" w:hAnsiTheme="majorHAnsi"/>
        </w:rPr>
      </w:pPr>
      <w:r>
        <w:rPr>
          <w:rFonts w:asciiTheme="majorHAnsi" w:hAnsiTheme="majorHAnsi"/>
        </w:rPr>
        <w:t>Despite its long relevance, in the last five years, corruption turned</w:t>
      </w:r>
      <w:r w:rsidRPr="000509D7">
        <w:rPr>
          <w:rFonts w:asciiTheme="majorHAnsi" w:hAnsiTheme="majorHAnsi"/>
        </w:rPr>
        <w:t xml:space="preserve"> into one of the most prominent issues of </w:t>
      </w:r>
      <w:r>
        <w:rPr>
          <w:rFonts w:asciiTheme="majorHAnsi" w:hAnsiTheme="majorHAnsi"/>
        </w:rPr>
        <w:t>concern in Argentina</w:t>
      </w:r>
      <w:r w:rsidRPr="000509D7">
        <w:rPr>
          <w:rFonts w:asciiTheme="majorHAnsi" w:hAnsiTheme="majorHAnsi"/>
        </w:rPr>
        <w:t xml:space="preserve">. The reason for that was the emergence of renowned cases of </w:t>
      </w:r>
      <w:proofErr w:type="gramStart"/>
      <w:r w:rsidRPr="000509D7">
        <w:rPr>
          <w:rFonts w:asciiTheme="majorHAnsi" w:hAnsiTheme="majorHAnsi"/>
        </w:rPr>
        <w:t>corruption which</w:t>
      </w:r>
      <w:proofErr w:type="gramEnd"/>
      <w:r w:rsidRPr="000509D7">
        <w:rPr>
          <w:rFonts w:asciiTheme="majorHAnsi" w:hAnsiTheme="majorHAnsi"/>
        </w:rPr>
        <w:t xml:space="preserve"> involve</w:t>
      </w:r>
      <w:r>
        <w:rPr>
          <w:rFonts w:asciiTheme="majorHAnsi" w:hAnsiTheme="majorHAnsi"/>
        </w:rPr>
        <w:t>d</w:t>
      </w:r>
      <w:r w:rsidRPr="000509D7">
        <w:rPr>
          <w:rFonts w:asciiTheme="majorHAnsi" w:hAnsiTheme="majorHAnsi"/>
        </w:rPr>
        <w:t xml:space="preserve"> </w:t>
      </w:r>
      <w:r>
        <w:rPr>
          <w:rFonts w:asciiTheme="majorHAnsi" w:hAnsiTheme="majorHAnsi"/>
        </w:rPr>
        <w:t xml:space="preserve">the highest levels of </w:t>
      </w:r>
      <w:r w:rsidRPr="000509D7">
        <w:rPr>
          <w:rFonts w:asciiTheme="majorHAnsi" w:hAnsiTheme="majorHAnsi"/>
        </w:rPr>
        <w:t>the public and private sector</w:t>
      </w:r>
      <w:r>
        <w:rPr>
          <w:rFonts w:asciiTheme="majorHAnsi" w:hAnsiTheme="majorHAnsi"/>
        </w:rPr>
        <w:t>s</w:t>
      </w:r>
      <w:r w:rsidRPr="000509D7">
        <w:rPr>
          <w:rFonts w:asciiTheme="majorHAnsi" w:hAnsiTheme="majorHAnsi"/>
        </w:rPr>
        <w:t xml:space="preserve">. </w:t>
      </w:r>
      <w:r>
        <w:rPr>
          <w:rFonts w:asciiTheme="majorHAnsi" w:hAnsiTheme="majorHAnsi"/>
        </w:rPr>
        <w:t xml:space="preserve">For instance, </w:t>
      </w:r>
      <w:proofErr w:type="gramStart"/>
      <w:r>
        <w:rPr>
          <w:rFonts w:asciiTheme="majorHAnsi" w:hAnsiTheme="majorHAnsi"/>
        </w:rPr>
        <w:t>while the current president and his father are being investigated by the local justice due to serious links to the Panama Papers scandal</w:t>
      </w:r>
      <w:proofErr w:type="gramEnd"/>
      <w:r>
        <w:rPr>
          <w:rFonts w:asciiTheme="majorHAnsi" w:hAnsiTheme="majorHAnsi"/>
        </w:rPr>
        <w:t xml:space="preserve"> (La </w:t>
      </w:r>
      <w:proofErr w:type="spellStart"/>
      <w:r>
        <w:rPr>
          <w:rFonts w:asciiTheme="majorHAnsi" w:hAnsiTheme="majorHAnsi"/>
        </w:rPr>
        <w:t>Nación</w:t>
      </w:r>
      <w:proofErr w:type="spellEnd"/>
      <w:r>
        <w:rPr>
          <w:rFonts w:asciiTheme="majorHAnsi" w:hAnsiTheme="majorHAnsi"/>
        </w:rPr>
        <w:t xml:space="preserve"> 2017), the former </w:t>
      </w:r>
      <w:r w:rsidRPr="000509D7">
        <w:rPr>
          <w:rFonts w:asciiTheme="majorHAnsi" w:hAnsiTheme="majorHAnsi"/>
        </w:rPr>
        <w:t>president and vice-president are being prosecuted for embezzlement</w:t>
      </w:r>
      <w:r>
        <w:rPr>
          <w:rFonts w:asciiTheme="majorHAnsi" w:hAnsiTheme="majorHAnsi"/>
        </w:rPr>
        <w:t xml:space="preserve">. In addition to that, </w:t>
      </w:r>
      <w:r w:rsidRPr="000509D7">
        <w:rPr>
          <w:rFonts w:asciiTheme="majorHAnsi" w:hAnsiTheme="majorHAnsi"/>
        </w:rPr>
        <w:t>the former Minister of Public Infrastructure and Federal Investment</w:t>
      </w:r>
      <w:r>
        <w:rPr>
          <w:rFonts w:asciiTheme="majorHAnsi" w:hAnsiTheme="majorHAnsi"/>
        </w:rPr>
        <w:t xml:space="preserve"> was </w:t>
      </w:r>
      <w:r w:rsidRPr="000509D7">
        <w:rPr>
          <w:rFonts w:asciiTheme="majorHAnsi" w:hAnsiTheme="majorHAnsi"/>
        </w:rPr>
        <w:t xml:space="preserve">charged </w:t>
      </w:r>
      <w:r>
        <w:rPr>
          <w:rFonts w:asciiTheme="majorHAnsi" w:hAnsiTheme="majorHAnsi"/>
        </w:rPr>
        <w:t xml:space="preserve">in 2016 </w:t>
      </w:r>
      <w:r w:rsidRPr="000509D7">
        <w:rPr>
          <w:rFonts w:asciiTheme="majorHAnsi" w:hAnsiTheme="majorHAnsi"/>
        </w:rPr>
        <w:t>with the crime of misappropriation of federal resources and</w:t>
      </w:r>
      <w:r>
        <w:rPr>
          <w:rFonts w:asciiTheme="majorHAnsi" w:hAnsiTheme="majorHAnsi"/>
        </w:rPr>
        <w:t xml:space="preserve"> one of</w:t>
      </w:r>
      <w:r w:rsidRPr="000509D7">
        <w:rPr>
          <w:rFonts w:asciiTheme="majorHAnsi" w:hAnsiTheme="majorHAnsi"/>
        </w:rPr>
        <w:t xml:space="preserve"> his closest assistant</w:t>
      </w:r>
      <w:r>
        <w:rPr>
          <w:rFonts w:asciiTheme="majorHAnsi" w:hAnsiTheme="majorHAnsi"/>
        </w:rPr>
        <w:t>s</w:t>
      </w:r>
      <w:r w:rsidRPr="000509D7">
        <w:rPr>
          <w:rFonts w:asciiTheme="majorHAnsi" w:hAnsiTheme="majorHAnsi"/>
        </w:rPr>
        <w:t>, the former Secretary of Public Infrastructure</w:t>
      </w:r>
      <w:r>
        <w:rPr>
          <w:rFonts w:asciiTheme="majorHAnsi" w:hAnsiTheme="majorHAnsi"/>
        </w:rPr>
        <w:t xml:space="preserve"> </w:t>
      </w:r>
      <w:r w:rsidRPr="000509D7">
        <w:rPr>
          <w:rFonts w:asciiTheme="majorHAnsi" w:hAnsiTheme="majorHAnsi"/>
        </w:rPr>
        <w:t xml:space="preserve">was arrested </w:t>
      </w:r>
      <w:r>
        <w:rPr>
          <w:rFonts w:asciiTheme="majorHAnsi" w:hAnsiTheme="majorHAnsi"/>
        </w:rPr>
        <w:t>in June 2016</w:t>
      </w:r>
      <w:r w:rsidRPr="000509D7">
        <w:rPr>
          <w:rFonts w:asciiTheme="majorHAnsi" w:hAnsiTheme="majorHAnsi"/>
        </w:rPr>
        <w:t xml:space="preserve"> while he was trying to hide 9 million </w:t>
      </w:r>
      <w:r>
        <w:rPr>
          <w:rFonts w:asciiTheme="majorHAnsi" w:hAnsiTheme="majorHAnsi"/>
        </w:rPr>
        <w:t xml:space="preserve">of undeclared </w:t>
      </w:r>
      <w:r w:rsidRPr="000509D7">
        <w:rPr>
          <w:rFonts w:asciiTheme="majorHAnsi" w:hAnsiTheme="majorHAnsi"/>
        </w:rPr>
        <w:t>U</w:t>
      </w:r>
      <w:r>
        <w:rPr>
          <w:rFonts w:asciiTheme="majorHAnsi" w:hAnsiTheme="majorHAnsi"/>
        </w:rPr>
        <w:t xml:space="preserve">$S </w:t>
      </w:r>
      <w:r w:rsidRPr="000509D7">
        <w:rPr>
          <w:rFonts w:asciiTheme="majorHAnsi" w:hAnsiTheme="majorHAnsi"/>
        </w:rPr>
        <w:t>in</w:t>
      </w:r>
      <w:r>
        <w:rPr>
          <w:rFonts w:asciiTheme="majorHAnsi" w:hAnsiTheme="majorHAnsi"/>
        </w:rPr>
        <w:t>to</w:t>
      </w:r>
      <w:r w:rsidRPr="000509D7">
        <w:rPr>
          <w:rFonts w:asciiTheme="majorHAnsi" w:hAnsiTheme="majorHAnsi"/>
        </w:rPr>
        <w:t xml:space="preserve"> a </w:t>
      </w:r>
      <w:r>
        <w:rPr>
          <w:rFonts w:asciiTheme="majorHAnsi" w:hAnsiTheme="majorHAnsi"/>
        </w:rPr>
        <w:t>monastery</w:t>
      </w:r>
      <w:r w:rsidRPr="000509D7">
        <w:rPr>
          <w:rFonts w:asciiTheme="majorHAnsi" w:hAnsiTheme="majorHAnsi"/>
        </w:rPr>
        <w:t>.</w:t>
      </w:r>
      <w:r>
        <w:rPr>
          <w:rFonts w:asciiTheme="majorHAnsi" w:hAnsiTheme="majorHAnsi"/>
        </w:rPr>
        <w:t xml:space="preserve"> (La </w:t>
      </w:r>
      <w:proofErr w:type="spellStart"/>
      <w:r>
        <w:rPr>
          <w:rFonts w:asciiTheme="majorHAnsi" w:hAnsiTheme="majorHAnsi"/>
        </w:rPr>
        <w:t>Nación</w:t>
      </w:r>
      <w:proofErr w:type="spellEnd"/>
      <w:r>
        <w:rPr>
          <w:rFonts w:asciiTheme="majorHAnsi" w:hAnsiTheme="majorHAnsi"/>
        </w:rPr>
        <w:t xml:space="preserve"> 2016)</w:t>
      </w:r>
    </w:p>
    <w:p w14:paraId="77995E34"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All things considered, we can observe that Argentina presents many characteristics of “competitive particularisms” governance regimes. (</w:t>
      </w:r>
      <w:proofErr w:type="spellStart"/>
      <w:r>
        <w:rPr>
          <w:rFonts w:asciiTheme="majorHAnsi" w:hAnsiTheme="majorHAnsi" w:cs="Perpetua"/>
        </w:rPr>
        <w:t>Mungiu-Pippidi</w:t>
      </w:r>
      <w:proofErr w:type="spellEnd"/>
      <w:r>
        <w:rPr>
          <w:rFonts w:asciiTheme="majorHAnsi" w:hAnsiTheme="majorHAnsi" w:cs="Perpetua"/>
        </w:rPr>
        <w:t xml:space="preserve"> 2015, p. 29) For instance, power is stratified but disputed competitively; 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77777777" w:rsidR="00135E31" w:rsidRPr="00ED67E5" w:rsidRDefault="00135E31" w:rsidP="00ED67E5">
      <w:pPr>
        <w:pStyle w:val="Ttulo3"/>
      </w:pPr>
      <w:bookmarkStart w:id="47" w:name="_Toc354662932"/>
      <w:r w:rsidRPr="00ED67E5">
        <w:t>Argentina´s performance within Latin America</w:t>
      </w:r>
      <w:bookmarkEnd w:id="47"/>
    </w:p>
    <w:p w14:paraId="4AD34000" w14:textId="77777777" w:rsidR="00135E31" w:rsidRPr="009D5756" w:rsidRDefault="00135E31" w:rsidP="00ED67E5">
      <w:pPr>
        <w:spacing w:after="120" w:line="360" w:lineRule="auto"/>
        <w:jc w:val="both"/>
        <w:rPr>
          <w:rFonts w:asciiTheme="majorHAnsi" w:hAnsiTheme="majorHAnsi" w:cs="Perpetua"/>
        </w:rPr>
      </w:pPr>
      <w:r>
        <w:rPr>
          <w:rFonts w:asciiTheme="majorHAnsi" w:hAnsiTheme="majorHAnsi" w:cs="Perpetua"/>
        </w:rPr>
        <w:t xml:space="preserve">Based on our model, now we are going to analyse how Argentina has been performing as part of Latin America.  </w:t>
      </w:r>
      <w:r w:rsidRPr="009D5756">
        <w:rPr>
          <w:rFonts w:asciiTheme="majorHAnsi" w:hAnsiTheme="majorHAnsi" w:cs="Perpetua"/>
          <w:highlight w:val="yellow"/>
        </w:rPr>
        <w:t>Table XX</w:t>
      </w:r>
      <w:r>
        <w:rPr>
          <w:rFonts w:asciiTheme="majorHAnsi" w:hAnsiTheme="majorHAnsi" w:cs="Perpetua"/>
        </w:rPr>
        <w:t xml:space="preserve"> provides a first glance of the country´s performance from 2006 to 2015 in absolute and relative terms. </w:t>
      </w:r>
    </w:p>
    <w:p w14:paraId="254B23CE" w14:textId="77777777" w:rsidR="00135E31" w:rsidRDefault="00135E31" w:rsidP="00135E31">
      <w:pPr>
        <w:spacing w:line="240" w:lineRule="auto"/>
        <w:jc w:val="center"/>
        <w:rPr>
          <w:rFonts w:asciiTheme="majorHAnsi" w:hAnsiTheme="majorHAnsi"/>
        </w:rPr>
      </w:pPr>
      <w:r w:rsidRPr="00ED3487">
        <w:rPr>
          <w:noProof/>
          <w:lang w:val="es-ES" w:eastAsia="es-ES"/>
        </w:rPr>
        <w:drawing>
          <wp:inline distT="0" distB="0" distL="0" distR="0" wp14:anchorId="5BC97BA4" wp14:editId="5B9921F6">
            <wp:extent cx="5612130" cy="2412641"/>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412641"/>
                    </a:xfrm>
                    <a:prstGeom prst="rect">
                      <a:avLst/>
                    </a:prstGeom>
                    <a:noFill/>
                    <a:ln>
                      <a:noFill/>
                    </a:ln>
                  </pic:spPr>
                </pic:pic>
              </a:graphicData>
            </a:graphic>
          </wp:inline>
        </w:drawing>
      </w:r>
    </w:p>
    <w:p w14:paraId="4EA96D94" w14:textId="77777777" w:rsidR="00135E31" w:rsidRDefault="00135E31" w:rsidP="00ED67E5">
      <w:pPr>
        <w:spacing w:after="120" w:line="360" w:lineRule="auto"/>
        <w:jc w:val="both"/>
        <w:rPr>
          <w:rFonts w:asciiTheme="majorHAnsi" w:hAnsiTheme="majorHAnsi"/>
        </w:rPr>
      </w:pPr>
      <w:r w:rsidRPr="00535AC3">
        <w:rPr>
          <w:rFonts w:asciiTheme="majorHAnsi" w:hAnsiTheme="majorHAnsi"/>
          <w:color w:val="00B0F0"/>
        </w:rPr>
        <w:lastRenderedPageBreak/>
        <w:t>Control of Corruption</w:t>
      </w:r>
      <w:r>
        <w:rPr>
          <w:rFonts w:asciiTheme="majorHAnsi" w:hAnsiTheme="majorHAnsi"/>
        </w:rPr>
        <w:t xml:space="preserve"> in Argentina has been deteriorated by almost 60% between 2006 and 2015, when it reached its worst score from the last ten years. Despite it had some improvements between 2010 and 2013, as </w:t>
      </w:r>
      <w:r w:rsidRPr="00535AC3">
        <w:rPr>
          <w:rFonts w:asciiTheme="majorHAnsi" w:hAnsiTheme="majorHAnsi"/>
          <w:highlight w:val="yellow"/>
        </w:rPr>
        <w:t>Table XX</w:t>
      </w:r>
      <w:r>
        <w:rPr>
          <w:rFonts w:asciiTheme="majorHAnsi" w:hAnsiTheme="majorHAnsi"/>
        </w:rPr>
        <w:t xml:space="preserve"> shows, Argentina could never reversed </w:t>
      </w:r>
      <w:proofErr w:type="spellStart"/>
      <w:r>
        <w:rPr>
          <w:rFonts w:asciiTheme="majorHAnsi" w:hAnsiTheme="majorHAnsi"/>
        </w:rPr>
        <w:t>CoC´s</w:t>
      </w:r>
      <w:proofErr w:type="spellEnd"/>
      <w:r>
        <w:rPr>
          <w:rFonts w:asciiTheme="majorHAnsi" w:hAnsiTheme="majorHAnsi"/>
        </w:rPr>
        <w:t xml:space="preserve"> downward trend for more than two successive years. These absolute numbers are important, because we can also appreciate that in 2015 Argentina ranked better than in 2006 compare to the rest of Latin America. However, this only means that other countries have been performing even worse than Argentina. </w:t>
      </w:r>
    </w:p>
    <w:p w14:paraId="54DD9524"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1CB8BCFA" wp14:editId="763677CB">
            <wp:extent cx="3567881" cy="215480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1812" cy="2157178"/>
                    </a:xfrm>
                    <a:prstGeom prst="rect">
                      <a:avLst/>
                    </a:prstGeom>
                    <a:noFill/>
                  </pic:spPr>
                </pic:pic>
              </a:graphicData>
            </a:graphic>
          </wp:inline>
        </w:drawing>
      </w:r>
    </w:p>
    <w:p w14:paraId="53AF5FC4" w14:textId="77777777" w:rsidR="00135E31" w:rsidRDefault="00135E31" w:rsidP="00135E31">
      <w:pPr>
        <w:spacing w:line="240" w:lineRule="auto"/>
        <w:jc w:val="both"/>
        <w:rPr>
          <w:rFonts w:asciiTheme="majorHAnsi" w:hAnsiTheme="majorHAnsi"/>
        </w:rPr>
      </w:pPr>
    </w:p>
    <w:p w14:paraId="09F9CC4E"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Regarding </w:t>
      </w:r>
      <w:r w:rsidRPr="00535AC3">
        <w:rPr>
          <w:rFonts w:asciiTheme="majorHAnsi" w:hAnsiTheme="majorHAnsi"/>
          <w:color w:val="00B0F0"/>
        </w:rPr>
        <w:t>Party Finance Regulation</w:t>
      </w:r>
      <w:r>
        <w:rPr>
          <w:rFonts w:asciiTheme="majorHAnsi" w:hAnsiTheme="majorHAnsi"/>
        </w:rPr>
        <w:t xml:space="preserve"> we can see that Argentina did a significant in-law effort in 2009 which led it from the last positions within Latin America to the 6</w:t>
      </w:r>
      <w:r w:rsidRPr="001A5718">
        <w:rPr>
          <w:rFonts w:asciiTheme="majorHAnsi" w:hAnsiTheme="majorHAnsi"/>
          <w:vertAlign w:val="superscript"/>
        </w:rPr>
        <w:t>th</w:t>
      </w:r>
      <w:r>
        <w:rPr>
          <w:rFonts w:asciiTheme="majorHAnsi" w:hAnsiTheme="majorHAnsi"/>
        </w:rPr>
        <w:t xml:space="preserve"> place in the ranking.</w:t>
      </w:r>
    </w:p>
    <w:p w14:paraId="4F1F879B"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229E90B2" wp14:editId="3821D082">
            <wp:extent cx="3593990" cy="2170574"/>
            <wp:effectExtent l="0" t="0" r="698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3451" cy="2170248"/>
                    </a:xfrm>
                    <a:prstGeom prst="rect">
                      <a:avLst/>
                    </a:prstGeom>
                    <a:noFill/>
                  </pic:spPr>
                </pic:pic>
              </a:graphicData>
            </a:graphic>
          </wp:inline>
        </w:drawing>
      </w:r>
    </w:p>
    <w:p w14:paraId="07A212CA"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Going into detail, </w:t>
      </w:r>
      <w:r w:rsidRPr="006F1C71">
        <w:rPr>
          <w:rFonts w:asciiTheme="majorHAnsi" w:hAnsiTheme="majorHAnsi"/>
          <w:highlight w:val="yellow"/>
        </w:rPr>
        <w:t>G</w:t>
      </w:r>
      <w:r w:rsidRPr="00F52F16">
        <w:rPr>
          <w:rFonts w:asciiTheme="majorHAnsi" w:hAnsiTheme="majorHAnsi"/>
          <w:highlight w:val="yellow"/>
        </w:rPr>
        <w:t>raph</w:t>
      </w:r>
      <w:r>
        <w:rPr>
          <w:rFonts w:asciiTheme="majorHAnsi" w:hAnsiTheme="majorHAnsi"/>
          <w:highlight w:val="yellow"/>
        </w:rPr>
        <w:t xml:space="preserve"> X</w:t>
      </w:r>
      <w:r>
        <w:rPr>
          <w:rFonts w:asciiTheme="majorHAnsi" w:hAnsiTheme="majorHAnsi"/>
        </w:rPr>
        <w:t xml:space="preserve"> shows that the category </w:t>
      </w:r>
      <w:r w:rsidRPr="00A55595">
        <w:rPr>
          <w:rFonts w:asciiTheme="majorHAnsi" w:hAnsiTheme="majorHAnsi"/>
          <w:i/>
        </w:rPr>
        <w:t>oversights bodies and sanctions</w:t>
      </w:r>
      <w:r>
        <w:rPr>
          <w:rFonts w:asciiTheme="majorHAnsi" w:hAnsiTheme="majorHAnsi"/>
        </w:rPr>
        <w:t xml:space="preserve"> </w:t>
      </w:r>
      <w:proofErr w:type="gramStart"/>
      <w:r>
        <w:rPr>
          <w:rFonts w:asciiTheme="majorHAnsi" w:hAnsiTheme="majorHAnsi"/>
        </w:rPr>
        <w:t>was</w:t>
      </w:r>
      <w:proofErr w:type="gramEnd"/>
      <w:r>
        <w:rPr>
          <w:rFonts w:asciiTheme="majorHAnsi" w:hAnsiTheme="majorHAnsi"/>
        </w:rPr>
        <w:t xml:space="preserve"> the strongest regulated (71%) in relative terms, followed by </w:t>
      </w:r>
      <w:r w:rsidRPr="00A55595">
        <w:rPr>
          <w:rFonts w:asciiTheme="majorHAnsi" w:hAnsiTheme="majorHAnsi"/>
          <w:i/>
        </w:rPr>
        <w:t>bans and limits on private income</w:t>
      </w:r>
      <w:r>
        <w:rPr>
          <w:rFonts w:asciiTheme="majorHAnsi" w:hAnsiTheme="majorHAnsi"/>
        </w:rPr>
        <w:t xml:space="preserve"> (50%) and </w:t>
      </w:r>
      <w:r w:rsidRPr="00A55595">
        <w:rPr>
          <w:rFonts w:asciiTheme="majorHAnsi" w:hAnsiTheme="majorHAnsi"/>
          <w:i/>
        </w:rPr>
        <w:t>public funding</w:t>
      </w:r>
      <w:r>
        <w:rPr>
          <w:rFonts w:asciiTheme="majorHAnsi" w:hAnsiTheme="majorHAnsi"/>
        </w:rPr>
        <w:t xml:space="preserve"> (40%). On the other hand, </w:t>
      </w:r>
      <w:r w:rsidRPr="00A55595">
        <w:rPr>
          <w:rFonts w:asciiTheme="majorHAnsi" w:hAnsiTheme="majorHAnsi"/>
          <w:i/>
        </w:rPr>
        <w:t>regulation on spending</w:t>
      </w:r>
      <w:r>
        <w:rPr>
          <w:rFonts w:asciiTheme="majorHAnsi" w:hAnsiTheme="majorHAnsi"/>
        </w:rPr>
        <w:t xml:space="preserve"> kept as the weakest delimitated category (25%). Beyond the particularities of this regulation, it is interesting to remark that one year after this legal reform in political finance passed, </w:t>
      </w:r>
      <w:proofErr w:type="spellStart"/>
      <w:r>
        <w:rPr>
          <w:rFonts w:asciiTheme="majorHAnsi" w:hAnsiTheme="majorHAnsi"/>
        </w:rPr>
        <w:t>CoC</w:t>
      </w:r>
      <w:proofErr w:type="spellEnd"/>
      <w:r>
        <w:rPr>
          <w:rFonts w:asciiTheme="majorHAnsi" w:hAnsiTheme="majorHAnsi"/>
        </w:rPr>
        <w:t xml:space="preserve"> improved. Nevertheless, afterwards it never stopped decreasing and in 2015, Argentina </w:t>
      </w:r>
      <w:r>
        <w:rPr>
          <w:rFonts w:asciiTheme="majorHAnsi" w:hAnsiTheme="majorHAnsi"/>
        </w:rPr>
        <w:lastRenderedPageBreak/>
        <w:t xml:space="preserve">ranked 10 out of 18 countries in terms of PFR. After 2009 the country passed no other regulation on the topic, meanwhile other countries in Latin America did. </w:t>
      </w:r>
    </w:p>
    <w:p w14:paraId="6FB77BD0" w14:textId="77777777" w:rsidR="00135E31" w:rsidRDefault="00135E31" w:rsidP="00135E31">
      <w:pPr>
        <w:spacing w:line="240" w:lineRule="auto"/>
        <w:jc w:val="center"/>
        <w:rPr>
          <w:rFonts w:asciiTheme="majorHAnsi" w:hAnsiTheme="majorHAnsi"/>
        </w:rPr>
      </w:pPr>
      <w:r>
        <w:rPr>
          <w:rFonts w:asciiTheme="majorHAnsi" w:hAnsiTheme="majorHAnsi"/>
          <w:noProof/>
          <w:lang w:val="es-ES" w:eastAsia="es-ES"/>
        </w:rPr>
        <w:drawing>
          <wp:inline distT="0" distB="0" distL="0" distR="0" wp14:anchorId="0448EEE3" wp14:editId="7D011DE7">
            <wp:extent cx="3745065" cy="2261814"/>
            <wp:effectExtent l="0" t="0" r="825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4503" cy="2261475"/>
                    </a:xfrm>
                    <a:prstGeom prst="rect">
                      <a:avLst/>
                    </a:prstGeom>
                    <a:noFill/>
                  </pic:spPr>
                </pic:pic>
              </a:graphicData>
            </a:graphic>
          </wp:inline>
        </w:drawing>
      </w:r>
    </w:p>
    <w:p w14:paraId="6D15CFBF" w14:textId="77777777" w:rsidR="00135E31" w:rsidRDefault="00135E31" w:rsidP="00ED67E5">
      <w:pPr>
        <w:spacing w:after="120" w:line="360" w:lineRule="auto"/>
        <w:jc w:val="both"/>
        <w:rPr>
          <w:rFonts w:asciiTheme="majorHAnsi" w:hAnsiTheme="majorHAnsi"/>
        </w:rPr>
      </w:pPr>
      <w:r w:rsidRPr="000A4E18">
        <w:rPr>
          <w:rFonts w:asciiTheme="majorHAnsi" w:hAnsiTheme="majorHAnsi"/>
          <w:color w:val="00B0F0"/>
        </w:rPr>
        <w:t>Judicial Independence</w:t>
      </w:r>
      <w:r>
        <w:rPr>
          <w:rFonts w:asciiTheme="majorHAnsi" w:hAnsiTheme="majorHAnsi"/>
        </w:rPr>
        <w:t>, the other analysed constraint of corruption, confirms a dramatic scenario. From 2006 to 2015 Argentina could never integrate the first half of best performing Latin American countries. Indeed, despite doing better in absolute terms, the country moved back from the position 13</w:t>
      </w:r>
      <w:r w:rsidRPr="00582901">
        <w:rPr>
          <w:rFonts w:asciiTheme="majorHAnsi" w:hAnsiTheme="majorHAnsi"/>
          <w:vertAlign w:val="superscript"/>
        </w:rPr>
        <w:t>th</w:t>
      </w:r>
      <w:r>
        <w:rPr>
          <w:rFonts w:asciiTheme="majorHAnsi" w:hAnsiTheme="majorHAnsi"/>
        </w:rPr>
        <w:t xml:space="preserve"> in 2006 to the 14</w:t>
      </w:r>
      <w:r w:rsidRPr="00582901">
        <w:rPr>
          <w:rFonts w:asciiTheme="majorHAnsi" w:hAnsiTheme="majorHAnsi"/>
          <w:vertAlign w:val="superscript"/>
        </w:rPr>
        <w:t>th</w:t>
      </w:r>
      <w:r>
        <w:rPr>
          <w:rFonts w:asciiTheme="majorHAnsi" w:hAnsiTheme="majorHAnsi"/>
        </w:rPr>
        <w:t xml:space="preserve"> in 2015, being in the limit of the worst performers quartile. </w:t>
      </w:r>
    </w:p>
    <w:p w14:paraId="78CFD5E2" w14:textId="77777777" w:rsidR="00135E31" w:rsidRDefault="00135E31" w:rsidP="00135E31">
      <w:pPr>
        <w:jc w:val="center"/>
        <w:rPr>
          <w:rFonts w:asciiTheme="majorHAnsi" w:hAnsiTheme="majorHAnsi"/>
        </w:rPr>
      </w:pPr>
      <w:r>
        <w:rPr>
          <w:rFonts w:asciiTheme="majorHAnsi" w:hAnsiTheme="majorHAnsi"/>
          <w:noProof/>
          <w:lang w:val="es-ES" w:eastAsia="es-ES"/>
        </w:rPr>
        <w:drawing>
          <wp:inline distT="0" distB="0" distL="0" distR="0" wp14:anchorId="2EE523E6" wp14:editId="279F077F">
            <wp:extent cx="3673204" cy="2218414"/>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2653" cy="2218081"/>
                    </a:xfrm>
                    <a:prstGeom prst="rect">
                      <a:avLst/>
                    </a:prstGeom>
                    <a:noFill/>
                  </pic:spPr>
                </pic:pic>
              </a:graphicData>
            </a:graphic>
          </wp:inline>
        </w:drawing>
      </w:r>
    </w:p>
    <w:p w14:paraId="584D36E9" w14:textId="77777777" w:rsidR="00135E31" w:rsidRPr="00407EB8" w:rsidRDefault="00135E31" w:rsidP="00ED67E5">
      <w:pPr>
        <w:spacing w:after="120" w:line="360" w:lineRule="auto"/>
        <w:jc w:val="both"/>
        <w:rPr>
          <w:rFonts w:asciiTheme="majorHAnsi" w:hAnsiTheme="majorHAnsi"/>
          <w:color w:val="00B0F0"/>
        </w:rPr>
      </w:pPr>
      <w:r>
        <w:rPr>
          <w:rFonts w:asciiTheme="majorHAnsi" w:hAnsiTheme="majorHAnsi"/>
        </w:rPr>
        <w:t xml:space="preserve">Finally, </w:t>
      </w:r>
      <w:r w:rsidRPr="000A4E18">
        <w:rPr>
          <w:rFonts w:asciiTheme="majorHAnsi" w:hAnsiTheme="majorHAnsi"/>
          <w:color w:val="00B0F0"/>
        </w:rPr>
        <w:t>Public Investment</w:t>
      </w:r>
      <w:r>
        <w:rPr>
          <w:rFonts w:asciiTheme="majorHAnsi" w:hAnsiTheme="majorHAnsi"/>
          <w:color w:val="00B0F0"/>
        </w:rPr>
        <w:t xml:space="preserve">s, </w:t>
      </w:r>
      <w:r>
        <w:rPr>
          <w:rFonts w:asciiTheme="majorHAnsi" w:hAnsiTheme="majorHAnsi"/>
        </w:rPr>
        <w:t xml:space="preserve">the main opportunity to corrupt that we considered shows that public investment in Argentina has been relatively low in terms of percentage of the GDP. As we can observe in </w:t>
      </w:r>
      <w:r w:rsidRPr="009E7E49">
        <w:rPr>
          <w:rFonts w:asciiTheme="majorHAnsi" w:hAnsiTheme="majorHAnsi"/>
          <w:highlight w:val="yellow"/>
        </w:rPr>
        <w:t>Table XX</w:t>
      </w:r>
      <w:r>
        <w:rPr>
          <w:rFonts w:asciiTheme="majorHAnsi" w:hAnsiTheme="majorHAnsi"/>
        </w:rPr>
        <w:t xml:space="preserve"> it increased less than 0,3% from 2006 and 2015. It had a visible rise in 2014 going back to its normal range the next year. Following the theory, we can presume the existence of corruption in public capital expenses in 2014 in order to finance the electoral campaign in 2015. Going back the variable, besides its PI% over GDP, in absolutes terms the country has been part of the first quartile of countries with the highest public capital expenses. </w:t>
      </w:r>
    </w:p>
    <w:p w14:paraId="25407392" w14:textId="77777777" w:rsidR="00135E31" w:rsidRDefault="00135E31" w:rsidP="00135E31">
      <w:pPr>
        <w:jc w:val="center"/>
        <w:rPr>
          <w:rFonts w:asciiTheme="majorHAnsi" w:hAnsiTheme="majorHAnsi" w:cs="Perpetua"/>
          <w:b/>
        </w:rPr>
      </w:pPr>
      <w:r>
        <w:rPr>
          <w:rFonts w:asciiTheme="majorHAnsi" w:hAnsiTheme="majorHAnsi" w:cs="Perpetua"/>
          <w:b/>
          <w:noProof/>
          <w:lang w:val="es-ES" w:eastAsia="es-ES"/>
        </w:rPr>
        <w:lastRenderedPageBreak/>
        <w:drawing>
          <wp:inline distT="0" distB="0" distL="0" distR="0" wp14:anchorId="1AEF5DEB" wp14:editId="6BF2BE7C">
            <wp:extent cx="3621405" cy="24993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405" cy="2499360"/>
                    </a:xfrm>
                    <a:prstGeom prst="rect">
                      <a:avLst/>
                    </a:prstGeom>
                    <a:noFill/>
                  </pic:spPr>
                </pic:pic>
              </a:graphicData>
            </a:graphic>
          </wp:inline>
        </w:drawing>
      </w:r>
    </w:p>
    <w:p w14:paraId="349E633C" w14:textId="77777777" w:rsidR="00135E31" w:rsidRDefault="00135E31" w:rsidP="00135E31">
      <w:pPr>
        <w:jc w:val="both"/>
        <w:rPr>
          <w:rFonts w:asciiTheme="majorHAnsi" w:hAnsiTheme="majorHAnsi" w:cs="Perpetua"/>
          <w:b/>
        </w:rPr>
      </w:pPr>
    </w:p>
    <w:p w14:paraId="3B51BB4E" w14:textId="77777777" w:rsidR="00135E31" w:rsidRPr="00ED67E5" w:rsidRDefault="00135E31" w:rsidP="00ED67E5">
      <w:pPr>
        <w:pStyle w:val="Ttulo3"/>
      </w:pPr>
      <w:bookmarkStart w:id="48" w:name="_Toc354662933"/>
      <w:r w:rsidRPr="00ED67E5">
        <w:t>The strategy to improve control of corruption in Argentina</w:t>
      </w:r>
      <w:bookmarkEnd w:id="48"/>
    </w:p>
    <w:p w14:paraId="498B7641" w14:textId="77777777" w:rsidR="00135E31" w:rsidRPr="009D5756" w:rsidRDefault="00135E31" w:rsidP="00ED67E5">
      <w:pPr>
        <w:spacing w:after="120" w:line="360" w:lineRule="auto"/>
        <w:jc w:val="both"/>
        <w:rPr>
          <w:rFonts w:asciiTheme="majorHAnsi" w:hAnsiTheme="majorHAnsi" w:cs="Perpetua"/>
          <w:b/>
        </w:rPr>
      </w:pPr>
      <w:r w:rsidRPr="00891C09">
        <w:rPr>
          <w:rFonts w:asciiTheme="majorHAnsi" w:hAnsiTheme="majorHAnsi" w:cs="Perpetua"/>
        </w:rPr>
        <w:t>Based</w:t>
      </w:r>
      <w:r>
        <w:rPr>
          <w:rFonts w:asciiTheme="majorHAnsi" w:hAnsiTheme="majorHAnsi" w:cs="Perpetua"/>
        </w:rPr>
        <w:t xml:space="preserve"> on these results, now we are going to illustrate the specific balance of our equilibrium model in Argentina compared to the three best performers -Chile, Costa Rica and Uruguay- and the Latin American media. Our goal is to identify the strengths and weaknesses of the Argentinean case in order to build a control of corruption strategy, based on the best performers´ experiences and taking into account the local context.     </w:t>
      </w:r>
    </w:p>
    <w:p w14:paraId="06446A11" w14:textId="77777777" w:rsidR="00135E31" w:rsidRPr="002A0229" w:rsidRDefault="00135E31" w:rsidP="00135E31">
      <w:pPr>
        <w:jc w:val="center"/>
        <w:rPr>
          <w:rFonts w:asciiTheme="majorHAnsi" w:hAnsiTheme="majorHAnsi" w:cs="Perpetua"/>
          <w:b/>
        </w:rP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4815" cy="2543457"/>
                    </a:xfrm>
                    <a:prstGeom prst="rect">
                      <a:avLst/>
                    </a:prstGeom>
                    <a:noFill/>
                  </pic:spPr>
                </pic:pic>
              </a:graphicData>
            </a:graphic>
          </wp:inline>
        </w:drawing>
      </w:r>
    </w:p>
    <w:p w14:paraId="09A5C879"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highlight w:val="yellow"/>
        </w:rPr>
        <w:t>Firstly, Figure</w:t>
      </w:r>
      <w:r w:rsidRPr="006F6F02">
        <w:rPr>
          <w:rFonts w:asciiTheme="majorHAnsi" w:hAnsiTheme="majorHAnsi" w:cs="Perpetua"/>
          <w:highlight w:val="yellow"/>
        </w:rPr>
        <w:t xml:space="preserve"> XX</w:t>
      </w:r>
      <w:r>
        <w:rPr>
          <w:rFonts w:asciiTheme="majorHAnsi" w:hAnsiTheme="majorHAnsi" w:cs="Perpetua"/>
        </w:rPr>
        <w:t xml:space="preserve"> enlightens that, as we already knew, Argentina is performing even below the LA media in </w:t>
      </w:r>
      <w:proofErr w:type="spellStart"/>
      <w:r>
        <w:rPr>
          <w:rFonts w:asciiTheme="majorHAnsi" w:hAnsiTheme="majorHAnsi" w:cs="Perpetua"/>
        </w:rPr>
        <w:t>CoC</w:t>
      </w:r>
      <w:proofErr w:type="spellEnd"/>
      <w:r>
        <w:rPr>
          <w:rFonts w:asciiTheme="majorHAnsi" w:hAnsiTheme="majorHAnsi" w:cs="Perpetua"/>
        </w:rPr>
        <w:t xml:space="preserve"> and the reason is undisputable. While the three main achievers managed to develop high levels of judicial independence, Argentinean performance is one of the worsts in the region, below the media. </w:t>
      </w:r>
    </w:p>
    <w:p w14:paraId="38088992"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The rest of the picture provides also shows that Uruguay and Costa Rica have high scores in PFR, while Chile is at the same level than Argentina and in line with the LA media. This should be considered together with results of </w:t>
      </w:r>
      <w:r w:rsidRPr="00EB46B4">
        <w:rPr>
          <w:rFonts w:asciiTheme="majorHAnsi" w:hAnsiTheme="majorHAnsi" w:cs="Perpetua"/>
          <w:highlight w:val="yellow"/>
        </w:rPr>
        <w:t>Table XX (</w:t>
      </w:r>
      <w:proofErr w:type="spellStart"/>
      <w:r w:rsidRPr="00EB46B4">
        <w:rPr>
          <w:rFonts w:asciiTheme="majorHAnsi" w:hAnsiTheme="majorHAnsi" w:cs="Perpetua"/>
          <w:highlight w:val="yellow"/>
        </w:rPr>
        <w:t>L</w:t>
      </w:r>
      <w:r>
        <w:rPr>
          <w:rFonts w:asciiTheme="majorHAnsi" w:hAnsiTheme="majorHAnsi" w:cs="Perpetua"/>
          <w:highlight w:val="yellow"/>
        </w:rPr>
        <w:t>at</w:t>
      </w:r>
      <w:r w:rsidRPr="00EB46B4">
        <w:rPr>
          <w:rFonts w:asciiTheme="majorHAnsi" w:hAnsiTheme="majorHAnsi" w:cs="Perpetua"/>
          <w:highlight w:val="yellow"/>
        </w:rPr>
        <w:t>A</w:t>
      </w:r>
      <w:r>
        <w:rPr>
          <w:rFonts w:asciiTheme="majorHAnsi" w:hAnsiTheme="majorHAnsi" w:cs="Perpetua"/>
          <w:highlight w:val="yellow"/>
        </w:rPr>
        <w:t>m</w:t>
      </w:r>
      <w:proofErr w:type="spellEnd"/>
      <w:r w:rsidRPr="00EB46B4">
        <w:rPr>
          <w:rFonts w:asciiTheme="majorHAnsi" w:hAnsiTheme="majorHAnsi" w:cs="Perpetua"/>
          <w:highlight w:val="yellow"/>
        </w:rPr>
        <w:t xml:space="preserve"> Correlation)</w:t>
      </w:r>
      <w:r>
        <w:rPr>
          <w:rFonts w:asciiTheme="majorHAnsi" w:hAnsiTheme="majorHAnsi" w:cs="Perpetua"/>
        </w:rPr>
        <w:t xml:space="preserve"> and the </w:t>
      </w:r>
      <w:r>
        <w:rPr>
          <w:rFonts w:asciiTheme="majorHAnsi" w:hAnsiTheme="majorHAnsi" w:cs="Perpetua"/>
        </w:rPr>
        <w:lastRenderedPageBreak/>
        <w:t xml:space="preserve">conclusions of </w:t>
      </w:r>
      <w:r>
        <w:rPr>
          <w:rFonts w:asciiTheme="majorHAnsi" w:hAnsiTheme="majorHAnsi" w:cs="Perpetua"/>
          <w:highlight w:val="yellow"/>
        </w:rPr>
        <w:t>Figure</w:t>
      </w:r>
      <w:r w:rsidRPr="00EB46B4">
        <w:rPr>
          <w:rFonts w:asciiTheme="majorHAnsi" w:hAnsiTheme="majorHAnsi" w:cs="Perpetua"/>
          <w:highlight w:val="yellow"/>
        </w:rPr>
        <w:t xml:space="preserve"> XX (</w:t>
      </w:r>
      <w:proofErr w:type="spellStart"/>
      <w:r w:rsidRPr="00EB46B4">
        <w:rPr>
          <w:rFonts w:asciiTheme="majorHAnsi" w:hAnsiTheme="majorHAnsi" w:cs="Perpetua"/>
          <w:highlight w:val="yellow"/>
        </w:rPr>
        <w:t>gráficos</w:t>
      </w:r>
      <w:proofErr w:type="spellEnd"/>
      <w:r w:rsidRPr="00EB46B4">
        <w:rPr>
          <w:rFonts w:asciiTheme="majorHAnsi" w:hAnsiTheme="majorHAnsi" w:cs="Perpetua"/>
          <w:highlight w:val="yellow"/>
        </w:rPr>
        <w:t xml:space="preserve"> 2006/2015 </w:t>
      </w:r>
      <w:proofErr w:type="spellStart"/>
      <w:r w:rsidRPr="00EB46B4">
        <w:rPr>
          <w:rFonts w:asciiTheme="majorHAnsi" w:hAnsiTheme="majorHAnsi" w:cs="Perpetua"/>
          <w:highlight w:val="yellow"/>
        </w:rPr>
        <w:t>cambio</w:t>
      </w:r>
      <w:proofErr w:type="spellEnd"/>
      <w:r w:rsidRPr="00EB46B4">
        <w:rPr>
          <w:rFonts w:asciiTheme="majorHAnsi" w:hAnsiTheme="majorHAnsi" w:cs="Perpetua"/>
          <w:highlight w:val="yellow"/>
        </w:rPr>
        <w:t xml:space="preserve"> variables </w:t>
      </w:r>
      <w:proofErr w:type="spellStart"/>
      <w:r w:rsidRPr="00EB46B4">
        <w:rPr>
          <w:rFonts w:asciiTheme="majorHAnsi" w:hAnsiTheme="majorHAnsi" w:cs="Perpetua"/>
          <w:highlight w:val="yellow"/>
        </w:rPr>
        <w:t>países</w:t>
      </w:r>
      <w:proofErr w:type="spellEnd"/>
      <w:r w:rsidRPr="00EB46B4">
        <w:rPr>
          <w:rFonts w:asciiTheme="majorHAnsi" w:hAnsiTheme="majorHAnsi" w:cs="Perpetua"/>
          <w:highlight w:val="yellow"/>
        </w:rPr>
        <w:t xml:space="preserve"> </w:t>
      </w:r>
      <w:proofErr w:type="spellStart"/>
      <w:r w:rsidRPr="00EB46B4">
        <w:rPr>
          <w:rFonts w:asciiTheme="majorHAnsi" w:hAnsiTheme="majorHAnsi" w:cs="Perpetua"/>
          <w:highlight w:val="yellow"/>
        </w:rPr>
        <w:t>LatAm</w:t>
      </w:r>
      <w:proofErr w:type="spellEnd"/>
      <w:r w:rsidRPr="00EB46B4">
        <w:rPr>
          <w:rFonts w:asciiTheme="majorHAnsi" w:hAnsiTheme="majorHAnsi" w:cs="Perpetua"/>
          <w:highlight w:val="yellow"/>
        </w:rPr>
        <w:t>)</w:t>
      </w:r>
      <w:r>
        <w:rPr>
          <w:rFonts w:asciiTheme="majorHAnsi" w:hAnsiTheme="majorHAnsi" w:cs="Perpetua"/>
        </w:rPr>
        <w:t xml:space="preserve">. By doing that we can mention that increasing PFR can have positive effects over </w:t>
      </w:r>
      <w:proofErr w:type="spellStart"/>
      <w:r>
        <w:rPr>
          <w:rFonts w:asciiTheme="majorHAnsi" w:hAnsiTheme="majorHAnsi" w:cs="Perpetua"/>
        </w:rPr>
        <w:t>CoC</w:t>
      </w:r>
      <w:proofErr w:type="spellEnd"/>
      <w:r>
        <w:rPr>
          <w:rFonts w:asciiTheme="majorHAnsi" w:hAnsiTheme="majorHAnsi" w:cs="Perpetua"/>
        </w:rPr>
        <w:t xml:space="preserve">, but only if the judiciary is really independent. </w:t>
      </w:r>
    </w:p>
    <w:p w14:paraId="3A92880C" w14:textId="77777777" w:rsidR="00135E31" w:rsidRPr="00B94CBB"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concerning public investment, the figure shows that two out of the three achievers assign a lower percentage of funds to public investments than Argentina. However, Chilean capital expenditures exceed Argentinean ones by far, being at the same level than LA. This scenario is in line with the observation that, as long as a country has high judicial independence, PI% over GDP does not affect </w:t>
      </w:r>
      <w:proofErr w:type="spellStart"/>
      <w:r>
        <w:rPr>
          <w:rFonts w:asciiTheme="majorHAnsi" w:hAnsiTheme="majorHAnsi" w:cs="Perpetua"/>
        </w:rPr>
        <w:t>CoC</w:t>
      </w:r>
      <w:proofErr w:type="spellEnd"/>
      <w:r>
        <w:rPr>
          <w:rFonts w:asciiTheme="majorHAnsi" w:hAnsiTheme="majorHAnsi" w:cs="Perpetua"/>
        </w:rPr>
        <w:t xml:space="preserve"> negatively.  </w:t>
      </w:r>
    </w:p>
    <w:p w14:paraId="2279FE51"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Overall</w:t>
      </w:r>
      <w:r w:rsidRPr="00D76A82">
        <w:rPr>
          <w:rFonts w:asciiTheme="majorHAnsi" w:hAnsiTheme="majorHAnsi" w:cs="Perpetua"/>
        </w:rPr>
        <w:t xml:space="preserve">, </w:t>
      </w:r>
      <w:r>
        <w:rPr>
          <w:rFonts w:asciiTheme="majorHAnsi" w:hAnsiTheme="majorHAnsi" w:cs="Perpetua"/>
        </w:rPr>
        <w:t xml:space="preserve">our strategy for Argentina to improve its performance in control of corruption will be primarily based on enhancing judicial independence. Afterwards, since those changes take time, we will focus on how to improve public investment procedures in order to discourage corruption. Finally, we will identify some positive options regarding better political finance regulations. This is also important for two reasons. Firstly, complete strategies include long-term recommendations. Secondly, a relevant discussion about how to improve PFR is taking place at the national level.    </w:t>
      </w:r>
    </w:p>
    <w:p w14:paraId="3D1E279E" w14:textId="62E2BEA1" w:rsidR="00135E31" w:rsidRPr="00407EB8" w:rsidRDefault="00135E31" w:rsidP="00ED67E5">
      <w:pPr>
        <w:pStyle w:val="Ttulo3"/>
      </w:pPr>
      <w:bookmarkStart w:id="49" w:name="_Toc354662934"/>
      <w:r w:rsidRPr="00407EB8">
        <w:t>Judicial Independence</w:t>
      </w:r>
      <w:bookmarkEnd w:id="49"/>
      <w:r w:rsidRPr="00407EB8">
        <w:t xml:space="preserve"> </w:t>
      </w:r>
    </w:p>
    <w:p w14:paraId="48E2A919" w14:textId="77777777" w:rsidR="00135E31" w:rsidRDefault="00135E31" w:rsidP="00ED67E5">
      <w:pPr>
        <w:spacing w:after="120" w:line="360" w:lineRule="auto"/>
        <w:jc w:val="both"/>
        <w:rPr>
          <w:rFonts w:asciiTheme="majorHAnsi" w:hAnsiTheme="majorHAnsi" w:cs="Perpetua"/>
        </w:rPr>
      </w:pPr>
      <w:r w:rsidRPr="00222469">
        <w:rPr>
          <w:rFonts w:asciiTheme="majorHAnsi" w:hAnsiTheme="majorHAnsi" w:cs="Perpetua"/>
        </w:rPr>
        <w:t>T</w:t>
      </w:r>
      <w:r>
        <w:rPr>
          <w:rFonts w:asciiTheme="majorHAnsi" w:hAnsiTheme="majorHAnsi" w:cs="Perpetua"/>
        </w:rPr>
        <w:t xml:space="preserve">his topic has been permanently debated in Argentina since the recovery of the democracy in 1983. However, in the </w:t>
      </w:r>
      <w:proofErr w:type="spellStart"/>
      <w:r>
        <w:rPr>
          <w:rFonts w:asciiTheme="majorHAnsi" w:hAnsiTheme="majorHAnsi" w:cs="Perpetua"/>
        </w:rPr>
        <w:t>las</w:t>
      </w:r>
      <w:proofErr w:type="spellEnd"/>
      <w:r>
        <w:rPr>
          <w:rFonts w:asciiTheme="majorHAnsi" w:hAnsiTheme="majorHAnsi" w:cs="Perpetua"/>
        </w:rPr>
        <w:t xml:space="preserve"> years it gained significant relevance due to a combination of political decisions made by the former and the current governments and the rise of a set of serious problems like, for instance, corruption. (</w:t>
      </w:r>
      <w:proofErr w:type="spellStart"/>
      <w:r>
        <w:rPr>
          <w:rFonts w:asciiTheme="majorHAnsi" w:hAnsiTheme="majorHAnsi" w:cs="Perpetua"/>
        </w:rPr>
        <w:t>Poder</w:t>
      </w:r>
      <w:proofErr w:type="spellEnd"/>
      <w:r>
        <w:rPr>
          <w:rFonts w:asciiTheme="majorHAnsi" w:hAnsiTheme="majorHAnsi" w:cs="Perpetua"/>
        </w:rPr>
        <w:t xml:space="preserve"> </w:t>
      </w:r>
      <w:proofErr w:type="spellStart"/>
      <w:r>
        <w:rPr>
          <w:rFonts w:asciiTheme="majorHAnsi" w:hAnsiTheme="majorHAnsi" w:cs="Perpetua"/>
        </w:rPr>
        <w:t>Ciudadano</w:t>
      </w:r>
      <w:proofErr w:type="spellEnd"/>
      <w:r>
        <w:rPr>
          <w:rFonts w:asciiTheme="majorHAnsi" w:hAnsiTheme="majorHAnsi" w:cs="Perpetua"/>
        </w:rPr>
        <w:t xml:space="preserve"> 2016)</w:t>
      </w:r>
    </w:p>
    <w:p w14:paraId="3A7DEF9C"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The lack of judicial independence in Argentina is said to be rooted in the early constitutional decision made by the Latin American founding fathers, aimed at creating an institutional system of </w:t>
      </w:r>
      <w:r w:rsidRPr="00377503">
        <w:rPr>
          <w:rFonts w:asciiTheme="majorHAnsi" w:hAnsiTheme="majorHAnsi" w:cs="Perpetua"/>
          <w:i/>
        </w:rPr>
        <w:t>checks and balances</w:t>
      </w:r>
      <w:r>
        <w:rPr>
          <w:rFonts w:asciiTheme="majorHAnsi" w:hAnsiTheme="majorHAnsi" w:cs="Perpetua"/>
        </w:rPr>
        <w:t xml:space="preserve"> combined with a strong </w:t>
      </w:r>
      <w:proofErr w:type="spellStart"/>
      <w:r w:rsidRPr="00377503">
        <w:rPr>
          <w:rFonts w:asciiTheme="majorHAnsi" w:hAnsiTheme="majorHAnsi" w:cs="Perpetua"/>
          <w:i/>
        </w:rPr>
        <w:t>presidentialism</w:t>
      </w:r>
      <w:proofErr w:type="spellEnd"/>
      <w:r>
        <w:rPr>
          <w:rFonts w:asciiTheme="majorHAnsi" w:hAnsiTheme="majorHAnsi" w:cs="Perpetua"/>
          <w:i/>
        </w:rPr>
        <w:t xml:space="preserve"> </w:t>
      </w:r>
      <w:r>
        <w:rPr>
          <w:rFonts w:asciiTheme="majorHAnsi" w:hAnsiTheme="majorHAnsi" w:cs="Perpetua"/>
        </w:rPr>
        <w:t xml:space="preserve">capable, at that time in history, to guarantee the unity of the three public powers. However, from that moment on, this decision enable Governments to rule over Judiciaries and the Parliaments in most of the region. Hence, to improve judicial independence, it is considered necessary to balance the influence of the three powers, together with new mechanisms to enhance real participation of citizens in judicial processes. Costa Rican and Colombian </w:t>
      </w:r>
      <w:proofErr w:type="spellStart"/>
      <w:r w:rsidRPr="00F87128">
        <w:rPr>
          <w:rFonts w:asciiTheme="majorHAnsi" w:hAnsiTheme="majorHAnsi" w:cs="Perpetua"/>
          <w:i/>
        </w:rPr>
        <w:t>tutelas</w:t>
      </w:r>
      <w:proofErr w:type="spellEnd"/>
      <w:r>
        <w:rPr>
          <w:rFonts w:asciiTheme="majorHAnsi" w:hAnsiTheme="majorHAnsi" w:cs="Perpetua"/>
          <w:i/>
        </w:rPr>
        <w:t xml:space="preserve">, </w:t>
      </w:r>
      <w:r w:rsidRPr="00CF7CEA">
        <w:rPr>
          <w:rFonts w:asciiTheme="majorHAnsi" w:hAnsiTheme="majorHAnsi" w:cs="Perpetua"/>
        </w:rPr>
        <w:t>for example,</w:t>
      </w:r>
      <w:r>
        <w:rPr>
          <w:rFonts w:asciiTheme="majorHAnsi" w:hAnsiTheme="majorHAnsi" w:cs="Perpetua"/>
        </w:rPr>
        <w:t xml:space="preserve"> are considered successful tools to improve access to justice and judicial independence. (</w:t>
      </w:r>
      <w:proofErr w:type="spellStart"/>
      <w:r>
        <w:rPr>
          <w:rFonts w:asciiTheme="majorHAnsi" w:hAnsiTheme="majorHAnsi" w:cs="Perpetua"/>
        </w:rPr>
        <w:t>Gargarella</w:t>
      </w:r>
      <w:proofErr w:type="spellEnd"/>
      <w:r>
        <w:rPr>
          <w:rFonts w:asciiTheme="majorHAnsi" w:hAnsiTheme="majorHAnsi" w:cs="Perpetua"/>
        </w:rPr>
        <w:t xml:space="preserve"> 2016)</w:t>
      </w:r>
    </w:p>
    <w:p w14:paraId="0C5E111C"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More in detail, scholars highlight two current </w:t>
      </w:r>
      <w:proofErr w:type="gramStart"/>
      <w:r>
        <w:rPr>
          <w:rFonts w:asciiTheme="majorHAnsi" w:hAnsiTheme="majorHAnsi" w:cs="Perpetua"/>
        </w:rPr>
        <w:t>problems which</w:t>
      </w:r>
      <w:proofErr w:type="gramEnd"/>
      <w:r>
        <w:rPr>
          <w:rFonts w:asciiTheme="majorHAnsi" w:hAnsiTheme="majorHAnsi" w:cs="Perpetua"/>
        </w:rPr>
        <w:t xml:space="preserve"> are seriously affecting judicial independence in Argentina. First, the paralysis of the Argentinean Judicial Council -</w:t>
      </w:r>
      <w:proofErr w:type="spellStart"/>
      <w:r w:rsidRPr="009B3B0D">
        <w:rPr>
          <w:rFonts w:asciiTheme="majorHAnsi" w:hAnsiTheme="majorHAnsi" w:cs="Perpetua"/>
          <w:i/>
        </w:rPr>
        <w:t>Consejo</w:t>
      </w:r>
      <w:proofErr w:type="spellEnd"/>
      <w:r w:rsidRPr="009B3B0D">
        <w:rPr>
          <w:rFonts w:asciiTheme="majorHAnsi" w:hAnsiTheme="majorHAnsi" w:cs="Perpetua"/>
          <w:i/>
        </w:rPr>
        <w:t xml:space="preserve"> de la </w:t>
      </w:r>
      <w:proofErr w:type="spellStart"/>
      <w:r w:rsidRPr="009B3B0D">
        <w:rPr>
          <w:rFonts w:asciiTheme="majorHAnsi" w:hAnsiTheme="majorHAnsi" w:cs="Perpetua"/>
          <w:i/>
        </w:rPr>
        <w:t>Magistratura</w:t>
      </w:r>
      <w:proofErr w:type="spellEnd"/>
      <w:r>
        <w:rPr>
          <w:rFonts w:asciiTheme="majorHAnsi" w:hAnsiTheme="majorHAnsi" w:cs="Perpetua"/>
          <w:i/>
        </w:rPr>
        <w:t>-</w:t>
      </w:r>
      <w:r>
        <w:rPr>
          <w:rFonts w:asciiTheme="majorHAnsi" w:hAnsiTheme="majorHAnsi" w:cs="Perpetua"/>
        </w:rPr>
        <w:t xml:space="preserve"> created in 1994 to appoint national judges in order to reduce undue influences of governments over the judiciary. However, in 2006 the ruling party managed to increase government´s power within this body. After that, processes to </w:t>
      </w:r>
      <w:r>
        <w:rPr>
          <w:rFonts w:asciiTheme="majorHAnsi" w:hAnsiTheme="majorHAnsi" w:cs="Perpetua"/>
        </w:rPr>
        <w:lastRenderedPageBreak/>
        <w:t>appoint judges and disciplinary process were almost frozen. The second problem is directly connected to the previous one and is aimed at the role of substitute judges. To temporally replace non-appointed judges, as well as those who are removed, resignation or retire, law contemplates a specific process which gives higher discretionary powers to the government and exposes temporary judges -</w:t>
      </w:r>
      <w:proofErr w:type="spellStart"/>
      <w:r w:rsidRPr="00F9604E">
        <w:rPr>
          <w:rFonts w:asciiTheme="majorHAnsi" w:hAnsiTheme="majorHAnsi" w:cs="Perpetua"/>
          <w:i/>
        </w:rPr>
        <w:t>jueces</w:t>
      </w:r>
      <w:proofErr w:type="spellEnd"/>
      <w:r w:rsidRPr="00F9604E">
        <w:rPr>
          <w:rFonts w:asciiTheme="majorHAnsi" w:hAnsiTheme="majorHAnsi" w:cs="Perpetua"/>
          <w:i/>
        </w:rPr>
        <w:t xml:space="preserve"> </w:t>
      </w:r>
      <w:proofErr w:type="spellStart"/>
      <w:r w:rsidRPr="00F9604E">
        <w:rPr>
          <w:rFonts w:asciiTheme="majorHAnsi" w:hAnsiTheme="majorHAnsi" w:cs="Perpetua"/>
          <w:i/>
        </w:rPr>
        <w:t>subrogantes</w:t>
      </w:r>
      <w:proofErr w:type="spellEnd"/>
      <w:r w:rsidRPr="00F9604E">
        <w:rPr>
          <w:rFonts w:asciiTheme="majorHAnsi" w:hAnsiTheme="majorHAnsi" w:cs="Perpetua"/>
          <w:i/>
        </w:rPr>
        <w:t>-</w:t>
      </w:r>
      <w:r>
        <w:rPr>
          <w:rFonts w:asciiTheme="majorHAnsi" w:hAnsiTheme="majorHAnsi" w:cs="Perpetua"/>
        </w:rPr>
        <w:t xml:space="preserve"> to stronger influences from the other powers. Indeed, by 2015, almost 20% of the national judges were temporary and 75% of them had no fix term to stop delivering justice. (</w:t>
      </w:r>
      <w:proofErr w:type="spellStart"/>
      <w:r>
        <w:rPr>
          <w:rFonts w:asciiTheme="majorHAnsi" w:hAnsiTheme="majorHAnsi" w:cs="Perpetua"/>
        </w:rPr>
        <w:t>Herrero</w:t>
      </w:r>
      <w:proofErr w:type="spellEnd"/>
      <w:r>
        <w:rPr>
          <w:rFonts w:asciiTheme="majorHAnsi" w:hAnsiTheme="majorHAnsi" w:cs="Perpetua"/>
        </w:rPr>
        <w:t xml:space="preserve"> &amp; </w:t>
      </w:r>
      <w:proofErr w:type="spellStart"/>
      <w:r>
        <w:rPr>
          <w:rFonts w:asciiTheme="majorHAnsi" w:hAnsiTheme="majorHAnsi" w:cs="Perpetua"/>
        </w:rPr>
        <w:t>Leonardi</w:t>
      </w:r>
      <w:proofErr w:type="spellEnd"/>
      <w:r>
        <w:rPr>
          <w:rFonts w:asciiTheme="majorHAnsi" w:hAnsiTheme="majorHAnsi" w:cs="Perpetua"/>
        </w:rPr>
        <w:t xml:space="preserve"> 2016; ACIJ 2016) </w:t>
      </w:r>
    </w:p>
    <w:p w14:paraId="0FC3260F" w14:textId="77777777" w:rsidR="00135E31" w:rsidRPr="00E83EE4" w:rsidRDefault="00135E31" w:rsidP="00ED67E5">
      <w:pPr>
        <w:spacing w:after="120" w:line="360" w:lineRule="auto"/>
        <w:jc w:val="both"/>
        <w:rPr>
          <w:rFonts w:asciiTheme="majorHAnsi" w:hAnsiTheme="majorHAnsi" w:cs="Perpetua"/>
        </w:rPr>
      </w:pPr>
      <w:r>
        <w:rPr>
          <w:rFonts w:asciiTheme="majorHAnsi" w:hAnsiTheme="majorHAnsi" w:cs="Perpetua"/>
        </w:rPr>
        <w:t>Additionally</w:t>
      </w:r>
      <w:r w:rsidRPr="00E83EE4">
        <w:rPr>
          <w:rFonts w:asciiTheme="majorHAnsi" w:hAnsiTheme="majorHAnsi" w:cs="Perpetua"/>
        </w:rPr>
        <w:t xml:space="preserve">, specialists also focus on the process to appoint justices </w:t>
      </w:r>
      <w:r>
        <w:rPr>
          <w:rFonts w:asciiTheme="majorHAnsi" w:hAnsiTheme="majorHAnsi" w:cs="Perpetua"/>
        </w:rPr>
        <w:t xml:space="preserve">from </w:t>
      </w:r>
      <w:r w:rsidRPr="00E83EE4">
        <w:rPr>
          <w:rFonts w:asciiTheme="majorHAnsi" w:hAnsiTheme="majorHAnsi" w:cs="Perpetua"/>
        </w:rPr>
        <w:t xml:space="preserve">the Federal Supreme Court. Argentinean Constitution states that is the President who appoints them with the consent of two-thirds of the present members of the Senate. </w:t>
      </w:r>
      <w:r>
        <w:rPr>
          <w:rFonts w:asciiTheme="majorHAnsi" w:hAnsiTheme="majorHAnsi" w:cs="Perpetua"/>
        </w:rPr>
        <w:t>I</w:t>
      </w:r>
      <w:r w:rsidRPr="00E83EE4">
        <w:rPr>
          <w:rFonts w:asciiTheme="majorHAnsi" w:hAnsiTheme="majorHAnsi"/>
        </w:rPr>
        <w:t xml:space="preserve">n 2003, the ruling President signed an executive </w:t>
      </w:r>
      <w:proofErr w:type="gramStart"/>
      <w:r w:rsidRPr="00E83EE4">
        <w:rPr>
          <w:rFonts w:asciiTheme="majorHAnsi" w:hAnsiTheme="majorHAnsi"/>
        </w:rPr>
        <w:t>decree which</w:t>
      </w:r>
      <w:proofErr w:type="gramEnd"/>
      <w:r w:rsidRPr="00E83EE4">
        <w:rPr>
          <w:rFonts w:asciiTheme="majorHAnsi" w:hAnsiTheme="majorHAnsi"/>
        </w:rPr>
        <w:t xml:space="preserve"> significantly increased transparency in the designat</w:t>
      </w:r>
      <w:r>
        <w:rPr>
          <w:rFonts w:asciiTheme="majorHAnsi" w:hAnsiTheme="majorHAnsi"/>
        </w:rPr>
        <w:t>ion of Supreme Court´s justices</w:t>
      </w:r>
      <w:r w:rsidRPr="00E83EE4">
        <w:rPr>
          <w:rFonts w:asciiTheme="majorHAnsi" w:hAnsiTheme="majorHAnsi"/>
        </w:rPr>
        <w:t xml:space="preserve"> by </w:t>
      </w:r>
      <w:proofErr w:type="spellStart"/>
      <w:r w:rsidRPr="00E83EE4">
        <w:rPr>
          <w:rFonts w:asciiTheme="majorHAnsi" w:hAnsiTheme="majorHAnsi"/>
        </w:rPr>
        <w:t>stablishing</w:t>
      </w:r>
      <w:proofErr w:type="spellEnd"/>
      <w:r w:rsidRPr="00E83EE4">
        <w:rPr>
          <w:rFonts w:asciiTheme="majorHAnsi" w:hAnsiTheme="majorHAnsi"/>
        </w:rPr>
        <w:t xml:space="preserve"> public audiences to debate the</w:t>
      </w:r>
      <w:r>
        <w:rPr>
          <w:rFonts w:asciiTheme="majorHAnsi" w:hAnsiTheme="majorHAnsi"/>
        </w:rPr>
        <w:t xml:space="preserve">ir </w:t>
      </w:r>
      <w:r w:rsidRPr="00E83EE4">
        <w:rPr>
          <w:rFonts w:asciiTheme="majorHAnsi" w:hAnsiTheme="majorHAnsi"/>
        </w:rPr>
        <w:t>profile</w:t>
      </w:r>
      <w:r>
        <w:rPr>
          <w:rFonts w:asciiTheme="majorHAnsi" w:hAnsiTheme="majorHAnsi"/>
        </w:rPr>
        <w:t>s.</w:t>
      </w:r>
      <w:r w:rsidRPr="00E83EE4">
        <w:rPr>
          <w:rFonts w:asciiTheme="majorHAnsi" w:hAnsiTheme="majorHAnsi"/>
        </w:rPr>
        <w:t xml:space="preserve"> However, in 2016 the current President appointed two n</w:t>
      </w:r>
      <w:r>
        <w:rPr>
          <w:rFonts w:asciiTheme="majorHAnsi" w:hAnsiTheme="majorHAnsi"/>
        </w:rPr>
        <w:t>ew supreme justices by decree</w:t>
      </w:r>
      <w:r w:rsidRPr="00E83EE4">
        <w:rPr>
          <w:rFonts w:asciiTheme="majorHAnsi" w:hAnsiTheme="majorHAnsi"/>
        </w:rPr>
        <w:t xml:space="preserve"> without following the existing process. This was considered a step back in terms of independence of t</w:t>
      </w:r>
      <w:r>
        <w:rPr>
          <w:rFonts w:asciiTheme="majorHAnsi" w:hAnsiTheme="majorHAnsi"/>
        </w:rPr>
        <w:t>he highest judicial authority in</w:t>
      </w:r>
      <w:r w:rsidRPr="00E83EE4">
        <w:rPr>
          <w:rFonts w:asciiTheme="majorHAnsi" w:hAnsiTheme="majorHAnsi"/>
        </w:rPr>
        <w:t xml:space="preserve"> the country. (</w:t>
      </w:r>
      <w:proofErr w:type="spellStart"/>
      <w:r w:rsidRPr="00E83EE4">
        <w:rPr>
          <w:rFonts w:asciiTheme="majorHAnsi" w:hAnsiTheme="majorHAnsi"/>
        </w:rPr>
        <w:t>Saba</w:t>
      </w:r>
      <w:proofErr w:type="spellEnd"/>
      <w:r w:rsidRPr="00E83EE4">
        <w:rPr>
          <w:rFonts w:asciiTheme="majorHAnsi" w:hAnsiTheme="majorHAnsi"/>
        </w:rPr>
        <w:t xml:space="preserve"> 2016</w:t>
      </w:r>
      <w:r>
        <w:rPr>
          <w:rFonts w:asciiTheme="majorHAnsi" w:hAnsiTheme="majorHAnsi"/>
        </w:rPr>
        <w:t>; ACIJ 2016</w:t>
      </w:r>
      <w:r w:rsidRPr="00E83EE4">
        <w:rPr>
          <w:rFonts w:asciiTheme="majorHAnsi" w:hAnsiTheme="majorHAnsi"/>
        </w:rPr>
        <w:t xml:space="preserve">)  </w:t>
      </w:r>
    </w:p>
    <w:p w14:paraId="4C97BA7B"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the lack of transparency and accountability of the judiciary are others obstacles which undermine Argentina´s judicial independence. For instance, the Criminal Code prohibits the publicity of all legal cases, included corruption ones. Moreover, the Supreme Court decided that the </w:t>
      </w:r>
      <w:proofErr w:type="gramStart"/>
      <w:r>
        <w:rPr>
          <w:rFonts w:asciiTheme="majorHAnsi" w:hAnsiTheme="majorHAnsi" w:cs="Perpetua"/>
        </w:rPr>
        <w:t>regulation which</w:t>
      </w:r>
      <w:proofErr w:type="gramEnd"/>
      <w:r>
        <w:rPr>
          <w:rFonts w:asciiTheme="majorHAnsi" w:hAnsiTheme="majorHAnsi" w:cs="Perpetua"/>
        </w:rPr>
        <w:t xml:space="preserve"> obliges every public servant to disclose their personal patrimony, did not apply to the judiciary. (ACIJ 2016)</w:t>
      </w:r>
    </w:p>
    <w:p w14:paraId="73D9E0E4"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Besides all these problems which, according to the local experts, need to be fixed to improve judicial independence in Argentina, now we are going to present some of the main reasons why Latin American achievers are performing so well. The specialized literature remarks that after the recovery of democracy, in the last 30 years, most Latin American countries promoted reform processes of their judiciaries with different results. (</w:t>
      </w:r>
      <w:proofErr w:type="spellStart"/>
      <w:r>
        <w:rPr>
          <w:rFonts w:asciiTheme="majorHAnsi" w:hAnsiTheme="majorHAnsi" w:cs="Perpetua"/>
        </w:rPr>
        <w:t>Skaar</w:t>
      </w:r>
      <w:proofErr w:type="spellEnd"/>
      <w:r>
        <w:rPr>
          <w:rFonts w:asciiTheme="majorHAnsi" w:hAnsiTheme="majorHAnsi" w:cs="Perpetua"/>
        </w:rPr>
        <w:t xml:space="preserve"> 2003; </w:t>
      </w:r>
      <w:proofErr w:type="spellStart"/>
      <w:r>
        <w:rPr>
          <w:rFonts w:asciiTheme="majorHAnsi" w:hAnsiTheme="majorHAnsi" w:cs="Perpetua"/>
        </w:rPr>
        <w:t>Inclán</w:t>
      </w:r>
      <w:proofErr w:type="spellEnd"/>
      <w:r>
        <w:rPr>
          <w:rFonts w:asciiTheme="majorHAnsi" w:hAnsiTheme="majorHAnsi" w:cs="Perpetua"/>
        </w:rPr>
        <w:t xml:space="preserve"> &amp; </w:t>
      </w:r>
      <w:proofErr w:type="spellStart"/>
      <w:r>
        <w:rPr>
          <w:rFonts w:asciiTheme="majorHAnsi" w:hAnsiTheme="majorHAnsi" w:cs="Perpetua"/>
        </w:rPr>
        <w:t>Inclán</w:t>
      </w:r>
      <w:proofErr w:type="spellEnd"/>
      <w:r>
        <w:rPr>
          <w:rFonts w:asciiTheme="majorHAnsi" w:hAnsiTheme="majorHAnsi" w:cs="Perpetua"/>
        </w:rPr>
        <w:t xml:space="preserve"> 2005; Sousa 2007)    </w:t>
      </w:r>
    </w:p>
    <w:p w14:paraId="08956D5D"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Together with Chile and Costa Rica, Argentina´s reform is considered “far-reaching”, since it covered an important number of issues. However, while in Costa Rica population´s trust in the judiciary was high, in Argentina was the worst </w:t>
      </w:r>
      <w:proofErr w:type="gramStart"/>
      <w:r>
        <w:rPr>
          <w:rFonts w:asciiTheme="majorHAnsi" w:hAnsiTheme="majorHAnsi" w:cs="Perpetua"/>
        </w:rPr>
        <w:t>among Latin America</w:t>
      </w:r>
      <w:proofErr w:type="gramEnd"/>
      <w:r>
        <w:rPr>
          <w:rFonts w:asciiTheme="majorHAnsi" w:hAnsiTheme="majorHAnsi" w:cs="Perpetua"/>
        </w:rPr>
        <w:t xml:space="preserve">. Going in-depth, when it comes about the obstacles for judicial independence, in Argentina the problem seems to be the strong influence of the Executive Branch. Conversely, in Chile and Costa Rica, that is not an issue. The dependence is mainly hierarchical, meaning that </w:t>
      </w:r>
      <w:proofErr w:type="gramStart"/>
      <w:r>
        <w:rPr>
          <w:rFonts w:asciiTheme="majorHAnsi" w:hAnsiTheme="majorHAnsi" w:cs="Perpetua"/>
        </w:rPr>
        <w:t>the Judiciary is not influenced by Governments or Parliaments</w:t>
      </w:r>
      <w:proofErr w:type="gramEnd"/>
      <w:r>
        <w:rPr>
          <w:rFonts w:asciiTheme="majorHAnsi" w:hAnsiTheme="majorHAnsi" w:cs="Perpetua"/>
        </w:rPr>
        <w:t xml:space="preserve"> but, within its structure, judges are subject to their superiors. (</w:t>
      </w:r>
      <w:proofErr w:type="spellStart"/>
      <w:r>
        <w:rPr>
          <w:rFonts w:asciiTheme="majorHAnsi" w:hAnsiTheme="majorHAnsi" w:cs="Perpetua"/>
        </w:rPr>
        <w:t>Popkin</w:t>
      </w:r>
      <w:proofErr w:type="spellEnd"/>
      <w:r>
        <w:rPr>
          <w:rFonts w:asciiTheme="majorHAnsi" w:hAnsiTheme="majorHAnsi" w:cs="Perpetua"/>
        </w:rPr>
        <w:t xml:space="preserve"> 2004; Sousa 2007) </w:t>
      </w:r>
    </w:p>
    <w:p w14:paraId="679136DD"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lastRenderedPageBreak/>
        <w:t>Moreover, unlike Argentina, the Costa Rican Executive power and Congress have no influence over Judicial Council members´ designation. Furthermore, while comparing judicial reforms in Latin America, certain items like quality, education, responsibility and transparency of the judiciary appear to be those topics in which Chile and/or Costa Rica are performing better than Argentina. (Sousa 2007) For instance, the creation of a Judicial Academy, which plays a key role in training future judges, had very positive results in Chile. (</w:t>
      </w:r>
      <w:proofErr w:type="spellStart"/>
      <w:r>
        <w:rPr>
          <w:rFonts w:asciiTheme="majorHAnsi" w:hAnsiTheme="majorHAnsi" w:cs="Perpetua"/>
        </w:rPr>
        <w:t>Popkin</w:t>
      </w:r>
      <w:proofErr w:type="spellEnd"/>
      <w:r>
        <w:rPr>
          <w:rFonts w:asciiTheme="majorHAnsi" w:hAnsiTheme="majorHAnsi" w:cs="Perpetua"/>
        </w:rPr>
        <w:t xml:space="preserve"> 2004)</w:t>
      </w:r>
    </w:p>
    <w:p w14:paraId="48F2B153" w14:textId="77777777" w:rsidR="00135E31" w:rsidRDefault="00135E31" w:rsidP="00ED67E5">
      <w:pPr>
        <w:spacing w:after="120" w:line="360" w:lineRule="auto"/>
        <w:jc w:val="both"/>
        <w:rPr>
          <w:rFonts w:asciiTheme="majorHAnsi" w:hAnsiTheme="majorHAnsi" w:cs="Perpetua"/>
        </w:rPr>
      </w:pPr>
      <w:r>
        <w:rPr>
          <w:rFonts w:asciiTheme="majorHAnsi" w:hAnsiTheme="majorHAnsi" w:cs="Perpetua"/>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proofErr w:type="gramStart"/>
      <w:r>
        <w:rPr>
          <w:rFonts w:asciiTheme="majorHAnsi" w:hAnsiTheme="majorHAnsi" w:cs="Perpetua"/>
        </w:rPr>
        <w:t>internet</w:t>
      </w:r>
      <w:proofErr w:type="gramEnd"/>
      <w:r>
        <w:rPr>
          <w:rFonts w:asciiTheme="majorHAnsi" w:hAnsiTheme="majorHAnsi" w:cs="Perpetua"/>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Pr>
          <w:rFonts w:asciiTheme="majorHAnsi" w:hAnsiTheme="majorHAnsi" w:cs="Perpetua"/>
        </w:rPr>
        <w:t>Popkin</w:t>
      </w:r>
      <w:proofErr w:type="spellEnd"/>
      <w:r>
        <w:rPr>
          <w:rFonts w:asciiTheme="majorHAnsi" w:hAnsiTheme="majorHAnsi" w:cs="Perpetua"/>
        </w:rPr>
        <w:t xml:space="preserve"> 2004; Sousa 2007)</w:t>
      </w:r>
    </w:p>
    <w:p w14:paraId="21898C5B" w14:textId="77777777" w:rsidR="00135E31" w:rsidRPr="00927755" w:rsidRDefault="00135E31" w:rsidP="00ED67E5">
      <w:pPr>
        <w:spacing w:after="120" w:line="360" w:lineRule="auto"/>
        <w:jc w:val="both"/>
        <w:rPr>
          <w:rFonts w:asciiTheme="majorHAnsi" w:hAnsiTheme="majorHAnsi" w:cs="Perpetua"/>
        </w:rPr>
      </w:pPr>
      <w:r>
        <w:rPr>
          <w:rFonts w:asciiTheme="majorHAnsi" w:hAnsiTheme="majorHAnsi" w:cs="Perpetua"/>
        </w:rPr>
        <w:t xml:space="preserve">Another difference regarding successful reforms of the judiciary is the gap between formal and real judicial independence.  Argentina performs worse than Chile and Costa Rica in both realms, and worse than Uruguay also in real judicial independence. (Sousa 2007) Political parties´ commitment to assure real judicial independence is another </w:t>
      </w:r>
      <w:proofErr w:type="gramStart"/>
      <w:r>
        <w:rPr>
          <w:rFonts w:asciiTheme="majorHAnsi" w:hAnsiTheme="majorHAnsi" w:cs="Perpetua"/>
        </w:rPr>
        <w:t>issue which</w:t>
      </w:r>
      <w:proofErr w:type="gramEnd"/>
      <w:r>
        <w:rPr>
          <w:rFonts w:asciiTheme="majorHAnsi" w:hAnsiTheme="majorHAnsi" w:cs="Perpetua"/>
        </w:rPr>
        <w:t xml:space="preserve"> differentiates Chile from Argentina. In Chile, the two biggest political parties agreed on providing real independence to the Supreme Court and this lead to positive results.  In Argentina, during the times of the reform, this did not happen. (</w:t>
      </w:r>
      <w:proofErr w:type="spellStart"/>
      <w:r>
        <w:rPr>
          <w:rFonts w:asciiTheme="majorHAnsi" w:hAnsiTheme="majorHAnsi" w:cs="Perpetua"/>
        </w:rPr>
        <w:t>Skaar</w:t>
      </w:r>
      <w:proofErr w:type="spellEnd"/>
      <w:r>
        <w:rPr>
          <w:rFonts w:asciiTheme="majorHAnsi" w:hAnsiTheme="majorHAnsi" w:cs="Perpetua"/>
        </w:rPr>
        <w:t xml:space="preserve"> 2003)</w:t>
      </w:r>
      <w:r w:rsidRPr="00927755">
        <w:rPr>
          <w:rFonts w:asciiTheme="majorHAnsi" w:hAnsiTheme="majorHAnsi" w:cs="Perpetua"/>
        </w:rPr>
        <w:t xml:space="preserve"> </w:t>
      </w:r>
    </w:p>
    <w:p w14:paraId="34DA3250" w14:textId="77777777" w:rsidR="00135E31" w:rsidRPr="00927755" w:rsidRDefault="00135E31" w:rsidP="00ED67E5">
      <w:pPr>
        <w:spacing w:after="120" w:line="360" w:lineRule="auto"/>
        <w:jc w:val="both"/>
        <w:rPr>
          <w:rFonts w:asciiTheme="majorHAnsi" w:hAnsiTheme="majorHAnsi" w:cs="Perpetua"/>
        </w:rPr>
      </w:pPr>
      <w:r>
        <w:rPr>
          <w:rFonts w:asciiTheme="majorHAnsi" w:hAnsiTheme="majorHAnsi" w:cs="Perpetua"/>
        </w:rPr>
        <w:t>Finally, regarding Uruguay, scholars observe that its judicial reform was more superficial than the Argentinean and Chilean ones, mainly because, unlike its neighbours, Uruguay had no economical, historical or social incentives to drive the reform. (</w:t>
      </w:r>
      <w:proofErr w:type="spellStart"/>
      <w:r>
        <w:rPr>
          <w:rFonts w:asciiTheme="majorHAnsi" w:hAnsiTheme="majorHAnsi" w:cs="Perpetua"/>
        </w:rPr>
        <w:t>Skaar</w:t>
      </w:r>
      <w:proofErr w:type="spellEnd"/>
      <w:r>
        <w:rPr>
          <w:rFonts w:asciiTheme="majorHAnsi" w:hAnsiTheme="majorHAnsi" w:cs="Perpetua"/>
        </w:rPr>
        <w:t xml:space="preserve"> 2003) Nevertheless, Uruguayan Judiciary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Pr>
          <w:rFonts w:asciiTheme="majorHAnsi" w:hAnsiTheme="majorHAnsi" w:cs="Perpetua"/>
        </w:rPr>
        <w:t>Loinaz</w:t>
      </w:r>
      <w:proofErr w:type="spellEnd"/>
      <w:r>
        <w:rPr>
          <w:rFonts w:asciiTheme="majorHAnsi" w:hAnsiTheme="majorHAnsi" w:cs="Perpetua"/>
        </w:rPr>
        <w:t xml:space="preserve"> 2015)</w:t>
      </w:r>
    </w:p>
    <w:p w14:paraId="31C8E3D5" w14:textId="77777777" w:rsidR="00135E31" w:rsidRPr="009A7F4A" w:rsidRDefault="00135E31" w:rsidP="00ED67E5">
      <w:pPr>
        <w:spacing w:after="120" w:line="360" w:lineRule="auto"/>
        <w:jc w:val="both"/>
        <w:rPr>
          <w:rFonts w:asciiTheme="majorHAnsi" w:hAnsiTheme="majorHAnsi"/>
        </w:rPr>
      </w:pPr>
      <w:r>
        <w:rPr>
          <w:rFonts w:asciiTheme="majorHAnsi" w:hAnsiTheme="majorHAnsi" w:cs="Perpetua"/>
        </w:rPr>
        <w:t xml:space="preserve">Concerning the current balance of power and the contextual stakeholders map, it is important to mention that today Argentina presents a window of opportunity to foster judicial independence. Since long, the civil society has recognized the relevance of judicial independence for democracy and in particular, to improve the rule of law and reduce corruption. In the early 2000 the civil society built up the movement called </w:t>
      </w:r>
      <w:r w:rsidRPr="006652B7">
        <w:rPr>
          <w:rFonts w:asciiTheme="majorHAnsi" w:hAnsiTheme="majorHAnsi" w:cs="Perpetua"/>
          <w:i/>
        </w:rPr>
        <w:t>“A Supreme Court for Democracy</w:t>
      </w:r>
      <w:r>
        <w:rPr>
          <w:rFonts w:asciiTheme="majorHAnsi" w:hAnsiTheme="majorHAnsi" w:cs="Perpetua"/>
          <w:i/>
        </w:rPr>
        <w:t xml:space="preserve">” </w:t>
      </w:r>
      <w:r>
        <w:rPr>
          <w:rFonts w:asciiTheme="majorHAnsi" w:hAnsiTheme="majorHAnsi" w:cs="Perpetua"/>
        </w:rPr>
        <w:t>to protest against a Supreme Court completely dependent on the Government.</w:t>
      </w:r>
      <w:r>
        <w:rPr>
          <w:rFonts w:asciiTheme="majorHAnsi" w:hAnsiTheme="majorHAnsi" w:cs="Perpetua"/>
          <w:i/>
        </w:rPr>
        <w:t xml:space="preserve"> </w:t>
      </w:r>
      <w:r>
        <w:rPr>
          <w:rFonts w:asciiTheme="majorHAnsi" w:hAnsiTheme="majorHAnsi" w:cs="Perpetua"/>
        </w:rPr>
        <w:t xml:space="preserve">Its role was key for the renewal of many justices and for the adoption of the </w:t>
      </w:r>
      <w:r>
        <w:rPr>
          <w:rFonts w:asciiTheme="majorHAnsi" w:hAnsiTheme="majorHAnsi" w:cs="Perpetua"/>
        </w:rPr>
        <w:lastRenderedPageBreak/>
        <w:t xml:space="preserve">transparency rules above mentioned. Nowadays, in a different context, a new coalition of NGOs has just been created with the goal of fostering reforms to enhance judicial transparency, impartiality and independence. Its name is </w:t>
      </w:r>
      <w:r w:rsidRPr="00C16608">
        <w:rPr>
          <w:rFonts w:asciiTheme="majorHAnsi" w:hAnsiTheme="majorHAnsi" w:cs="Perpetua"/>
          <w:i/>
        </w:rPr>
        <w:t>“Coalition for the Judicial Independence”</w:t>
      </w:r>
      <w:r>
        <w:rPr>
          <w:rFonts w:asciiTheme="majorHAnsi" w:hAnsiTheme="majorHAnsi" w:cs="Perpetua"/>
        </w:rPr>
        <w:t xml:space="preserve"> and gathers some of the most active organisations in this field. (La </w:t>
      </w:r>
      <w:proofErr w:type="spellStart"/>
      <w:r>
        <w:rPr>
          <w:rFonts w:asciiTheme="majorHAnsi" w:hAnsiTheme="majorHAnsi" w:cs="Perpetua"/>
        </w:rPr>
        <w:t>Nación</w:t>
      </w:r>
      <w:proofErr w:type="spellEnd"/>
      <w:r>
        <w:rPr>
          <w:rFonts w:asciiTheme="majorHAnsi" w:hAnsiTheme="majorHAnsi" w:cs="Perpetua"/>
        </w:rPr>
        <w:t xml:space="preserve"> 2015)</w:t>
      </w:r>
    </w:p>
    <w:p w14:paraId="02D921C6" w14:textId="2FB7FF0E" w:rsidR="00135E31" w:rsidRPr="00407EB8" w:rsidRDefault="00135E31" w:rsidP="00ED67E5">
      <w:pPr>
        <w:pStyle w:val="Ttulo3"/>
      </w:pPr>
      <w:bookmarkStart w:id="50" w:name="_Toc354662935"/>
      <w:r w:rsidRPr="00407EB8">
        <w:t>Public Investment Control</w:t>
      </w:r>
      <w:bookmarkEnd w:id="50"/>
      <w:r w:rsidRPr="00407EB8">
        <w:t xml:space="preserve"> </w:t>
      </w:r>
    </w:p>
    <w:p w14:paraId="5EF14FAB"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Judicial independence reforms are not easy and take long. Therefore, according to our </w:t>
      </w:r>
      <w:r w:rsidRPr="00ED67E5">
        <w:rPr>
          <w:rFonts w:asciiTheme="majorHAnsi" w:hAnsiTheme="majorHAnsi" w:cs="Perpetua"/>
        </w:rPr>
        <w:t>quantitative</w:t>
      </w:r>
      <w:r>
        <w:rPr>
          <w:rFonts w:asciiTheme="majorHAnsi" w:hAnsiTheme="majorHAnsi"/>
        </w:rPr>
        <w:t xml:space="preserve"> analysis, in the meanwhile Argentina needs to reduce corruption opportunities concerning public investment. The current scenario is alarming. Like we saw, PI% over GDP in Argentina exceeds Uruguayan and Costa Rican ones. </w:t>
      </w:r>
    </w:p>
    <w:p w14:paraId="6A8A2970" w14:textId="77777777" w:rsidR="00135E31" w:rsidRDefault="00135E31" w:rsidP="00ED67E5">
      <w:pPr>
        <w:spacing w:after="120" w:line="360" w:lineRule="auto"/>
        <w:jc w:val="both"/>
        <w:rPr>
          <w:rFonts w:asciiTheme="majorHAnsi" w:hAnsiTheme="majorHAnsi" w:cs="Arial"/>
          <w:color w:val="212121"/>
          <w:shd w:val="clear" w:color="auto" w:fill="FFFFFF"/>
        </w:rPr>
      </w:pPr>
      <w:r>
        <w:rPr>
          <w:rFonts w:asciiTheme="majorHAnsi" w:hAnsiTheme="majorHAnsi"/>
        </w:rPr>
        <w:t xml:space="preserve">However, unlike almost all </w:t>
      </w:r>
      <w:r w:rsidRPr="00886282">
        <w:rPr>
          <w:rFonts w:asciiTheme="majorHAnsi" w:hAnsiTheme="majorHAnsi"/>
        </w:rPr>
        <w:t>Latin American countries,</w:t>
      </w:r>
      <w:r>
        <w:rPr>
          <w:rFonts w:asciiTheme="majorHAnsi" w:hAnsiTheme="majorHAnsi"/>
        </w:rPr>
        <w:t xml:space="preserve"> </w:t>
      </w:r>
      <w:r w:rsidRPr="00886282">
        <w:rPr>
          <w:rFonts w:asciiTheme="majorHAnsi" w:hAnsiTheme="majorHAnsi"/>
        </w:rPr>
        <w:t>Argentina has no public procurement law</w:t>
      </w:r>
      <w:r>
        <w:rPr>
          <w:rFonts w:asciiTheme="majorHAnsi" w:hAnsiTheme="majorHAnsi"/>
        </w:rPr>
        <w:t>. P</w:t>
      </w:r>
      <w:r w:rsidRPr="00886282">
        <w:rPr>
          <w:rFonts w:asciiTheme="majorHAnsi" w:hAnsiTheme="majorHAnsi"/>
        </w:rPr>
        <w:t xml:space="preserve">ublic purchases are ruled by a </w:t>
      </w:r>
      <w:r>
        <w:rPr>
          <w:rFonts w:asciiTheme="majorHAnsi" w:hAnsiTheme="majorHAnsi"/>
        </w:rPr>
        <w:t>presidential</w:t>
      </w:r>
      <w:r w:rsidRPr="00886282">
        <w:rPr>
          <w:rFonts w:asciiTheme="majorHAnsi" w:hAnsiTheme="majorHAnsi"/>
        </w:rPr>
        <w:t xml:space="preserve"> </w:t>
      </w:r>
      <w:r>
        <w:rPr>
          <w:rFonts w:asciiTheme="majorHAnsi" w:hAnsiTheme="majorHAnsi"/>
        </w:rPr>
        <w:t>d</w:t>
      </w:r>
      <w:r w:rsidRPr="00886282">
        <w:rPr>
          <w:rFonts w:asciiTheme="majorHAnsi" w:hAnsiTheme="majorHAnsi"/>
        </w:rPr>
        <w:t xml:space="preserve">ecree </w:t>
      </w:r>
      <w:r>
        <w:rPr>
          <w:rFonts w:asciiTheme="majorHAnsi" w:hAnsiTheme="majorHAnsi"/>
        </w:rPr>
        <w:t xml:space="preserve">from </w:t>
      </w:r>
      <w:r w:rsidRPr="00886282">
        <w:rPr>
          <w:rFonts w:asciiTheme="majorHAnsi" w:hAnsiTheme="majorHAnsi"/>
        </w:rPr>
        <w:t xml:space="preserve">2001. </w:t>
      </w:r>
      <w:r>
        <w:rPr>
          <w:rFonts w:asciiTheme="majorHAnsi" w:hAnsiTheme="majorHAnsi"/>
        </w:rPr>
        <w:t xml:space="preserve">Even worse, </w:t>
      </w:r>
      <w:r w:rsidRPr="00886282">
        <w:rPr>
          <w:rFonts w:asciiTheme="majorHAnsi" w:hAnsiTheme="majorHAnsi"/>
        </w:rPr>
        <w:t>this regime does not reach public infrastructure contracts, which are still ruled by a law from 1947. In</w:t>
      </w:r>
      <w:r>
        <w:rPr>
          <w:rFonts w:asciiTheme="majorHAnsi" w:hAnsiTheme="majorHAnsi"/>
        </w:rPr>
        <w:t xml:space="preserve"> the region</w:t>
      </w:r>
      <w:r w:rsidRPr="00886282">
        <w:rPr>
          <w:rFonts w:asciiTheme="majorHAnsi" w:hAnsiTheme="majorHAnsi"/>
        </w:rPr>
        <w:t>, only Chile</w:t>
      </w:r>
      <w:r>
        <w:rPr>
          <w:rFonts w:asciiTheme="majorHAnsi" w:hAnsiTheme="majorHAnsi"/>
        </w:rPr>
        <w:t xml:space="preserve"> and</w:t>
      </w:r>
      <w:r w:rsidRPr="00886282">
        <w:rPr>
          <w:rFonts w:asciiTheme="majorHAnsi" w:hAnsiTheme="majorHAnsi"/>
        </w:rPr>
        <w:t xml:space="preserve"> México </w:t>
      </w:r>
      <w:r>
        <w:rPr>
          <w:rFonts w:asciiTheme="majorHAnsi" w:hAnsiTheme="majorHAnsi"/>
        </w:rPr>
        <w:t xml:space="preserve">have the same regulatory framework. </w:t>
      </w:r>
      <w:r w:rsidRPr="00886282">
        <w:rPr>
          <w:rFonts w:asciiTheme="majorHAnsi" w:hAnsiTheme="majorHAnsi"/>
        </w:rPr>
        <w:t>Beside</w:t>
      </w:r>
      <w:r>
        <w:rPr>
          <w:rFonts w:asciiTheme="majorHAnsi" w:hAnsiTheme="majorHAnsi"/>
        </w:rPr>
        <w:t>s</w:t>
      </w:r>
      <w:r w:rsidRPr="00886282">
        <w:rPr>
          <w:rFonts w:asciiTheme="majorHAnsi" w:hAnsiTheme="majorHAnsi"/>
        </w:rPr>
        <w:t xml:space="preserve"> this, the </w:t>
      </w:r>
      <w:r>
        <w:rPr>
          <w:rFonts w:asciiTheme="majorHAnsi" w:hAnsiTheme="majorHAnsi"/>
        </w:rPr>
        <w:t xml:space="preserve">Argentinean </w:t>
      </w:r>
      <w:r w:rsidRPr="00886282">
        <w:rPr>
          <w:rFonts w:asciiTheme="majorHAnsi" w:hAnsiTheme="majorHAnsi"/>
        </w:rPr>
        <w:t xml:space="preserve">norm authorizes direct contracting in unjustified situations and </w:t>
      </w:r>
      <w:r>
        <w:rPr>
          <w:rFonts w:asciiTheme="majorHAnsi" w:hAnsiTheme="majorHAnsi"/>
        </w:rPr>
        <w:t xml:space="preserve">the </w:t>
      </w:r>
      <w:r w:rsidRPr="00886282">
        <w:rPr>
          <w:rFonts w:asciiTheme="majorHAnsi" w:hAnsiTheme="majorHAnsi"/>
        </w:rPr>
        <w:t>practice</w:t>
      </w:r>
      <w:r>
        <w:rPr>
          <w:rFonts w:asciiTheme="majorHAnsi" w:hAnsiTheme="majorHAnsi"/>
        </w:rPr>
        <w:t xml:space="preserve"> confirms</w:t>
      </w:r>
      <w:r w:rsidRPr="00886282">
        <w:rPr>
          <w:rFonts w:asciiTheme="majorHAnsi" w:hAnsiTheme="majorHAnsi"/>
        </w:rPr>
        <w:t xml:space="preserve"> an abuse in the use of exceptions to apply this tool.</w:t>
      </w:r>
      <w:r>
        <w:rPr>
          <w:rFonts w:asciiTheme="majorHAnsi" w:hAnsiTheme="majorHAnsi"/>
        </w:rPr>
        <w:t xml:space="preserve"> Moreover, c</w:t>
      </w:r>
      <w:r w:rsidRPr="00886282">
        <w:rPr>
          <w:rFonts w:asciiTheme="majorHAnsi" w:hAnsiTheme="majorHAnsi"/>
        </w:rPr>
        <w:t>onflict of interest is poorly regulated</w:t>
      </w:r>
      <w:r>
        <w:rPr>
          <w:rFonts w:asciiTheme="majorHAnsi" w:hAnsiTheme="majorHAnsi"/>
        </w:rPr>
        <w:t xml:space="preserve"> too;</w:t>
      </w:r>
      <w:r w:rsidRPr="00886282">
        <w:rPr>
          <w:rFonts w:asciiTheme="majorHAnsi" w:hAnsiTheme="majorHAnsi"/>
        </w:rPr>
        <w:t xml:space="preserve"> </w:t>
      </w:r>
      <w:r>
        <w:rPr>
          <w:rFonts w:asciiTheme="majorHAnsi" w:hAnsiTheme="majorHAnsi"/>
        </w:rPr>
        <w:t>f</w:t>
      </w:r>
      <w:r w:rsidRPr="00886282">
        <w:rPr>
          <w:rFonts w:asciiTheme="majorHAnsi" w:hAnsiTheme="majorHAnsi"/>
        </w:rPr>
        <w:t>ormer p</w:t>
      </w:r>
      <w:r w:rsidRPr="00886282">
        <w:rPr>
          <w:rFonts w:asciiTheme="majorHAnsi" w:hAnsiTheme="majorHAnsi" w:cs="Arial"/>
          <w:color w:val="212121"/>
          <w:shd w:val="clear" w:color="auto" w:fill="FFFFFF"/>
        </w:rPr>
        <w:t>ublic officials</w:t>
      </w:r>
      <w:r>
        <w:rPr>
          <w:rFonts w:asciiTheme="majorHAnsi" w:hAnsiTheme="majorHAnsi" w:cs="Arial"/>
          <w:color w:val="212121"/>
          <w:shd w:val="clear" w:color="auto" w:fill="FFFFFF"/>
        </w:rPr>
        <w:t>,</w:t>
      </w:r>
      <w:r w:rsidRPr="00886282">
        <w:rPr>
          <w:rFonts w:asciiTheme="majorHAnsi" w:hAnsiTheme="majorHAnsi" w:cs="Arial"/>
          <w:color w:val="212121"/>
          <w:shd w:val="clear" w:color="auto" w:fill="FFFFFF"/>
        </w:rPr>
        <w:t xml:space="preserve"> civil servants</w:t>
      </w:r>
      <w:r>
        <w:rPr>
          <w:rFonts w:asciiTheme="majorHAnsi" w:hAnsiTheme="majorHAnsi" w:cs="Arial"/>
          <w:color w:val="212121"/>
          <w:shd w:val="clear" w:color="auto" w:fill="FFFFFF"/>
        </w:rPr>
        <w:t xml:space="preserve">, their </w:t>
      </w:r>
      <w:r w:rsidRPr="00886282">
        <w:rPr>
          <w:rFonts w:asciiTheme="majorHAnsi" w:hAnsiTheme="majorHAnsi" w:cs="Arial"/>
          <w:color w:val="212121"/>
          <w:shd w:val="clear" w:color="auto" w:fill="FFFFFF"/>
        </w:rPr>
        <w:t xml:space="preserve">relatives and close friends and private societies managed by </w:t>
      </w:r>
      <w:r>
        <w:rPr>
          <w:rFonts w:asciiTheme="majorHAnsi" w:hAnsiTheme="majorHAnsi" w:cs="Arial"/>
          <w:color w:val="212121"/>
          <w:shd w:val="clear" w:color="auto" w:fill="FFFFFF"/>
        </w:rPr>
        <w:t>them</w:t>
      </w:r>
      <w:r w:rsidRPr="00886282">
        <w:rPr>
          <w:rFonts w:asciiTheme="majorHAnsi" w:hAnsiTheme="majorHAnsi" w:cs="Arial"/>
          <w:color w:val="212121"/>
          <w:shd w:val="clear" w:color="auto" w:fill="FFFFFF"/>
        </w:rPr>
        <w:t xml:space="preserve">, are not disabled to contract with the state. Finally, the organisms created to rule the public procurement system is not independent and has no control and punishment </w:t>
      </w:r>
      <w:r>
        <w:rPr>
          <w:rFonts w:asciiTheme="majorHAnsi" w:hAnsiTheme="majorHAnsi" w:cs="Arial"/>
          <w:color w:val="212121"/>
          <w:shd w:val="clear" w:color="auto" w:fill="FFFFFF"/>
        </w:rPr>
        <w:t>competences</w:t>
      </w:r>
      <w:r w:rsidRPr="00886282">
        <w:rPr>
          <w:rFonts w:asciiTheme="majorHAnsi" w:hAnsiTheme="majorHAnsi" w:cs="Arial"/>
          <w:color w:val="212121"/>
          <w:shd w:val="clear" w:color="auto" w:fill="FFFFFF"/>
        </w:rPr>
        <w:t>.</w:t>
      </w:r>
      <w:r>
        <w:rPr>
          <w:rFonts w:asciiTheme="majorHAnsi" w:hAnsiTheme="majorHAnsi" w:cs="Arial"/>
          <w:color w:val="212121"/>
          <w:shd w:val="clear" w:color="auto" w:fill="FFFFFF"/>
        </w:rPr>
        <w:t xml:space="preserve"> (</w:t>
      </w:r>
      <w:proofErr w:type="spellStart"/>
      <w:r>
        <w:rPr>
          <w:rFonts w:asciiTheme="majorHAnsi" w:hAnsiTheme="majorHAnsi" w:cs="Arial"/>
          <w:color w:val="212121"/>
          <w:shd w:val="clear" w:color="auto" w:fill="FFFFFF"/>
        </w:rPr>
        <w:t>Volosin</w:t>
      </w:r>
      <w:proofErr w:type="spellEnd"/>
      <w:r>
        <w:rPr>
          <w:rFonts w:asciiTheme="majorHAnsi" w:hAnsiTheme="majorHAnsi" w:cs="Arial"/>
          <w:color w:val="212121"/>
          <w:shd w:val="clear" w:color="auto" w:fill="FFFFFF"/>
        </w:rPr>
        <w:t xml:space="preserve"> 2016)</w:t>
      </w:r>
    </w:p>
    <w:p w14:paraId="5164A81F" w14:textId="77777777" w:rsidR="00135E31" w:rsidRDefault="00135E31" w:rsidP="00ED67E5">
      <w:pPr>
        <w:spacing w:after="120" w:line="360" w:lineRule="auto"/>
        <w:jc w:val="both"/>
        <w:rPr>
          <w:rFonts w:asciiTheme="majorHAnsi" w:hAnsiTheme="majorHAnsi"/>
        </w:rPr>
      </w:pPr>
      <w:r w:rsidRPr="00196677">
        <w:rPr>
          <w:rFonts w:asciiTheme="majorHAnsi" w:hAnsiTheme="majorHAnsi"/>
        </w:rPr>
        <w:t xml:space="preserve">The information related to public procurements tenders is also very limited. The official website of the </w:t>
      </w:r>
      <w:r>
        <w:rPr>
          <w:rFonts w:asciiTheme="majorHAnsi" w:hAnsiTheme="majorHAnsi"/>
        </w:rPr>
        <w:t xml:space="preserve">Argentinean </w:t>
      </w:r>
      <w:r w:rsidRPr="00196677">
        <w:rPr>
          <w:rFonts w:asciiTheme="majorHAnsi" w:hAnsiTheme="majorHAnsi"/>
        </w:rPr>
        <w:t>Infrastructure Ministry, for instance, only publishes the call for applications, but there is no processed information about the selected companies. The only option to identify the winning companies is analysing the Official Gazette daily. Also, there is a National Office of Public Purchases. Nevertheless, the data available today is from 2006 to 2012, and the public procurement tenders are not registered.</w:t>
      </w:r>
      <w:r>
        <w:rPr>
          <w:rStyle w:val="Refdenotaalpie"/>
          <w:rFonts w:asciiTheme="majorHAnsi" w:hAnsiTheme="majorHAnsi"/>
        </w:rPr>
        <w:footnoteReference w:id="2"/>
      </w:r>
      <w:r w:rsidRPr="00196677">
        <w:rPr>
          <w:rFonts w:asciiTheme="majorHAnsi" w:hAnsiTheme="majorHAnsi"/>
        </w:rPr>
        <w:t xml:space="preserve"> </w:t>
      </w:r>
    </w:p>
    <w:p w14:paraId="1D927F76" w14:textId="77777777" w:rsidR="00135E31" w:rsidRPr="00042628" w:rsidRDefault="00135E31" w:rsidP="00ED67E5">
      <w:pPr>
        <w:spacing w:after="120" w:line="360" w:lineRule="auto"/>
        <w:jc w:val="both"/>
        <w:rPr>
          <w:rFonts w:asciiTheme="majorHAnsi" w:hAnsiTheme="majorHAnsi"/>
        </w:rPr>
      </w:pPr>
      <w:r>
        <w:rPr>
          <w:rFonts w:asciiTheme="majorHAnsi" w:hAnsiTheme="majorHAnsi"/>
        </w:rPr>
        <w:t>The best example of the discretion which rules these areas may be what happened in 2015, when the</w:t>
      </w:r>
      <w:r w:rsidRPr="00196677">
        <w:rPr>
          <w:rFonts w:asciiTheme="majorHAnsi" w:hAnsiTheme="majorHAnsi"/>
        </w:rPr>
        <w:t xml:space="preserve"> Minister of Public Infrastructure decided to publish the list of the top 40 private services p</w:t>
      </w:r>
      <w:r>
        <w:rPr>
          <w:rFonts w:asciiTheme="majorHAnsi" w:hAnsiTheme="majorHAnsi"/>
        </w:rPr>
        <w:t xml:space="preserve">roviders to the state. It was a unilateral </w:t>
      </w:r>
      <w:r w:rsidRPr="00196677">
        <w:rPr>
          <w:rFonts w:asciiTheme="majorHAnsi" w:hAnsiTheme="majorHAnsi"/>
        </w:rPr>
        <w:t xml:space="preserve">decision </w:t>
      </w:r>
      <w:r>
        <w:rPr>
          <w:rFonts w:asciiTheme="majorHAnsi" w:hAnsiTheme="majorHAnsi"/>
        </w:rPr>
        <w:t>considered a</w:t>
      </w:r>
      <w:r w:rsidRPr="00196677">
        <w:rPr>
          <w:rFonts w:asciiTheme="majorHAnsi" w:hAnsiTheme="majorHAnsi"/>
        </w:rPr>
        <w:t xml:space="preserve"> replay </w:t>
      </w:r>
      <w:r>
        <w:rPr>
          <w:rFonts w:asciiTheme="majorHAnsi" w:hAnsiTheme="majorHAnsi"/>
        </w:rPr>
        <w:t xml:space="preserve">to a corruption accusation. </w:t>
      </w:r>
      <w:r w:rsidRPr="00196677">
        <w:rPr>
          <w:rFonts w:asciiTheme="majorHAnsi" w:hAnsiTheme="majorHAnsi"/>
        </w:rPr>
        <w:t>The methodology behind the list was never revealed and the outcome was seriously criticised by some specialists.</w:t>
      </w:r>
      <w:r>
        <w:rPr>
          <w:rFonts w:asciiTheme="majorHAnsi" w:hAnsiTheme="majorHAnsi"/>
        </w:rPr>
        <w:t xml:space="preserve"> (</w:t>
      </w:r>
      <w:proofErr w:type="spellStart"/>
      <w:r>
        <w:rPr>
          <w:rFonts w:asciiTheme="majorHAnsi" w:hAnsiTheme="majorHAnsi"/>
        </w:rPr>
        <w:t>Bidegaray</w:t>
      </w:r>
      <w:proofErr w:type="spellEnd"/>
      <w:r>
        <w:rPr>
          <w:rFonts w:asciiTheme="majorHAnsi" w:hAnsiTheme="majorHAnsi"/>
        </w:rPr>
        <w:t xml:space="preserve"> 2015)</w:t>
      </w:r>
      <w:r w:rsidRPr="00D93194">
        <w:rPr>
          <w:rStyle w:val="Refdenotaalfinal"/>
          <w:rFonts w:asciiTheme="majorHAnsi" w:hAnsiTheme="majorHAnsi"/>
        </w:rPr>
        <w:t xml:space="preserve"> </w:t>
      </w:r>
      <w:r w:rsidRPr="00196677">
        <w:rPr>
          <w:rFonts w:asciiTheme="majorHAnsi" w:hAnsiTheme="majorHAnsi"/>
        </w:rPr>
        <w:t xml:space="preserve"> </w:t>
      </w:r>
    </w:p>
    <w:p w14:paraId="18308F50" w14:textId="77777777" w:rsidR="00135E31" w:rsidRDefault="00135E31" w:rsidP="00ED67E5">
      <w:pPr>
        <w:spacing w:after="120" w:line="360" w:lineRule="auto"/>
        <w:jc w:val="both"/>
        <w:rPr>
          <w:rFonts w:asciiTheme="majorHAnsi" w:hAnsiTheme="majorHAnsi"/>
        </w:rPr>
      </w:pPr>
      <w:r>
        <w:rPr>
          <w:rFonts w:asciiTheme="majorHAnsi" w:hAnsiTheme="majorHAnsi"/>
        </w:rPr>
        <w:lastRenderedPageBreak/>
        <w:t xml:space="preserve">Looking for good practices among Latin American achievers, the adoption of technology by the Chilean government in the ´90, in order to make pharmaceutical purchasing more transparent, is considered a successful </w:t>
      </w:r>
      <w:proofErr w:type="gramStart"/>
      <w:r>
        <w:rPr>
          <w:rFonts w:asciiTheme="majorHAnsi" w:hAnsiTheme="majorHAnsi"/>
        </w:rPr>
        <w:t>case which</w:t>
      </w:r>
      <w:proofErr w:type="gramEnd"/>
      <w:r>
        <w:rPr>
          <w:rFonts w:asciiTheme="majorHAnsi" w:hAnsiTheme="majorHAnsi"/>
        </w:rPr>
        <w:t xml:space="preserve"> improved savings and the access of poor people to essential medicines. The salient element was the implementation of an electronic bidding </w:t>
      </w:r>
      <w:proofErr w:type="gramStart"/>
      <w:r>
        <w:rPr>
          <w:rFonts w:asciiTheme="majorHAnsi" w:hAnsiTheme="majorHAnsi"/>
        </w:rPr>
        <w:t>system which</w:t>
      </w:r>
      <w:proofErr w:type="gramEnd"/>
      <w:r>
        <w:rPr>
          <w:rFonts w:asciiTheme="majorHAnsi" w:hAnsiTheme="majorHAnsi"/>
        </w:rPr>
        <w:t xml:space="preserve"> opened drug prices information to all the participants, reducing the risk of collusion among suppliers. (Cohen &amp; Montoya 2001) </w:t>
      </w:r>
    </w:p>
    <w:p w14:paraId="19F6A171" w14:textId="77777777" w:rsidR="00135E31" w:rsidRDefault="00135E31" w:rsidP="00ED67E5">
      <w:pPr>
        <w:spacing w:after="120" w:line="360" w:lineRule="auto"/>
        <w:jc w:val="both"/>
        <w:rPr>
          <w:rFonts w:asciiTheme="majorHAnsi" w:hAnsiTheme="majorHAnsi"/>
        </w:rPr>
      </w:pPr>
      <w:r>
        <w:rPr>
          <w:rFonts w:asciiTheme="majorHAnsi" w:hAnsiTheme="majorHAnsi"/>
        </w:rPr>
        <w:t xml:space="preserve">That trend was deepened in 2003 whit the launch of </w:t>
      </w:r>
      <w:proofErr w:type="spellStart"/>
      <w:r w:rsidRPr="00057BC7">
        <w:rPr>
          <w:rFonts w:asciiTheme="majorHAnsi" w:hAnsiTheme="majorHAnsi"/>
          <w:i/>
        </w:rPr>
        <w:t>ChileCompra</w:t>
      </w:r>
      <w:proofErr w:type="spellEnd"/>
      <w:r>
        <w:rPr>
          <w:rFonts w:asciiTheme="majorHAnsi" w:hAnsiTheme="majorHAnsi"/>
          <w:i/>
        </w:rPr>
        <w:t xml:space="preserve">, </w:t>
      </w:r>
      <w:r>
        <w:rPr>
          <w:rFonts w:asciiTheme="majorHAnsi" w:hAnsiTheme="majorHAnsi"/>
        </w:rPr>
        <w:t>a new system identified as the main regional example of public purchasing modernisation aimed at enhancing transparency, preventing corruption and guaranteeing public accountability. Mainly, this program included the creation of a unique organism which centralizes all public purchases, a website to facilitate the interaction between the State and its private suppliers and a register of public suppliers in order to gather all the information and to reduce paperwork in bidding processes. (</w:t>
      </w:r>
      <w:proofErr w:type="spellStart"/>
      <w:r>
        <w:rPr>
          <w:rFonts w:asciiTheme="majorHAnsi" w:hAnsiTheme="majorHAnsi"/>
        </w:rPr>
        <w:t>Capello</w:t>
      </w:r>
      <w:proofErr w:type="spellEnd"/>
      <w:r>
        <w:rPr>
          <w:rFonts w:asciiTheme="majorHAnsi" w:hAnsiTheme="majorHAnsi"/>
        </w:rPr>
        <w:t xml:space="preserve"> &amp; </w:t>
      </w:r>
      <w:proofErr w:type="spellStart"/>
      <w:r>
        <w:rPr>
          <w:rFonts w:asciiTheme="majorHAnsi" w:hAnsiTheme="majorHAnsi"/>
        </w:rPr>
        <w:t>García</w:t>
      </w:r>
      <w:proofErr w:type="spellEnd"/>
      <w:r>
        <w:rPr>
          <w:rFonts w:asciiTheme="majorHAnsi" w:hAnsiTheme="majorHAnsi"/>
        </w:rPr>
        <w:t xml:space="preserve"> Oro 2015)</w:t>
      </w:r>
    </w:p>
    <w:p w14:paraId="023189CC" w14:textId="77777777" w:rsidR="00ED67E5" w:rsidRDefault="00135E31" w:rsidP="00ED67E5">
      <w:pPr>
        <w:spacing w:after="120" w:line="360" w:lineRule="auto"/>
        <w:jc w:val="both"/>
        <w:rPr>
          <w:rFonts w:asciiTheme="majorHAnsi" w:hAnsiTheme="majorHAnsi"/>
        </w:rPr>
      </w:pPr>
      <w:r>
        <w:rPr>
          <w:rFonts w:asciiTheme="majorHAnsi" w:hAnsiTheme="majorHAnsi"/>
        </w:rPr>
        <w:t xml:space="preserve">The use of websites by official institutions has also been highlighted in terms of transparency and public accountability in Uruguay. The improvement in the role played by the National Internal Audit Office was underline too. Besides that, </w:t>
      </w:r>
      <w:r w:rsidRPr="00661D79">
        <w:rPr>
          <w:rFonts w:asciiTheme="majorHAnsi" w:hAnsiTheme="majorHAnsi"/>
        </w:rPr>
        <w:t xml:space="preserve">the </w:t>
      </w:r>
      <w:r>
        <w:rPr>
          <w:rFonts w:asciiTheme="majorHAnsi" w:hAnsiTheme="majorHAnsi"/>
        </w:rPr>
        <w:t xml:space="preserve">Law of </w:t>
      </w:r>
      <w:r w:rsidRPr="00661D79">
        <w:rPr>
          <w:rFonts w:asciiTheme="majorHAnsi" w:hAnsiTheme="majorHAnsi"/>
        </w:rPr>
        <w:t xml:space="preserve">Access to Public </w:t>
      </w:r>
      <w:r>
        <w:rPr>
          <w:rFonts w:asciiTheme="majorHAnsi" w:hAnsiTheme="majorHAnsi"/>
        </w:rPr>
        <w:t>Information adopted in 2008, and particularly its mandatory trainings for public servants, were positively weighted. Finally, in Uruguay, popular perception regarding how much the fight against corruption had improved grew from 22% in 2004 to almost 60% in 2009. In that period, certain regulations, like a Public Procurement Code and a Public Procurement Disclosure Obligation, were adopted. (</w:t>
      </w:r>
      <w:proofErr w:type="spellStart"/>
      <w:r>
        <w:rPr>
          <w:rFonts w:asciiTheme="majorHAnsi" w:hAnsiTheme="majorHAnsi"/>
        </w:rPr>
        <w:t>Martínez</w:t>
      </w:r>
      <w:proofErr w:type="spellEnd"/>
      <w:r>
        <w:rPr>
          <w:rFonts w:asciiTheme="majorHAnsi" w:hAnsiTheme="majorHAnsi"/>
        </w:rPr>
        <w:t xml:space="preserve"> </w:t>
      </w:r>
      <w:proofErr w:type="spellStart"/>
      <w:r>
        <w:rPr>
          <w:rFonts w:asciiTheme="majorHAnsi" w:hAnsiTheme="majorHAnsi"/>
        </w:rPr>
        <w:t>Matute</w:t>
      </w:r>
      <w:proofErr w:type="spellEnd"/>
      <w:r>
        <w:rPr>
          <w:rFonts w:asciiTheme="majorHAnsi" w:hAnsiTheme="majorHAnsi"/>
        </w:rPr>
        <w:t xml:space="preserve"> 2013)</w:t>
      </w:r>
    </w:p>
    <w:p w14:paraId="757A4149" w14:textId="41801201" w:rsidR="00135E31" w:rsidRPr="00ED67E5" w:rsidRDefault="00135E31" w:rsidP="00ED67E5">
      <w:pPr>
        <w:pStyle w:val="Ttulo3"/>
        <w:rPr>
          <w:rFonts w:cstheme="minorBidi"/>
        </w:rPr>
      </w:pPr>
      <w:bookmarkStart w:id="51" w:name="_Toc354662936"/>
      <w:r w:rsidRPr="00407EB8">
        <w:t>Political Finance Regulation</w:t>
      </w:r>
      <w:bookmarkEnd w:id="51"/>
      <w:r w:rsidRPr="00407EB8">
        <w:t xml:space="preserve"> </w:t>
      </w:r>
    </w:p>
    <w:p w14:paraId="6E27779E" w14:textId="77777777" w:rsidR="00135E31" w:rsidRDefault="00135E31" w:rsidP="00ED67E5">
      <w:pPr>
        <w:spacing w:after="120" w:line="360" w:lineRule="auto"/>
        <w:jc w:val="both"/>
        <w:rPr>
          <w:rFonts w:asciiTheme="majorHAnsi" w:hAnsiTheme="majorHAnsi"/>
        </w:rPr>
      </w:pPr>
      <w:r>
        <w:rPr>
          <w:rFonts w:asciiTheme="majorHAnsi" w:hAnsiTheme="majorHAnsi"/>
        </w:rPr>
        <w:t>In 2009,</w:t>
      </w:r>
      <w:r w:rsidRPr="009A7F4A">
        <w:rPr>
          <w:rFonts w:asciiTheme="majorHAnsi" w:hAnsiTheme="majorHAnsi"/>
        </w:rPr>
        <w:t xml:space="preserve"> Argentina had parliamentary elections and the </w:t>
      </w:r>
      <w:r>
        <w:rPr>
          <w:rFonts w:asciiTheme="majorHAnsi" w:hAnsiTheme="majorHAnsi"/>
        </w:rPr>
        <w:t xml:space="preserve">governing </w:t>
      </w:r>
      <w:r w:rsidRPr="009A7F4A">
        <w:rPr>
          <w:rFonts w:asciiTheme="majorHAnsi" w:hAnsiTheme="majorHAnsi"/>
        </w:rPr>
        <w:t>party lost. After that, the go</w:t>
      </w:r>
      <w:r>
        <w:rPr>
          <w:rFonts w:asciiTheme="majorHAnsi" w:hAnsiTheme="majorHAnsi"/>
        </w:rPr>
        <w:t xml:space="preserve">vernment succeeded in passing the Law </w:t>
      </w:r>
      <w:proofErr w:type="gramStart"/>
      <w:r>
        <w:rPr>
          <w:rFonts w:asciiTheme="majorHAnsi" w:hAnsiTheme="majorHAnsi"/>
        </w:rPr>
        <w:t>26.571 which</w:t>
      </w:r>
      <w:proofErr w:type="gramEnd"/>
      <w:r>
        <w:rPr>
          <w:rFonts w:asciiTheme="majorHAnsi" w:hAnsiTheme="majorHAnsi"/>
        </w:rPr>
        <w:t xml:space="preserve"> modified the ruling political finance legal framework.</w:t>
      </w:r>
      <w:r w:rsidRPr="009A7F4A">
        <w:rPr>
          <w:rFonts w:asciiTheme="majorHAnsi" w:hAnsiTheme="majorHAnsi"/>
        </w:rPr>
        <w:t xml:space="preserve"> </w:t>
      </w:r>
      <w:r>
        <w:rPr>
          <w:rFonts w:asciiTheme="majorHAnsi" w:hAnsiTheme="majorHAnsi"/>
        </w:rPr>
        <w:t>T</w:t>
      </w:r>
      <w:r w:rsidRPr="009A7F4A">
        <w:rPr>
          <w:rFonts w:asciiTheme="majorHAnsi" w:hAnsiTheme="majorHAnsi"/>
        </w:rPr>
        <w:t xml:space="preserve">his new law was </w:t>
      </w:r>
      <w:r>
        <w:rPr>
          <w:rFonts w:asciiTheme="majorHAnsi" w:hAnsiTheme="majorHAnsi"/>
        </w:rPr>
        <w:t xml:space="preserve">presented as </w:t>
      </w:r>
      <w:r w:rsidRPr="009A7F4A">
        <w:rPr>
          <w:rFonts w:asciiTheme="majorHAnsi" w:hAnsiTheme="majorHAnsi"/>
        </w:rPr>
        <w:t xml:space="preserve">a step forward in terms of electoral equity and party finance transparency. However, </w:t>
      </w:r>
      <w:r>
        <w:rPr>
          <w:rFonts w:asciiTheme="majorHAnsi" w:hAnsiTheme="majorHAnsi"/>
        </w:rPr>
        <w:t>a deeper study shows</w:t>
      </w:r>
      <w:r w:rsidRPr="009A7F4A">
        <w:rPr>
          <w:rFonts w:asciiTheme="majorHAnsi" w:hAnsiTheme="majorHAnsi"/>
        </w:rPr>
        <w:t xml:space="preserve"> some </w:t>
      </w:r>
      <w:r>
        <w:rPr>
          <w:rFonts w:asciiTheme="majorHAnsi" w:hAnsiTheme="majorHAnsi"/>
        </w:rPr>
        <w:t xml:space="preserve">shades regarding that assumption. </w:t>
      </w:r>
    </w:p>
    <w:p w14:paraId="7B24CA07" w14:textId="77777777" w:rsidR="00135E31" w:rsidRDefault="00135E31" w:rsidP="00ED67E5">
      <w:pPr>
        <w:spacing w:after="120" w:line="360" w:lineRule="auto"/>
        <w:jc w:val="both"/>
        <w:rPr>
          <w:rFonts w:asciiTheme="majorHAnsi" w:hAnsiTheme="majorHAnsi"/>
        </w:rPr>
      </w:pPr>
      <w:r w:rsidRPr="009A7F4A">
        <w:rPr>
          <w:rFonts w:asciiTheme="majorHAnsi" w:hAnsiTheme="majorHAnsi"/>
        </w:rPr>
        <w:t xml:space="preserve">According to the specialists, the new law has many problems. </w:t>
      </w:r>
      <w:r>
        <w:rPr>
          <w:rFonts w:asciiTheme="majorHAnsi" w:hAnsiTheme="majorHAnsi"/>
        </w:rPr>
        <w:t xml:space="preserve">Actually, </w:t>
      </w:r>
      <w:r w:rsidRPr="009A7F4A">
        <w:rPr>
          <w:rFonts w:asciiTheme="majorHAnsi" w:hAnsiTheme="majorHAnsi"/>
        </w:rPr>
        <w:t>instead of improving transparency and equity,</w:t>
      </w:r>
      <w:r>
        <w:rPr>
          <w:rFonts w:asciiTheme="majorHAnsi" w:hAnsiTheme="majorHAnsi"/>
        </w:rPr>
        <w:t xml:space="preserve"> this new law</w:t>
      </w:r>
      <w:r w:rsidRPr="009A7F4A">
        <w:rPr>
          <w:rFonts w:asciiTheme="majorHAnsi" w:hAnsiTheme="majorHAnsi"/>
        </w:rPr>
        <w:t xml:space="preserve"> create</w:t>
      </w:r>
      <w:r>
        <w:rPr>
          <w:rFonts w:asciiTheme="majorHAnsi" w:hAnsiTheme="majorHAnsi"/>
        </w:rPr>
        <w:t>d</w:t>
      </w:r>
      <w:r w:rsidRPr="009A7F4A">
        <w:rPr>
          <w:rFonts w:asciiTheme="majorHAnsi" w:hAnsiTheme="majorHAnsi"/>
        </w:rPr>
        <w:t xml:space="preserve"> negative </w:t>
      </w:r>
      <w:proofErr w:type="gramStart"/>
      <w:r w:rsidRPr="009A7F4A">
        <w:rPr>
          <w:rFonts w:asciiTheme="majorHAnsi" w:hAnsiTheme="majorHAnsi"/>
        </w:rPr>
        <w:t xml:space="preserve">incentives </w:t>
      </w:r>
      <w:r>
        <w:rPr>
          <w:rFonts w:asciiTheme="majorHAnsi" w:hAnsiTheme="majorHAnsi"/>
        </w:rPr>
        <w:t>which</w:t>
      </w:r>
      <w:proofErr w:type="gramEnd"/>
      <w:r>
        <w:rPr>
          <w:rFonts w:asciiTheme="majorHAnsi" w:hAnsiTheme="majorHAnsi"/>
        </w:rPr>
        <w:t xml:space="preserve"> enhance</w:t>
      </w:r>
      <w:r w:rsidRPr="009A7F4A">
        <w:rPr>
          <w:rFonts w:asciiTheme="majorHAnsi" w:hAnsiTheme="majorHAnsi"/>
        </w:rPr>
        <w:t xml:space="preserve"> </w:t>
      </w:r>
      <w:r>
        <w:rPr>
          <w:rFonts w:asciiTheme="majorHAnsi" w:hAnsiTheme="majorHAnsi"/>
        </w:rPr>
        <w:t>corruption toward the</w:t>
      </w:r>
      <w:r w:rsidRPr="009A7F4A">
        <w:rPr>
          <w:rFonts w:asciiTheme="majorHAnsi" w:hAnsiTheme="majorHAnsi"/>
        </w:rPr>
        <w:t xml:space="preserve"> </w:t>
      </w:r>
      <w:r>
        <w:rPr>
          <w:rFonts w:asciiTheme="majorHAnsi" w:hAnsiTheme="majorHAnsi"/>
        </w:rPr>
        <w:t>political finance system</w:t>
      </w:r>
      <w:r w:rsidRPr="009A7F4A">
        <w:rPr>
          <w:rFonts w:asciiTheme="majorHAnsi" w:hAnsiTheme="majorHAnsi"/>
        </w:rPr>
        <w:t xml:space="preserve">. </w:t>
      </w:r>
      <w:r>
        <w:rPr>
          <w:rFonts w:asciiTheme="majorHAnsi" w:hAnsiTheme="majorHAnsi"/>
        </w:rPr>
        <w:t>For instance, it</w:t>
      </w:r>
      <w:r w:rsidRPr="009A7F4A">
        <w:rPr>
          <w:rFonts w:asciiTheme="majorHAnsi" w:hAnsiTheme="majorHAnsi"/>
        </w:rPr>
        <w:t xml:space="preserve"> establishe</w:t>
      </w:r>
      <w:r>
        <w:rPr>
          <w:rFonts w:asciiTheme="majorHAnsi" w:hAnsiTheme="majorHAnsi"/>
        </w:rPr>
        <w:t>d</w:t>
      </w:r>
      <w:r w:rsidRPr="009A7F4A">
        <w:rPr>
          <w:rFonts w:asciiTheme="majorHAnsi" w:hAnsiTheme="majorHAnsi"/>
        </w:rPr>
        <w:t xml:space="preserve"> a </w:t>
      </w:r>
      <w:r>
        <w:rPr>
          <w:rFonts w:asciiTheme="majorHAnsi" w:hAnsiTheme="majorHAnsi"/>
        </w:rPr>
        <w:t xml:space="preserve">really low limit </w:t>
      </w:r>
      <w:r w:rsidRPr="009A7F4A">
        <w:rPr>
          <w:rFonts w:asciiTheme="majorHAnsi" w:hAnsiTheme="majorHAnsi"/>
        </w:rPr>
        <w:t xml:space="preserve">for private </w:t>
      </w:r>
      <w:proofErr w:type="gramStart"/>
      <w:r w:rsidRPr="009A7F4A">
        <w:rPr>
          <w:rFonts w:asciiTheme="majorHAnsi" w:hAnsiTheme="majorHAnsi"/>
        </w:rPr>
        <w:t>donations</w:t>
      </w:r>
      <w:r>
        <w:rPr>
          <w:rFonts w:asciiTheme="majorHAnsi" w:hAnsiTheme="majorHAnsi"/>
        </w:rPr>
        <w:t xml:space="preserve"> which</w:t>
      </w:r>
      <w:proofErr w:type="gramEnd"/>
      <w:r>
        <w:rPr>
          <w:rFonts w:asciiTheme="majorHAnsi" w:hAnsiTheme="majorHAnsi"/>
        </w:rPr>
        <w:t xml:space="preserve">, since companies remain as the main financial supporters, leads them to use illegal methods of funding. Moreover, the new law unified parties´ ordinaries and electoral campaigns bank accounts, increasing the complexity to track deposited money. Also, parties´ </w:t>
      </w:r>
      <w:r w:rsidRPr="009A7F4A">
        <w:rPr>
          <w:rFonts w:asciiTheme="majorHAnsi" w:hAnsiTheme="majorHAnsi"/>
        </w:rPr>
        <w:t>own advertising spaces</w:t>
      </w:r>
      <w:r>
        <w:rPr>
          <w:rFonts w:asciiTheme="majorHAnsi" w:hAnsiTheme="majorHAnsi"/>
        </w:rPr>
        <w:t xml:space="preserve"> were prohibited,</w:t>
      </w:r>
      <w:r w:rsidRPr="009A7F4A">
        <w:rPr>
          <w:rFonts w:asciiTheme="majorHAnsi" w:hAnsiTheme="majorHAnsi"/>
        </w:rPr>
        <w:t xml:space="preserve"> </w:t>
      </w:r>
      <w:r>
        <w:rPr>
          <w:rFonts w:asciiTheme="majorHAnsi" w:hAnsiTheme="majorHAnsi"/>
        </w:rPr>
        <w:t>having access only to advertising spaces</w:t>
      </w:r>
      <w:r w:rsidRPr="009A7F4A">
        <w:rPr>
          <w:rFonts w:asciiTheme="majorHAnsi" w:hAnsiTheme="majorHAnsi"/>
        </w:rPr>
        <w:t xml:space="preserve"> provided by the </w:t>
      </w:r>
      <w:r>
        <w:rPr>
          <w:rFonts w:asciiTheme="majorHAnsi" w:hAnsiTheme="majorHAnsi"/>
        </w:rPr>
        <w:t>S</w:t>
      </w:r>
      <w:r w:rsidRPr="009A7F4A">
        <w:rPr>
          <w:rFonts w:asciiTheme="majorHAnsi" w:hAnsiTheme="majorHAnsi"/>
        </w:rPr>
        <w:t>tate.</w:t>
      </w:r>
      <w:r>
        <w:rPr>
          <w:rFonts w:asciiTheme="majorHAnsi" w:hAnsiTheme="majorHAnsi"/>
        </w:rPr>
        <w:t xml:space="preserve"> Furthermore, S</w:t>
      </w:r>
      <w:r w:rsidRPr="009A7F4A">
        <w:rPr>
          <w:rFonts w:asciiTheme="majorHAnsi" w:hAnsiTheme="majorHAnsi"/>
        </w:rPr>
        <w:t xml:space="preserve">tate advertising is </w:t>
      </w:r>
      <w:r>
        <w:rPr>
          <w:rFonts w:asciiTheme="majorHAnsi" w:hAnsiTheme="majorHAnsi"/>
        </w:rPr>
        <w:lastRenderedPageBreak/>
        <w:t>un</w:t>
      </w:r>
      <w:r w:rsidRPr="009A7F4A">
        <w:rPr>
          <w:rFonts w:asciiTheme="majorHAnsi" w:hAnsiTheme="majorHAnsi"/>
        </w:rPr>
        <w:t>regulated, which, on the one hand, gives the government the opportunity to use those advertising spaces with electoral goals.</w:t>
      </w:r>
      <w:r>
        <w:rPr>
          <w:rFonts w:asciiTheme="majorHAnsi" w:hAnsiTheme="majorHAnsi"/>
        </w:rPr>
        <w:t xml:space="preserve"> O</w:t>
      </w:r>
      <w:r w:rsidRPr="009A7F4A">
        <w:rPr>
          <w:rFonts w:asciiTheme="majorHAnsi" w:hAnsiTheme="majorHAnsi"/>
        </w:rPr>
        <w:t>n the other hand, it open</w:t>
      </w:r>
      <w:r>
        <w:rPr>
          <w:rFonts w:asciiTheme="majorHAnsi" w:hAnsiTheme="majorHAnsi"/>
        </w:rPr>
        <w:t>ed</w:t>
      </w:r>
      <w:r w:rsidRPr="009A7F4A">
        <w:rPr>
          <w:rFonts w:asciiTheme="majorHAnsi" w:hAnsiTheme="majorHAnsi"/>
        </w:rPr>
        <w:t xml:space="preserve"> a broad margin of governmental discretion to influence the media through the assignment or cancellation of official advertising funds.</w:t>
      </w:r>
      <w:r>
        <w:rPr>
          <w:rFonts w:asciiTheme="majorHAnsi" w:hAnsiTheme="majorHAnsi"/>
        </w:rPr>
        <w:t xml:space="preserve"> In addition, the sanctions system concerning transparency and accountability violations is weak and does not affect candidates. Finally, the judiciary has not being complied with the legal deadlines in sanctioning parties at fault. (Ferreira Rubio 2012; </w:t>
      </w:r>
      <w:proofErr w:type="spellStart"/>
      <w:r>
        <w:rPr>
          <w:rFonts w:asciiTheme="majorHAnsi" w:hAnsiTheme="majorHAnsi"/>
        </w:rPr>
        <w:t>Secchi</w:t>
      </w:r>
      <w:proofErr w:type="spellEnd"/>
      <w:r>
        <w:rPr>
          <w:rFonts w:asciiTheme="majorHAnsi" w:hAnsiTheme="majorHAnsi"/>
        </w:rPr>
        <w:t xml:space="preserve"> 2015) </w:t>
      </w:r>
    </w:p>
    <w:p w14:paraId="4D676275" w14:textId="77777777" w:rsidR="00135E31" w:rsidRDefault="00135E31" w:rsidP="00135E31">
      <w:pPr>
        <w:jc w:val="center"/>
        <w:rPr>
          <w:rFonts w:asciiTheme="majorHAnsi" w:hAnsiTheme="majorHAnsi"/>
        </w:rPr>
      </w:pPr>
      <w:r>
        <w:rPr>
          <w:noProof/>
          <w:lang w:val="es-ES" w:eastAsia="es-ES"/>
        </w:rPr>
        <w:drawing>
          <wp:inline distT="0" distB="0" distL="0" distR="0" wp14:anchorId="4A9BC3A2" wp14:editId="54ACE841">
            <wp:extent cx="4276726" cy="2600326"/>
            <wp:effectExtent l="0" t="0" r="9525" b="952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238FC59"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Beyond the main weaknesses of the Argentinean political finance system specified by the aforementioned local specialists, there is a general agreement regarding the statement that, in Latin America, the problem is not the lack of regulation but the inability to enforce legal frameworks. (International IDEA 2014) Nevertheless, like the </w:t>
      </w:r>
      <w:r w:rsidRPr="00E645E1">
        <w:rPr>
          <w:rFonts w:asciiTheme="majorHAnsi" w:hAnsiTheme="majorHAnsi"/>
          <w:highlight w:val="yellow"/>
        </w:rPr>
        <w:t>Figure XX</w:t>
      </w:r>
      <w:r w:rsidRPr="00E645E1">
        <w:rPr>
          <w:rFonts w:asciiTheme="majorHAnsi" w:hAnsiTheme="majorHAnsi"/>
        </w:rPr>
        <w:t xml:space="preserve"> shows, Latin American achievers regulate their political finance systems differently than Argentina. Therefore, identifying their strengths could be helpful to confirm which measures Argentina should adopt.</w:t>
      </w:r>
    </w:p>
    <w:p w14:paraId="2F358DA4"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Chile, for example, made all the electoral founding and expenses information public (</w:t>
      </w:r>
      <w:proofErr w:type="spellStart"/>
      <w:r w:rsidRPr="00E645E1">
        <w:rPr>
          <w:rFonts w:asciiTheme="majorHAnsi" w:hAnsiTheme="majorHAnsi"/>
        </w:rPr>
        <w:t>Poblete</w:t>
      </w:r>
      <w:proofErr w:type="spellEnd"/>
      <w:r w:rsidRPr="00E645E1">
        <w:rPr>
          <w:rFonts w:asciiTheme="majorHAnsi" w:hAnsiTheme="majorHAnsi"/>
        </w:rPr>
        <w:t xml:space="preserve"> 2015) and in 2015, Law 20.860 assigned constitutional autonomy to the Electoral Service, the institution in charge of managing and controlling the elections. </w:t>
      </w:r>
    </w:p>
    <w:p w14:paraId="3487A5F8"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Costa Rica, for its part, eliminated the limits to private contributions but kept the obligation of revealing donations´ origin and amount. This decision linked to a higher and robust control by the electoral body, increased transparency. The punishment regime is also positively pondered in this country. (</w:t>
      </w:r>
      <w:proofErr w:type="spellStart"/>
      <w:r w:rsidRPr="00E645E1">
        <w:rPr>
          <w:rFonts w:asciiTheme="majorHAnsi" w:hAnsiTheme="majorHAnsi"/>
        </w:rPr>
        <w:t>Brenes</w:t>
      </w:r>
      <w:proofErr w:type="spellEnd"/>
      <w:r w:rsidRPr="00E645E1">
        <w:rPr>
          <w:rFonts w:asciiTheme="majorHAnsi" w:hAnsiTheme="majorHAnsi"/>
        </w:rPr>
        <w:t xml:space="preserve"> Villalobos 2015) </w:t>
      </w:r>
    </w:p>
    <w:p w14:paraId="52F6E951" w14:textId="77777777"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Finally, Uruguay is a particular case. Despite having one of the oldest independent electoral bodies and political parties systems, it passed the first electoral regulation in 2009. The establishment of a subsidy for parties´ permanent activities instead of electoral </w:t>
      </w:r>
      <w:r w:rsidRPr="00E645E1">
        <w:rPr>
          <w:rFonts w:asciiTheme="majorHAnsi" w:hAnsiTheme="majorHAnsi"/>
        </w:rPr>
        <w:lastRenderedPageBreak/>
        <w:t>campaigns, together with the obligation to disclose all the movements of campaigns and parties functioning founds, are seen as two pros of the new Uruguayan legal framework. (</w:t>
      </w:r>
      <w:proofErr w:type="spellStart"/>
      <w:r w:rsidRPr="00E645E1">
        <w:rPr>
          <w:rFonts w:asciiTheme="majorHAnsi" w:hAnsiTheme="majorHAnsi"/>
        </w:rPr>
        <w:t>Olascoaga</w:t>
      </w:r>
      <w:proofErr w:type="spellEnd"/>
      <w:r w:rsidRPr="00E645E1">
        <w:rPr>
          <w:rFonts w:asciiTheme="majorHAnsi" w:hAnsiTheme="majorHAnsi"/>
        </w:rPr>
        <w:t xml:space="preserve"> 2015)</w:t>
      </w:r>
    </w:p>
    <w:p w14:paraId="6561BA8A" w14:textId="4B1B1985" w:rsidR="00135E31" w:rsidRPr="00E645E1" w:rsidRDefault="00135E31" w:rsidP="00ED67E5">
      <w:pPr>
        <w:spacing w:after="120" w:line="360" w:lineRule="auto"/>
        <w:jc w:val="both"/>
        <w:rPr>
          <w:rFonts w:asciiTheme="majorHAnsi" w:hAnsiTheme="majorHAnsi"/>
        </w:rPr>
      </w:pPr>
      <w:r w:rsidRPr="00E645E1">
        <w:rPr>
          <w:rFonts w:asciiTheme="majorHAnsi" w:hAnsiTheme="majorHAnsi"/>
        </w:rPr>
        <w:t xml:space="preserve">Today, in Argentina, </w:t>
      </w:r>
      <w:r w:rsidR="00C923CB" w:rsidRPr="00E645E1">
        <w:rPr>
          <w:rFonts w:asciiTheme="majorHAnsi" w:hAnsiTheme="majorHAnsi"/>
        </w:rPr>
        <w:t>the government is promoting reform of the electoral system regulation</w:t>
      </w:r>
      <w:r w:rsidRPr="00E645E1">
        <w:rPr>
          <w:rFonts w:asciiTheme="majorHAnsi" w:hAnsiTheme="majorHAnsi"/>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ED67E5" w:rsidRDefault="00135E31" w:rsidP="00ED67E5">
      <w:pPr>
        <w:pStyle w:val="Ttulo3"/>
      </w:pPr>
      <w:bookmarkStart w:id="52" w:name="_Toc354662937"/>
      <w:r w:rsidRPr="00ED67E5">
        <w:t>Specific measures to improve control of corruption in Argentina</w:t>
      </w:r>
      <w:bookmarkEnd w:id="52"/>
      <w:r w:rsidRPr="00ED67E5">
        <w:t xml:space="preserve"> </w:t>
      </w:r>
    </w:p>
    <w:p w14:paraId="327C08B3" w14:textId="77777777" w:rsidR="00135E31" w:rsidRPr="00E645E1" w:rsidRDefault="00135E31" w:rsidP="00ED67E5">
      <w:pPr>
        <w:spacing w:after="120" w:line="360" w:lineRule="auto"/>
        <w:jc w:val="both"/>
        <w:rPr>
          <w:rFonts w:asciiTheme="majorHAnsi" w:hAnsiTheme="majorHAnsi" w:cs="Perpetua"/>
        </w:rPr>
      </w:pPr>
      <w:r w:rsidRPr="00E645E1">
        <w:rPr>
          <w:rFonts w:asciiTheme="majorHAnsi" w:hAnsiTheme="majorHAnsi" w:cs="Perpetua"/>
        </w:rPr>
        <w:t xml:space="preserve">Based on the local experts´ analysis and the regional achievers policies aforementioned, </w:t>
      </w:r>
      <w:r w:rsidRPr="00ED67E5">
        <w:rPr>
          <w:rFonts w:asciiTheme="majorHAnsi" w:hAnsiTheme="majorHAnsi"/>
        </w:rPr>
        <w:t>these</w:t>
      </w:r>
      <w:r w:rsidRPr="00E645E1">
        <w:rPr>
          <w:rFonts w:asciiTheme="majorHAnsi" w:hAnsiTheme="majorHAnsi" w:cs="Perpetua"/>
        </w:rPr>
        <w:t xml:space="preserve"> are the most relevant measures to boost control of corruption in Argentina:</w:t>
      </w:r>
    </w:p>
    <w:p w14:paraId="5B6697B6" w14:textId="2DC48678" w:rsidR="00135E31" w:rsidRPr="00E645E1" w:rsidRDefault="00135E31" w:rsidP="00ED67E5">
      <w:pPr>
        <w:spacing w:after="120" w:line="360" w:lineRule="auto"/>
        <w:jc w:val="both"/>
        <w:rPr>
          <w:rFonts w:asciiTheme="majorHAnsi" w:hAnsiTheme="majorHAnsi" w:cs="Perpetua"/>
        </w:rPr>
      </w:pPr>
      <w:r w:rsidRPr="00E645E1">
        <w:rPr>
          <w:rFonts w:asciiTheme="majorHAnsi" w:hAnsiTheme="majorHAnsi" w:cs="Perpetua"/>
          <w:b/>
        </w:rPr>
        <w:t>Enhancing judicial independence:</w:t>
      </w:r>
      <w:r w:rsidRPr="00E645E1">
        <w:rPr>
          <w:rFonts w:asciiTheme="majorHAnsi" w:hAnsiTheme="majorHAnsi" w:cs="Perpetua"/>
        </w:rPr>
        <w:t xml:space="preserve"> 1) Reduce the influence of the Governments over the Judicial Council; 2) Diminish the time taken by the Judicial Council to appoint new judges; 3) Recover the practice of public audiences for Supreme Court justices </w:t>
      </w:r>
      <w:r w:rsidRPr="00ED67E5">
        <w:rPr>
          <w:rFonts w:asciiTheme="majorHAnsi" w:hAnsiTheme="majorHAnsi"/>
        </w:rPr>
        <w:t>appointment</w:t>
      </w:r>
      <w:r w:rsidRPr="00E645E1">
        <w:rPr>
          <w:rFonts w:asciiTheme="majorHAnsi" w:hAnsiTheme="majorHAnsi" w:cs="Perpetua"/>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763E83FE" w:rsidR="00135E31" w:rsidRPr="00E645E1" w:rsidRDefault="00135E31" w:rsidP="00ED67E5">
      <w:pPr>
        <w:spacing w:after="120" w:line="360" w:lineRule="auto"/>
        <w:jc w:val="both"/>
        <w:rPr>
          <w:rFonts w:asciiTheme="majorHAnsi" w:hAnsiTheme="majorHAnsi"/>
        </w:rPr>
      </w:pPr>
      <w:r w:rsidRPr="00E645E1">
        <w:rPr>
          <w:rFonts w:asciiTheme="majorHAnsi" w:hAnsiTheme="majorHAnsi"/>
          <w:b/>
        </w:rPr>
        <w:t>Developing public investments control:</w:t>
      </w:r>
      <w:r w:rsidRPr="00E645E1">
        <w:rPr>
          <w:rFonts w:asciiTheme="majorHAnsi" w:hAnsiTheme="majorHAnsi"/>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Pr>
          <w:rFonts w:asciiTheme="majorHAnsi" w:hAnsiTheme="majorHAnsi"/>
        </w:rPr>
        <w:t>ure rules broader and stricter;</w:t>
      </w:r>
      <w:r w:rsidRPr="00E645E1">
        <w:rPr>
          <w:rFonts w:asciiTheme="majorHAnsi" w:hAnsiTheme="majorHAnsi"/>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 also, to promote more competition among private suppliers; 6) Promote regular trainings for public servants in order to reduce corruption.   </w:t>
      </w:r>
    </w:p>
    <w:p w14:paraId="1B5D0D07" w14:textId="7A1C2A12" w:rsidR="00135E31" w:rsidRDefault="00135E31" w:rsidP="00ED67E5">
      <w:pPr>
        <w:spacing w:after="120" w:line="360" w:lineRule="auto"/>
        <w:jc w:val="both"/>
        <w:rPr>
          <w:rFonts w:asciiTheme="majorHAnsi" w:hAnsiTheme="majorHAnsi"/>
        </w:rPr>
      </w:pPr>
      <w:r w:rsidRPr="00E645E1">
        <w:rPr>
          <w:rFonts w:asciiTheme="majorHAnsi" w:hAnsiTheme="majorHAnsi"/>
          <w:b/>
        </w:rPr>
        <w:t>Improving political finance regulation:</w:t>
      </w:r>
      <w:r w:rsidRPr="00E645E1">
        <w:rPr>
          <w:rFonts w:asciiTheme="majorHAnsi" w:hAnsiTheme="majorHAnsi"/>
        </w:rPr>
        <w:t xml:space="preserve"> 1) Consolidate the autonomy of the National Electoral Office -the body in charge of programing, organising and executing the electoral regulations- which today depends on the Executive Branch; 2) Increase transparency and accountability of electoral campaigns donations and parties functioning </w:t>
      </w:r>
      <w:r w:rsidRPr="00ED67E5">
        <w:rPr>
          <w:rFonts w:asciiTheme="majorHAnsi" w:hAnsiTheme="majorHAnsi"/>
          <w:b/>
        </w:rPr>
        <w:t>founds</w:t>
      </w:r>
      <w:r w:rsidRPr="00E645E1">
        <w:rPr>
          <w:rFonts w:asciiTheme="majorHAnsi" w:hAnsiTheme="majorHAnsi"/>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3" w:name="_Toc354662938"/>
      <w:r>
        <w:lastRenderedPageBreak/>
        <w:t>Chile</w:t>
      </w:r>
      <w:bookmarkEnd w:id="53"/>
    </w:p>
    <w:p w14:paraId="46A7007D" w14:textId="77777777" w:rsidR="00ED67E5" w:rsidRDefault="00ED67E5" w:rsidP="00ED67E5"/>
    <w:p w14:paraId="2F1951BE" w14:textId="77777777" w:rsidR="00774EFF" w:rsidRDefault="00774EFF" w:rsidP="00ED67E5"/>
    <w:p w14:paraId="34EADFE4" w14:textId="05976B8B" w:rsidR="00774EFF" w:rsidRDefault="00774EFF" w:rsidP="00774EFF">
      <w:pPr>
        <w:pStyle w:val="Ttulo2"/>
      </w:pPr>
      <w:bookmarkStart w:id="54" w:name="_Toc354662939"/>
      <w:r>
        <w:t>Mexico</w:t>
      </w:r>
      <w:bookmarkEnd w:id="54"/>
    </w:p>
    <w:p w14:paraId="26D5DC98" w14:textId="196A417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Pr>
          <w:rFonts w:asciiTheme="majorHAnsi" w:hAnsiTheme="majorHAnsi"/>
          <w:lang w:val="en-US"/>
        </w:rPr>
        <w:t>an country in the Organization.</w:t>
      </w:r>
    </w:p>
    <w:p w14:paraId="4573132D" w14:textId="75B714BC"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Pr>
          <w:rFonts w:asciiTheme="majorHAnsi" w:hAnsiTheme="majorHAnsi"/>
          <w:lang w:val="en-US"/>
        </w:rPr>
        <w:t>gle six-year term ends in 2018.</w:t>
      </w:r>
    </w:p>
    <w:p w14:paraId="004EC6B4" w14:textId="782FD1F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Mexico is the second biggest economy of the Latin America and is classified as an upper-middle income country by the World Bank. (World Bank website). It has the fifteenth largest nominal GDP and the eleventh largest by purchasing power parity in the world. Mexico could become the world's seventh largest economy in 2050, 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However, there is another aspect that obstructs the full economic potential of Mexico. The think thank Mexican Institute for Competitiveness (IMCO) estimates that corruption is costing Mexico from 2 to 9 pe</w:t>
      </w:r>
      <w:r w:rsidR="00C923CB">
        <w:rPr>
          <w:rFonts w:asciiTheme="majorHAnsi" w:hAnsiTheme="majorHAnsi"/>
          <w:lang w:val="en-US"/>
        </w:rPr>
        <w:t xml:space="preserve">rcent of potential GDP growth. </w:t>
      </w:r>
    </w:p>
    <w:p w14:paraId="7C7D4470" w14:textId="716F444A" w:rsidR="00774EFF" w:rsidRPr="00774EFF" w:rsidRDefault="00C923CB" w:rsidP="00C923CB">
      <w:pPr>
        <w:pStyle w:val="Ttulo3"/>
        <w:rPr>
          <w:lang w:val="en-US"/>
        </w:rPr>
      </w:pPr>
      <w:bookmarkStart w:id="55" w:name="_Toc354662940"/>
      <w:r>
        <w:rPr>
          <w:lang w:val="en-US"/>
        </w:rPr>
        <w:t>Control of Corruption in Mexico</w:t>
      </w:r>
      <w:bookmarkEnd w:id="55"/>
    </w:p>
    <w:p w14:paraId="570DFF43" w14:textId="0CF59BC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graph xx shows, Mexico suffered the worst decrease in the region regarding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from 2006 to 2015. Other evaluations from international organizations go in the same direction. According to the Heritage Foundation, widespread corruption has increased public dissatisfaction. Mexico ranks 123 of 176 in 2016’s Corruption Perceptions Index of Transparency International with a score of 30, a decrease of 5 points and 28 places compared to 2015. In its Integrity Review of Mexico, the OECD warned that if corruption is not tackled effectively, it will be impossible to effectively address many of </w:t>
      </w:r>
      <w:r w:rsidRPr="00774EFF">
        <w:rPr>
          <w:rFonts w:asciiTheme="majorHAnsi" w:hAnsiTheme="majorHAnsi"/>
          <w:lang w:val="en-US"/>
        </w:rPr>
        <w:lastRenderedPageBreak/>
        <w:t xml:space="preserve">the other dire challenges facing the country: slumping productivity and competitiveness, stubborn inequality and serious regional security issues. Figure xx shows the fall of Mexico’s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Pr>
          <w:rFonts w:asciiTheme="majorHAnsi" w:hAnsiTheme="majorHAnsi"/>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1F77378" wp14:editId="5D156F06">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889FE8" w14:textId="6A70D4F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was a major issue in their state. Similarly, in the 2015 </w:t>
      </w:r>
      <w:proofErr w:type="spellStart"/>
      <w:r w:rsidRPr="00774EFF">
        <w:rPr>
          <w:rFonts w:asciiTheme="majorHAnsi" w:hAnsiTheme="majorHAnsi"/>
          <w:lang w:val="en-US"/>
        </w:rPr>
        <w:t>Latinobarometro</w:t>
      </w:r>
      <w:proofErr w:type="spellEnd"/>
      <w:r w:rsidRPr="00774EFF">
        <w:rPr>
          <w:rFonts w:asciiTheme="majorHAnsi" w:hAnsiTheme="majorHAnsi"/>
          <w:lang w:val="en-US"/>
        </w:rPr>
        <w:t xml:space="preserve"> survey, only 3.9 percent of Mexican respondents declared having high confidence in government, 17.1 percent some confidence, while 35.2 and 42.4 percent declared having low a</w:t>
      </w:r>
      <w:r w:rsidR="00C923CB">
        <w:rPr>
          <w:rFonts w:asciiTheme="majorHAnsi" w:hAnsiTheme="majorHAnsi"/>
          <w:lang w:val="en-US"/>
        </w:rPr>
        <w:t xml:space="preserve">nd no confidence respectively. </w:t>
      </w:r>
    </w:p>
    <w:p w14:paraId="465C9E35" w14:textId="651685A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drop in rankings and confidence is related to recent high-profile corruption scandals that have dominated news cycles. In November of 2014, journalist Carmen </w:t>
      </w:r>
      <w:proofErr w:type="spellStart"/>
      <w:r w:rsidRPr="00774EFF">
        <w:rPr>
          <w:rFonts w:asciiTheme="majorHAnsi" w:hAnsiTheme="majorHAnsi"/>
          <w:lang w:val="en-US"/>
        </w:rPr>
        <w:t>Aristegui</w:t>
      </w:r>
      <w:proofErr w:type="spellEnd"/>
      <w:r w:rsidRPr="00774EFF">
        <w:rPr>
          <w:rFonts w:asciiTheme="majorHAnsi" w:hAnsiTheme="majorHAnsi"/>
          <w:lang w:val="en-US"/>
        </w:rPr>
        <w:t xml:space="preserve"> published a report exposing a company with government contracts that owned a mansion designed for the presidential family, described by the First Lady as the “real family home” in a society magazine. In August of 2015, Comptroller </w:t>
      </w:r>
      <w:proofErr w:type="spellStart"/>
      <w:r w:rsidRPr="00774EFF">
        <w:rPr>
          <w:rFonts w:asciiTheme="majorHAnsi" w:hAnsiTheme="majorHAnsi"/>
          <w:lang w:val="en-US"/>
        </w:rPr>
        <w:t>Virgilio</w:t>
      </w:r>
      <w:proofErr w:type="spellEnd"/>
      <w:r w:rsidRPr="00774EFF">
        <w:rPr>
          <w:rFonts w:asciiTheme="majorHAnsi" w:hAnsiTheme="majorHAnsi"/>
          <w:lang w:val="en-US"/>
        </w:rPr>
        <w:t xml:space="preserve"> Andrade, a presidential appointee, cleared the President of any wrongdoing. Two years later, during the signing of General Law of the National Anticorruption System (NACS) in 2016, the President acknowledged that the scandal had hit his government's credibility, but claimed that his family had done nothing illegal. The biggest drop in Figure xx is recorded in 2014, the year of the corruption allegations</w:t>
      </w:r>
      <w:r w:rsidR="00C923CB">
        <w:rPr>
          <w:rFonts w:asciiTheme="majorHAnsi" w:hAnsiTheme="majorHAnsi"/>
          <w:lang w:val="en-US"/>
        </w:rPr>
        <w:t xml:space="preserve"> against President Peña Nieto. </w:t>
      </w:r>
    </w:p>
    <w:p w14:paraId="08C7FB46" w14:textId="09D14BC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lastRenderedPageBreak/>
        <w:t xml:space="preserve">Two of the other most well known cases of corruption are from members of President Peña Nieto’s PRI, although it is worth mentioning that corruption is not limited to that party and there have been corruption </w:t>
      </w:r>
      <w:proofErr w:type="spellStart"/>
      <w:r w:rsidRPr="00774EFF">
        <w:rPr>
          <w:rFonts w:asciiTheme="majorHAnsi" w:hAnsiTheme="majorHAnsi"/>
          <w:lang w:val="en-US"/>
        </w:rPr>
        <w:t>escandals</w:t>
      </w:r>
      <w:proofErr w:type="spellEnd"/>
      <w:r w:rsidRPr="00774EFF">
        <w:rPr>
          <w:rFonts w:asciiTheme="majorHAnsi" w:hAnsiTheme="majorHAnsi"/>
          <w:lang w:val="en-US"/>
        </w:rPr>
        <w:t xml:space="preserve"> of politicians from other parties as well. The former governor of the Tamaulipas state, </w:t>
      </w:r>
      <w:proofErr w:type="spellStart"/>
      <w:r w:rsidRPr="00774EFF">
        <w:rPr>
          <w:rFonts w:asciiTheme="majorHAnsi" w:hAnsiTheme="majorHAnsi"/>
          <w:lang w:val="en-US"/>
        </w:rPr>
        <w:t>Tomás</w:t>
      </w:r>
      <w:proofErr w:type="spellEnd"/>
      <w:r w:rsidRPr="00774EFF">
        <w:rPr>
          <w:rFonts w:asciiTheme="majorHAnsi" w:hAnsiTheme="majorHAnsi"/>
          <w:lang w:val="en-US"/>
        </w:rPr>
        <w:t xml:space="preserve"> </w:t>
      </w:r>
      <w:proofErr w:type="spellStart"/>
      <w:r w:rsidRPr="00774EFF">
        <w:rPr>
          <w:rFonts w:asciiTheme="majorHAnsi" w:hAnsiTheme="majorHAnsi"/>
          <w:lang w:val="en-US"/>
        </w:rPr>
        <w:t>Yarrington</w:t>
      </w:r>
      <w:proofErr w:type="spellEnd"/>
      <w:r w:rsidRPr="00774EFF">
        <w:rPr>
          <w:rFonts w:asciiTheme="majorHAnsi" w:hAnsiTheme="majorHAnsi"/>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774EFF">
        <w:rPr>
          <w:rFonts w:asciiTheme="majorHAnsi" w:hAnsiTheme="majorHAnsi"/>
          <w:lang w:val="en-US"/>
        </w:rPr>
        <w:t>Yarrington</w:t>
      </w:r>
      <w:proofErr w:type="spellEnd"/>
      <w:r w:rsidRPr="00774EFF">
        <w:rPr>
          <w:rFonts w:asciiTheme="majorHAnsi" w:hAnsiTheme="majorHAnsi"/>
          <w:lang w:val="en-US"/>
        </w:rPr>
        <w:t xml:space="preserve"> was arres</w:t>
      </w:r>
      <w:r w:rsidR="00C923CB">
        <w:rPr>
          <w:rFonts w:asciiTheme="majorHAnsi" w:hAnsiTheme="majorHAnsi"/>
          <w:lang w:val="en-US"/>
        </w:rPr>
        <w:t xml:space="preserve">ted in Italy on April of 2017. </w:t>
      </w:r>
    </w:p>
    <w:p w14:paraId="33458AFD" w14:textId="347AD87C"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774EFF">
        <w:rPr>
          <w:rFonts w:asciiTheme="majorHAnsi" w:hAnsiTheme="majorHAnsi"/>
          <w:lang w:val="en-US"/>
        </w:rPr>
        <w:t>Yunes</w:t>
      </w:r>
      <w:proofErr w:type="spellEnd"/>
      <w:r w:rsidRPr="00774EFF">
        <w:rPr>
          <w:rFonts w:asciiTheme="majorHAnsi" w:hAnsiTheme="majorHAnsi"/>
          <w:lang w:val="en-US"/>
        </w:rPr>
        <w:t xml:space="preserve"> accused Duarte’s government of giving water instead of chemotherapy to children with cancer. A few days later after </w:t>
      </w:r>
      <w:proofErr w:type="spellStart"/>
      <w:r w:rsidRPr="00774EFF">
        <w:rPr>
          <w:rFonts w:asciiTheme="majorHAnsi" w:hAnsiTheme="majorHAnsi"/>
          <w:lang w:val="en-US"/>
        </w:rPr>
        <w:t>Yarrington’s</w:t>
      </w:r>
      <w:proofErr w:type="spellEnd"/>
      <w:r w:rsidRPr="00774EFF">
        <w:rPr>
          <w:rFonts w:asciiTheme="majorHAnsi" w:hAnsiTheme="majorHAnsi"/>
          <w:lang w:val="en-US"/>
        </w:rPr>
        <w:t xml:space="preserve"> arrest, Duarte was apprehended on Guatemala. </w:t>
      </w:r>
    </w:p>
    <w:p w14:paraId="1086F0C6" w14:textId="781AA74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common theme of these cases is that the investigations did not come from the Mexican political system, like oversight authorities or opposition parties, but from other sources, in two cases from the media and in another from jud</w:t>
      </w:r>
      <w:r w:rsidR="00C923CB">
        <w:rPr>
          <w:rFonts w:asciiTheme="majorHAnsi" w:hAnsiTheme="majorHAnsi"/>
          <w:lang w:val="en-US"/>
        </w:rPr>
        <w:t xml:space="preserve">icial authorities from the US. </w:t>
      </w:r>
    </w:p>
    <w:p w14:paraId="6FA2F916" w14:textId="56509440"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Pr>
          <w:rFonts w:asciiTheme="majorHAnsi" w:hAnsiTheme="majorHAnsi"/>
          <w:lang w:val="en-US"/>
        </w:rPr>
        <w:t>of civil society. (OECD report)</w:t>
      </w:r>
    </w:p>
    <w:p w14:paraId="16E51D06" w14:textId="1EE3BB3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Specifically, the laws include a governance structure comprised of a NACS Co-ordination Committee, a Citizen Participation Committee and ethics committees in ministries. They also involve a revamping of codes of conduct for public officials, as well as the federal manual for internal control and risk management standards. Also, they include the development of an online platform comprised of key databases of sanctions and procurement, to support better detecti</w:t>
      </w:r>
      <w:r w:rsidR="00C923CB">
        <w:rPr>
          <w:rFonts w:asciiTheme="majorHAnsi" w:hAnsiTheme="majorHAnsi"/>
          <w:lang w:val="en-US"/>
        </w:rPr>
        <w:t>on and oversight. (OECD Report)</w:t>
      </w:r>
    </w:p>
    <w:p w14:paraId="37D9F00A" w14:textId="69441D4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w:t>
      </w:r>
      <w:r w:rsidRPr="00774EFF">
        <w:rPr>
          <w:rFonts w:asciiTheme="majorHAnsi" w:hAnsiTheme="majorHAnsi"/>
          <w:lang w:val="en-US"/>
        </w:rPr>
        <w:lastRenderedPageBreak/>
        <w:t>Finally, it demands the enlisting of Specialized Anti-corruption Prosecutors to prosecute ac</w:t>
      </w:r>
      <w:r w:rsidR="00C923CB">
        <w:rPr>
          <w:rFonts w:asciiTheme="majorHAnsi" w:hAnsiTheme="majorHAnsi"/>
          <w:lang w:val="en-US"/>
        </w:rPr>
        <w:t>ts of corruption. (OECD report)</w:t>
      </w:r>
    </w:p>
    <w:p w14:paraId="5FA80656" w14:textId="1CE49490"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Nonetheless, it appears that NACS got off on the wrong foot. In April of 2017, the president of the Citizen Participation Committee </w:t>
      </w:r>
      <w:proofErr w:type="spellStart"/>
      <w:r w:rsidRPr="00774EFF">
        <w:rPr>
          <w:rFonts w:asciiTheme="majorHAnsi" w:hAnsiTheme="majorHAnsi"/>
          <w:lang w:val="en-US"/>
        </w:rPr>
        <w:t>Jaqueline</w:t>
      </w:r>
      <w:proofErr w:type="spellEnd"/>
      <w:r w:rsidRPr="00774EFF">
        <w:rPr>
          <w:rFonts w:asciiTheme="majorHAnsi" w:hAnsiTheme="majorHAnsi"/>
          <w:lang w:val="en-US"/>
        </w:rPr>
        <w:t xml:space="preserve"> </w:t>
      </w:r>
      <w:proofErr w:type="spellStart"/>
      <w:r w:rsidRPr="00774EFF">
        <w:rPr>
          <w:rFonts w:asciiTheme="majorHAnsi" w:hAnsiTheme="majorHAnsi"/>
          <w:lang w:val="en-US"/>
        </w:rPr>
        <w:t>Peschard</w:t>
      </w:r>
      <w:proofErr w:type="spellEnd"/>
      <w:r w:rsidRPr="00774EFF">
        <w:rPr>
          <w:rFonts w:asciiTheme="majorHAnsi" w:hAnsiTheme="majorHAnsi"/>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(El </w:t>
      </w:r>
      <w:proofErr w:type="spellStart"/>
      <w:r w:rsidRPr="00774EFF">
        <w:rPr>
          <w:rFonts w:asciiTheme="majorHAnsi" w:hAnsiTheme="majorHAnsi"/>
          <w:lang w:val="en-US"/>
        </w:rPr>
        <w:t>Financiero</w:t>
      </w:r>
      <w:proofErr w:type="spellEnd"/>
      <w:r w:rsidRPr="00774EFF">
        <w:rPr>
          <w:rFonts w:asciiTheme="majorHAnsi" w:hAnsiTheme="majorHAnsi"/>
          <w:lang w:val="en-US"/>
        </w:rPr>
        <w:t>)</w:t>
      </w:r>
    </w:p>
    <w:p w14:paraId="68FA3D78" w14:textId="0B0D6B93" w:rsidR="00774EFF" w:rsidRPr="00774EFF" w:rsidRDefault="00C923CB" w:rsidP="00C923CB">
      <w:pPr>
        <w:pStyle w:val="Ttulo3"/>
        <w:rPr>
          <w:lang w:val="en-US"/>
        </w:rPr>
      </w:pPr>
      <w:bookmarkStart w:id="56" w:name="_Toc354662941"/>
      <w:r>
        <w:rPr>
          <w:lang w:val="en-US"/>
        </w:rPr>
        <w:t>Political Finance</w:t>
      </w:r>
      <w:bookmarkEnd w:id="56"/>
    </w:p>
    <w:p w14:paraId="398861F1" w14:textId="11EBC4EE"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C923CB">
        <w:rPr>
          <w:rFonts w:asciiTheme="majorHAnsi" w:hAnsiTheme="majorHAnsi"/>
          <w:lang w:val="en-US"/>
        </w:rPr>
        <w:t>l expenditures. (</w:t>
      </w:r>
      <w:proofErr w:type="spellStart"/>
      <w:r w:rsidR="00C923CB">
        <w:rPr>
          <w:rFonts w:asciiTheme="majorHAnsi" w:hAnsiTheme="majorHAnsi"/>
          <w:lang w:val="en-US"/>
        </w:rPr>
        <w:t>Reporte</w:t>
      </w:r>
      <w:proofErr w:type="spellEnd"/>
      <w:r w:rsidR="00C923CB">
        <w:rPr>
          <w:rFonts w:asciiTheme="majorHAnsi" w:hAnsiTheme="majorHAnsi"/>
          <w:lang w:val="en-US"/>
        </w:rPr>
        <w:t xml:space="preserve"> </w:t>
      </w:r>
      <w:proofErr w:type="spellStart"/>
      <w:r w:rsidR="00C923CB">
        <w:rPr>
          <w:rFonts w:asciiTheme="majorHAnsi" w:hAnsiTheme="majorHAnsi"/>
          <w:lang w:val="en-US"/>
        </w:rPr>
        <w:t>chido</w:t>
      </w:r>
      <w:proofErr w:type="spellEnd"/>
      <w:r w:rsidR="00C923CB">
        <w:rPr>
          <w:rFonts w:asciiTheme="majorHAnsi" w:hAnsiTheme="majorHAnsi"/>
          <w:lang w:val="en-US"/>
        </w:rPr>
        <w:t>)</w:t>
      </w:r>
    </w:p>
    <w:p w14:paraId="7B4C317B" w14:textId="1CEEAA7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In efforts to further amend the political finance system, comprehensive reforms were passed after 2005, which is reflected in figure xx. The figure displays the sensibility of the PFR Index to the most recent amendments of existing laws. The figure also shows that Mexico has a higher level of regulation than the average of the whole region, an inverse relationship that the one observed on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A512E5F" wp14:editId="376CA94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14EB6E9" w14:textId="53C1AD04"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reform of 2007, implemented after the contentious 2006 presidential election in which Felipe Calderon became president, altered the financing of political campaigns. It </w:t>
      </w:r>
      <w:r w:rsidRPr="00774EFF">
        <w:rPr>
          <w:rFonts w:asciiTheme="majorHAnsi" w:hAnsiTheme="majorHAnsi"/>
          <w:lang w:val="en-US"/>
        </w:rPr>
        <w:lastRenderedPageBreak/>
        <w:t>changed the formula for the allocation of public funds to political parties and increased the importance of winning seats, by linking electoral victories to future funding. It also limited private contributions to 10 percent of the total money that was spent in the previo</w:t>
      </w:r>
      <w:r w:rsidR="00C923CB">
        <w:rPr>
          <w:rFonts w:asciiTheme="majorHAnsi" w:hAnsiTheme="majorHAnsi"/>
          <w:lang w:val="en-US"/>
        </w:rPr>
        <w:t>us presidential campaign. (CFR)</w:t>
      </w:r>
    </w:p>
    <w:p w14:paraId="0AA93B2D" w14:textId="22A4079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(Mexico Institut</w:t>
      </w:r>
      <w:r w:rsidR="00C923CB">
        <w:rPr>
          <w:rFonts w:asciiTheme="majorHAnsi" w:hAnsiTheme="majorHAnsi"/>
          <w:lang w:val="en-US"/>
        </w:rPr>
        <w:t xml:space="preserve">e Guide for Mexican elections) </w:t>
      </w:r>
    </w:p>
    <w:p w14:paraId="2B8FEC60" w14:textId="4797615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(CFR) 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Pr>
          <w:rFonts w:asciiTheme="majorHAnsi" w:hAnsiTheme="majorHAnsi"/>
          <w:lang w:val="en-US"/>
        </w:rPr>
        <w:t xml:space="preserve"> independence of the judiciary.</w:t>
      </w:r>
    </w:p>
    <w:p w14:paraId="03299018" w14:textId="58C290FC" w:rsidR="00774EFF" w:rsidRPr="00774EFF" w:rsidRDefault="00C923CB" w:rsidP="00C923CB">
      <w:pPr>
        <w:pStyle w:val="Ttulo3"/>
        <w:rPr>
          <w:lang w:val="en-US"/>
        </w:rPr>
      </w:pPr>
      <w:bookmarkStart w:id="57" w:name="_Toc354662942"/>
      <w:r>
        <w:rPr>
          <w:lang w:val="en-US"/>
        </w:rPr>
        <w:t>Judicial Independence</w:t>
      </w:r>
      <w:bookmarkEnd w:id="57"/>
    </w:p>
    <w:p w14:paraId="6C89A08A"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Parallel to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there is a downward tendency on the WEF Judicial Independence Indicator from 2006 to 2015. This tendency is reflected in figure xx and might have be related do with the controversy that has surrounded the three nominations that President Peña Nieto’s made to the Supreme Court. The figure also shows that Mexico is almost in the same level as the region average. </w:t>
      </w:r>
    </w:p>
    <w:p w14:paraId="76E0B456" w14:textId="77777777" w:rsidR="00774EFF" w:rsidRPr="00774EFF" w:rsidRDefault="00774EFF" w:rsidP="00774EFF">
      <w:pPr>
        <w:spacing w:after="120" w:line="360" w:lineRule="auto"/>
        <w:jc w:val="both"/>
        <w:rPr>
          <w:rFonts w:asciiTheme="majorHAnsi" w:hAnsiTheme="majorHAnsi"/>
          <w:lang w:val="en-US"/>
        </w:rPr>
      </w:pP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5EA726E4" wp14:editId="4D8BDCB5">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A8DFF0" w14:textId="37209422"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 It is worth noticing that the security situation did not impr</w:t>
      </w:r>
      <w:r w:rsidR="00C923CB">
        <w:rPr>
          <w:rFonts w:asciiTheme="majorHAnsi" w:hAnsiTheme="majorHAnsi"/>
          <w:lang w:val="en-US"/>
        </w:rPr>
        <w:t xml:space="preserve">ove with President Peña Nieto. </w:t>
      </w:r>
    </w:p>
    <w:p w14:paraId="0A2BB2B4" w14:textId="4DC68B86"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Pr>
          <w:rFonts w:asciiTheme="majorHAnsi" w:hAnsiTheme="majorHAnsi"/>
          <w:lang w:val="en-US"/>
        </w:rPr>
        <w:t>corrupt judges. (Insight Crime)</w:t>
      </w:r>
    </w:p>
    <w:p w14:paraId="66C76C1D" w14:textId="76EF96BE" w:rsidR="00774EFF" w:rsidRPr="00774EFF" w:rsidRDefault="00C923CB" w:rsidP="00C923CB">
      <w:pPr>
        <w:pStyle w:val="Ttulo3"/>
        <w:rPr>
          <w:lang w:val="en-US"/>
        </w:rPr>
      </w:pPr>
      <w:bookmarkStart w:id="58" w:name="_Toc354662943"/>
      <w:r>
        <w:rPr>
          <w:lang w:val="en-US"/>
        </w:rPr>
        <w:t>Public Investment</w:t>
      </w:r>
      <w:bookmarkEnd w:id="58"/>
    </w:p>
    <w:p w14:paraId="0B8B8B4D"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indicator of public investment, which is based on data on capital expenditures of the ECLAC, shows an overall increase of spending in the matter in absolute terms since 2006, as shown on figure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fall below 2.48 percent of the GDP. After this bump, public investment further increased when President Peña Nieto took power. </w:t>
      </w:r>
    </w:p>
    <w:p w14:paraId="036BB8A2" w14:textId="77777777" w:rsidR="00774EFF" w:rsidRPr="00774EFF" w:rsidRDefault="00774EFF" w:rsidP="00774EFF">
      <w:pPr>
        <w:spacing w:after="120" w:line="360" w:lineRule="auto"/>
        <w:jc w:val="both"/>
        <w:rPr>
          <w:rFonts w:asciiTheme="majorHAnsi" w:hAnsiTheme="majorHAnsi"/>
          <w:lang w:val="en-US"/>
        </w:rPr>
      </w:pP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099EEA78" wp14:editId="3095A17C">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4B6B1E" w14:textId="5678E4D5"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An example of this kind of investment under President Peña Nieto is the new airport of Mexico City, which will cost of 9.4 billion USD and is expected to open in 2020. To keep an increasing public investment in a context of low income from oil exports, the government has increased the national debt. In March of 2017, debt stood at 9.68 trillion MXN (522 bill</w:t>
      </w:r>
      <w:r w:rsidR="00C923CB">
        <w:rPr>
          <w:rFonts w:asciiTheme="majorHAnsi" w:hAnsiTheme="majorHAnsi"/>
          <w:lang w:val="en-US"/>
        </w:rPr>
        <w:t xml:space="preserve">ion USD). (Nota </w:t>
      </w:r>
      <w:proofErr w:type="spellStart"/>
      <w:r w:rsidR="00C923CB">
        <w:rPr>
          <w:rFonts w:asciiTheme="majorHAnsi" w:hAnsiTheme="majorHAnsi"/>
          <w:lang w:val="en-US"/>
        </w:rPr>
        <w:t>sobre</w:t>
      </w:r>
      <w:proofErr w:type="spellEnd"/>
      <w:r w:rsidR="00C923CB">
        <w:rPr>
          <w:rFonts w:asciiTheme="majorHAnsi" w:hAnsiTheme="majorHAnsi"/>
          <w:lang w:val="en-US"/>
        </w:rPr>
        <w:t xml:space="preserve"> la </w:t>
      </w:r>
      <w:proofErr w:type="spellStart"/>
      <w:r w:rsidR="00C923CB">
        <w:rPr>
          <w:rFonts w:asciiTheme="majorHAnsi" w:hAnsiTheme="majorHAnsi"/>
          <w:lang w:val="en-US"/>
        </w:rPr>
        <w:t>deuda</w:t>
      </w:r>
      <w:proofErr w:type="spellEnd"/>
      <w:r w:rsidR="00C923CB">
        <w:rPr>
          <w:rFonts w:asciiTheme="majorHAnsi" w:hAnsiTheme="majorHAnsi"/>
          <w:lang w:val="en-US"/>
        </w:rPr>
        <w:t>)</w:t>
      </w:r>
    </w:p>
    <w:p w14:paraId="149B13F7" w14:textId="6943553D"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57A8E798" w:rsidR="00774EFF" w:rsidRPr="00774EFF" w:rsidRDefault="00774EFF" w:rsidP="00C923CB">
      <w:pPr>
        <w:pStyle w:val="Ttulo3"/>
        <w:rPr>
          <w:lang w:val="en-US"/>
        </w:rPr>
      </w:pPr>
      <w:bookmarkStart w:id="59" w:name="_Toc354662944"/>
      <w:r w:rsidRPr="00774EFF">
        <w:rPr>
          <w:lang w:val="en-US"/>
        </w:rPr>
        <w:t>Improving the control of corruption in Mexico</w:t>
      </w:r>
      <w:bookmarkEnd w:id="59"/>
    </w:p>
    <w:p w14:paraId="32BF631F"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774EFF">
        <w:rPr>
          <w:rFonts w:asciiTheme="majorHAnsi" w:hAnsiTheme="majorHAnsi"/>
          <w:lang w:val="en-US"/>
        </w:rPr>
        <w:t>CoC</w:t>
      </w:r>
      <w:proofErr w:type="spellEnd"/>
      <w:r w:rsidRPr="00774EFF">
        <w:rPr>
          <w:rFonts w:asciiTheme="majorHAnsi" w:hAnsiTheme="majorHAnsi"/>
          <w:lang w:val="en-US"/>
        </w:rPr>
        <w:t xml:space="preserve"> Indicator has decreased, further hit by the increase of public investment in real terms. It also shows that the level of Judicial Independence is above the average of the region. Nevertheless, this indicator needs to increase to the levels of the high achievers of the region to have an effect on the other variables of the model. </w:t>
      </w:r>
    </w:p>
    <w:p w14:paraId="734A5CB2" w14:textId="77777777" w:rsidR="00774EFF" w:rsidRPr="00774EFF" w:rsidRDefault="00774EFF" w:rsidP="00774EFF">
      <w:pPr>
        <w:spacing w:after="120" w:line="360" w:lineRule="auto"/>
        <w:jc w:val="both"/>
        <w:rPr>
          <w:rFonts w:asciiTheme="majorHAnsi" w:hAnsiTheme="majorHAnsi"/>
          <w:lang w:val="en-US"/>
        </w:rPr>
      </w:pPr>
    </w:p>
    <w:p w14:paraId="06D320F6" w14:textId="77777777"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7760EC1C" wp14:editId="5C4ED4BF">
            <wp:extent cx="5259906" cy="3806075"/>
            <wp:effectExtent l="0" t="0" r="0" b="4445"/>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061" cy="3806187"/>
                    </a:xfrm>
                    <a:prstGeom prst="rect">
                      <a:avLst/>
                    </a:prstGeom>
                    <a:noFill/>
                    <a:ln>
                      <a:noFill/>
                    </a:ln>
                  </pic:spPr>
                </pic:pic>
              </a:graphicData>
            </a:graphic>
          </wp:inline>
        </w:drawing>
      </w:r>
    </w:p>
    <w:p w14:paraId="6CA4406D" w14:textId="77777777" w:rsidR="00774EFF" w:rsidRPr="00774EFF" w:rsidRDefault="00774EFF" w:rsidP="00774EFF">
      <w:pPr>
        <w:spacing w:after="120" w:line="360" w:lineRule="auto"/>
        <w:jc w:val="both"/>
        <w:rPr>
          <w:rFonts w:asciiTheme="majorHAnsi" w:hAnsiTheme="majorHAnsi"/>
          <w:lang w:val="en-US"/>
        </w:rPr>
      </w:pPr>
    </w:p>
    <w:p w14:paraId="1D2C67E1" w14:textId="1943C352"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Mexico is above the high achievers in respect to party finance regulation but this is not translated in lower levels of corruption.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5D762A5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organizations for responding to partisan quotas and the lack of transparency of the confirmation process on the Senate. (</w:t>
      </w:r>
      <w:proofErr w:type="spellStart"/>
      <w:proofErr w:type="gramStart"/>
      <w:r w:rsidRPr="00774EFF">
        <w:rPr>
          <w:rFonts w:asciiTheme="majorHAnsi" w:hAnsiTheme="majorHAnsi"/>
          <w:lang w:val="en-US"/>
        </w:rPr>
        <w:t>mexico</w:t>
      </w:r>
      <w:proofErr w:type="spellEnd"/>
      <w:proofErr w:type="gramEnd"/>
      <w:r w:rsidRPr="00774EFF">
        <w:rPr>
          <w:rFonts w:asciiTheme="majorHAnsi" w:hAnsiTheme="majorHAnsi"/>
          <w:lang w:val="en-US"/>
        </w:rPr>
        <w:t xml:space="preserve"> </w:t>
      </w:r>
      <w:proofErr w:type="spellStart"/>
      <w:r w:rsidRPr="00774EFF">
        <w:rPr>
          <w:rFonts w:asciiTheme="majorHAnsi" w:hAnsiTheme="majorHAnsi"/>
          <w:lang w:val="en-US"/>
        </w:rPr>
        <w:t>evalua</w:t>
      </w:r>
      <w:proofErr w:type="spellEnd"/>
      <w:r w:rsidRPr="00774EFF">
        <w:rPr>
          <w:rFonts w:asciiTheme="majorHAnsi" w:hAnsiTheme="majorHAnsi"/>
          <w:lang w:val="en-US"/>
        </w:rPr>
        <w:t>)</w:t>
      </w:r>
    </w:p>
    <w:p w14:paraId="412D6C68" w14:textId="1CD61F2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President Peña Nieto’s nomination of former Attorney General Eduardo Medina Mora was the most criticized of all three. This was due to Medina Mora’s previous role as Mexico’s </w:t>
      </w:r>
      <w:r w:rsidRPr="00774EFF">
        <w:rPr>
          <w:rFonts w:asciiTheme="majorHAnsi" w:hAnsiTheme="majorHAnsi"/>
          <w:lang w:val="en-US"/>
        </w:rPr>
        <w:lastRenderedPageBreak/>
        <w:t>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proofErr w:type="spellStart"/>
      <w:proofErr w:type="gramStart"/>
      <w:r w:rsidRPr="00774EFF">
        <w:rPr>
          <w:rFonts w:asciiTheme="majorHAnsi" w:hAnsiTheme="majorHAnsi"/>
          <w:lang w:val="en-US"/>
        </w:rPr>
        <w:t>mexico</w:t>
      </w:r>
      <w:proofErr w:type="spellEnd"/>
      <w:proofErr w:type="gramEnd"/>
      <w:r w:rsidRPr="00774EFF">
        <w:rPr>
          <w:rFonts w:asciiTheme="majorHAnsi" w:hAnsiTheme="majorHAnsi"/>
          <w:lang w:val="en-US"/>
        </w:rPr>
        <w:t xml:space="preserve"> </w:t>
      </w:r>
      <w:proofErr w:type="spellStart"/>
      <w:r w:rsidRPr="00774EFF">
        <w:rPr>
          <w:rFonts w:asciiTheme="majorHAnsi" w:hAnsiTheme="majorHAnsi"/>
          <w:lang w:val="en-US"/>
        </w:rPr>
        <w:t>evalua</w:t>
      </w:r>
      <w:proofErr w:type="spellEnd"/>
      <w:r w:rsidRPr="00774EFF">
        <w:rPr>
          <w:rFonts w:asciiTheme="majorHAnsi" w:hAnsiTheme="majorHAnsi"/>
          <w:lang w:val="en-US"/>
        </w:rPr>
        <w:t>)</w:t>
      </w:r>
    </w:p>
    <w:p w14:paraId="77A6356E" w14:textId="741D230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Furthermore, judicial independence in Mexico is limited by way the judicial branch receives its funds. The executive and legislative branches control the judiciary’s budget, so each year it has to bargain for it. Distinct from other countries, the Mexican Constitution does not specify a percentage of GDP for the judiciary. (</w:t>
      </w:r>
      <w:proofErr w:type="spellStart"/>
      <w:proofErr w:type="gramStart"/>
      <w:r w:rsidRPr="00774EFF">
        <w:rPr>
          <w:rFonts w:asciiTheme="majorHAnsi" w:hAnsiTheme="majorHAnsi"/>
          <w:lang w:val="en-US"/>
        </w:rPr>
        <w:t>texto</w:t>
      </w:r>
      <w:proofErr w:type="spellEnd"/>
      <w:proofErr w:type="gramEnd"/>
      <w:r w:rsidRPr="00774EFF">
        <w:rPr>
          <w:rFonts w:asciiTheme="majorHAnsi" w:hAnsiTheme="majorHAnsi"/>
          <w:lang w:val="en-US"/>
        </w:rPr>
        <w:t xml:space="preserve"> de </w:t>
      </w:r>
      <w:proofErr w:type="spellStart"/>
      <w:r w:rsidRPr="00774EFF">
        <w:rPr>
          <w:rFonts w:asciiTheme="majorHAnsi" w:hAnsiTheme="majorHAnsi"/>
          <w:lang w:val="en-US"/>
        </w:rPr>
        <w:t>de</w:t>
      </w:r>
      <w:proofErr w:type="spellEnd"/>
      <w:r w:rsidRPr="00774EFF">
        <w:rPr>
          <w:rFonts w:asciiTheme="majorHAnsi" w:hAnsiTheme="majorHAnsi"/>
          <w:lang w:val="en-US"/>
        </w:rPr>
        <w:t xml:space="preserve"> jure independence) This makes the judiciary dependent of the political system despite all the written rules to make it autonomous. </w:t>
      </w:r>
    </w:p>
    <w:p w14:paraId="041A254E" w14:textId="0F922188"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(CFR backgrounder) There is also lack of confidence in the justice sector, so crimes are underreported, which creates widespread impunity. (C Special Report) </w:t>
      </w:r>
    </w:p>
    <w:p w14:paraId="3386563E" w14:textId="1180A6F8"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A case that illustrates the weakness of the Mexican judiciary and its vulnerability in resisting private interests is the case of Judge </w:t>
      </w:r>
      <w:proofErr w:type="spellStart"/>
      <w:r w:rsidRPr="00774EFF">
        <w:rPr>
          <w:rFonts w:asciiTheme="majorHAnsi" w:hAnsiTheme="majorHAnsi"/>
          <w:lang w:val="en-US"/>
        </w:rPr>
        <w:t>Anuar</w:t>
      </w:r>
      <w:proofErr w:type="spellEnd"/>
      <w:r w:rsidRPr="00774EFF">
        <w:rPr>
          <w:rFonts w:asciiTheme="majorHAnsi" w:hAnsiTheme="majorHAnsi"/>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p>
    <w:p w14:paraId="06A664C6" w14:textId="0EEF684A"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recent reform to the judicial sector was seen as way to strengthen the judiciary but recent information about its implementation paint a bleak picture. Citing a study about the impact of the reform on the state of Morelos, Jose </w:t>
      </w:r>
      <w:proofErr w:type="spellStart"/>
      <w:r w:rsidRPr="00774EFF">
        <w:rPr>
          <w:rFonts w:asciiTheme="majorHAnsi" w:hAnsiTheme="majorHAnsi"/>
          <w:lang w:val="en-US"/>
        </w:rPr>
        <w:t>Pardinas</w:t>
      </w:r>
      <w:proofErr w:type="spellEnd"/>
      <w:r w:rsidRPr="00774EFF">
        <w:rPr>
          <w:rFonts w:asciiTheme="majorHAnsi" w:hAnsiTheme="majorHAnsi"/>
          <w:lang w:val="en-US"/>
        </w:rPr>
        <w:t>, director of IMCO, said that one the problem is in the prosecution stage, before even a case goes before a judge. He criticized the lack of investments in training the personnel in charge of procurement, which is often overworked and underpaid. (</w:t>
      </w:r>
      <w:proofErr w:type="spellStart"/>
      <w:r w:rsidRPr="00774EFF">
        <w:rPr>
          <w:rFonts w:asciiTheme="majorHAnsi" w:hAnsiTheme="majorHAnsi"/>
          <w:lang w:val="en-US"/>
        </w:rPr>
        <w:t>Milenio</w:t>
      </w:r>
      <w:proofErr w:type="spellEnd"/>
      <w:r w:rsidRPr="00774EFF">
        <w:rPr>
          <w:rFonts w:asciiTheme="majorHAnsi" w:hAnsiTheme="majorHAnsi"/>
          <w:lang w:val="en-US"/>
        </w:rPr>
        <w:t xml:space="preserve"> TV)</w:t>
      </w:r>
    </w:p>
    <w:p w14:paraId="6E7B40D1" w14:textId="63E62391"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proofErr w:type="spellStart"/>
      <w:r w:rsidRPr="00774EFF">
        <w:rPr>
          <w:rFonts w:asciiTheme="majorHAnsi" w:hAnsiTheme="majorHAnsi"/>
          <w:lang w:val="en-US"/>
        </w:rPr>
        <w:t>Documento</w:t>
      </w:r>
      <w:proofErr w:type="spellEnd"/>
      <w:r w:rsidRPr="00774EFF">
        <w:rPr>
          <w:rFonts w:asciiTheme="majorHAnsi" w:hAnsiTheme="majorHAnsi"/>
          <w:lang w:val="en-US"/>
        </w:rPr>
        <w:t xml:space="preserve"> IMCO)</w:t>
      </w:r>
    </w:p>
    <w:p w14:paraId="07017FEB" w14:textId="1ED81D3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lastRenderedPageBreak/>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197E2C39" w:rsidR="00774EFF" w:rsidRPr="00774EFF" w:rsidRDefault="00774EFF" w:rsidP="00774EFF">
      <w:pPr>
        <w:spacing w:after="120" w:line="360" w:lineRule="auto"/>
        <w:jc w:val="both"/>
        <w:rPr>
          <w:rFonts w:asciiTheme="majorHAnsi" w:hAnsiTheme="majorHAnsi"/>
          <w:lang w:val="en-US"/>
        </w:rPr>
      </w:pPr>
      <w:r w:rsidRPr="00774EFF">
        <w:rPr>
          <w:rFonts w:asciiTheme="majorHAnsi" w:hAnsiTheme="majorHAnsi"/>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p>
    <w:p w14:paraId="37BE465A" w14:textId="38D844EC" w:rsidR="00892F4A" w:rsidRPr="00737D8A" w:rsidRDefault="00892F4A" w:rsidP="00177EB0">
      <w:pPr>
        <w:pStyle w:val="Ttulo1"/>
        <w:rPr>
          <w:rFonts w:eastAsia="Times New Roman" w:cstheme="minorHAnsi"/>
          <w:lang w:val="es-AR" w:eastAsia="es-AR"/>
        </w:rPr>
      </w:pPr>
      <w:bookmarkStart w:id="60" w:name="_Toc354662945"/>
      <w:r w:rsidRPr="00737D8A">
        <w:rPr>
          <w:lang w:val="es-AR" w:eastAsia="es-AR"/>
        </w:rPr>
        <w:lastRenderedPageBreak/>
        <w:t>References</w:t>
      </w:r>
      <w:bookmarkEnd w:id="60"/>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Verena. 2002. “Corruption and Political Parties.” </w:t>
      </w:r>
      <w:proofErr w:type="gramStart"/>
      <w:r w:rsidRPr="00F43A2B">
        <w:rPr>
          <w:rFonts w:asciiTheme="majorHAnsi" w:hAnsiTheme="majorHAnsi"/>
          <w:i/>
          <w:iCs/>
          <w:sz w:val="22"/>
          <w:szCs w:val="22"/>
          <w:lang w:val="en-GB"/>
        </w:rPr>
        <w:t>Sectoral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World Politics 46(2): 151–84.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sidRPr="00F43A2B">
        <w:rPr>
          <w:rFonts w:asciiTheme="majorHAnsi" w:hAnsiTheme="majorHAnsi"/>
          <w:sz w:val="22"/>
          <w:szCs w:val="22"/>
          <w:lang w:val="en-GB"/>
        </w:rPr>
        <w:t>Heidenheimer,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Hopkin,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Lauri.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2000. “State Subsidies to Political Parties: Confronting Rhetoric with Reality.” West European Politics 23(3): 1–24.</w:t>
      </w:r>
    </w:p>
    <w:p w14:paraId="74B4F45F" w14:textId="6E315261"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xml:space="preserve">, Michael. 2002. “Financing Politics: A Global View.” Journal of Democracy 13(4): 69–86.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lastRenderedPageBreak/>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F25920">
      <w:footerReference w:type="even" r:id="rId37"/>
      <w:footerReference w:type="default" r:id="rId3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1110F3" w:rsidRDefault="001110F3" w:rsidP="00634DAD">
      <w:pPr>
        <w:spacing w:after="0" w:line="240" w:lineRule="auto"/>
      </w:pPr>
      <w:r>
        <w:separator/>
      </w:r>
    </w:p>
  </w:endnote>
  <w:endnote w:type="continuationSeparator" w:id="0">
    <w:p w14:paraId="0DD273AE" w14:textId="77777777" w:rsidR="001110F3" w:rsidRDefault="001110F3"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Franklin Gothic Book">
    <w:panose1 w:val="020B050302010202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1110F3" w:rsidRDefault="001110F3"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1110F3" w:rsidRDefault="001110F3"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1110F3" w:rsidRDefault="001110F3" w:rsidP="00215BD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348C">
      <w:rPr>
        <w:rStyle w:val="Nmerodepgina"/>
        <w:noProof/>
      </w:rPr>
      <w:t>19</w:t>
    </w:r>
    <w:r>
      <w:rPr>
        <w:rStyle w:val="Nmerodepgina"/>
      </w:rPr>
      <w:fldChar w:fldCharType="end"/>
    </w:r>
  </w:p>
  <w:p w14:paraId="7F8E84CD" w14:textId="77777777" w:rsidR="001110F3" w:rsidRDefault="001110F3"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1110F3" w:rsidRDefault="001110F3" w:rsidP="00634DAD">
      <w:pPr>
        <w:spacing w:after="0" w:line="240" w:lineRule="auto"/>
      </w:pPr>
      <w:r>
        <w:separator/>
      </w:r>
    </w:p>
  </w:footnote>
  <w:footnote w:type="continuationSeparator" w:id="0">
    <w:p w14:paraId="234DC6BB" w14:textId="77777777" w:rsidR="001110F3" w:rsidRDefault="001110F3" w:rsidP="00634DAD">
      <w:pPr>
        <w:spacing w:after="0" w:line="240" w:lineRule="auto"/>
      </w:pPr>
      <w:r>
        <w:continuationSeparator/>
      </w:r>
    </w:p>
  </w:footnote>
  <w:footnote w:id="1">
    <w:p w14:paraId="0856ED9E" w14:textId="77777777" w:rsidR="001110F3" w:rsidRPr="0031269F" w:rsidRDefault="001110F3" w:rsidP="00135E31">
      <w:pPr>
        <w:pStyle w:val="Textonotapie"/>
      </w:pPr>
      <w:r>
        <w:rPr>
          <w:rStyle w:val="Refdenotaalpie"/>
        </w:rPr>
        <w:footnoteRef/>
      </w:r>
      <w:r>
        <w:t xml:space="preserve"> We understand Latin America a</w:t>
      </w:r>
      <w:r w:rsidRPr="0031269F">
        <w:t>c</w:t>
      </w:r>
      <w:r>
        <w:t xml:space="preserve">cording to the selection of </w:t>
      </w:r>
      <w:r w:rsidRPr="0031269F">
        <w:t xml:space="preserve">eighteen countries </w:t>
      </w:r>
      <w:r>
        <w:t>done</w:t>
      </w:r>
      <w:r w:rsidRPr="0031269F">
        <w:t xml:space="preserve"> for this thesis.</w:t>
      </w:r>
    </w:p>
  </w:footnote>
  <w:footnote w:id="2">
    <w:p w14:paraId="09E67E60" w14:textId="77777777" w:rsidR="001110F3" w:rsidRPr="00D93194" w:rsidRDefault="001110F3" w:rsidP="00135E31">
      <w:pPr>
        <w:pStyle w:val="Textonotapie"/>
      </w:pPr>
      <w:r>
        <w:rPr>
          <w:rStyle w:val="Refdenotaalpie"/>
        </w:rPr>
        <w:footnoteRef/>
      </w:r>
      <w:r>
        <w:t xml:space="preserve"> </w:t>
      </w:r>
      <w:r w:rsidRPr="00D93194">
        <w:t>https://www.argentinacompra.gov.ar/prod/onc/p8081/estadisticas/compras.jsp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171C2"/>
    <w:rsid w:val="000209BB"/>
    <w:rsid w:val="000313A4"/>
    <w:rsid w:val="00037B65"/>
    <w:rsid w:val="00044E48"/>
    <w:rsid w:val="00053BBC"/>
    <w:rsid w:val="00060E1C"/>
    <w:rsid w:val="00060E5E"/>
    <w:rsid w:val="00066A05"/>
    <w:rsid w:val="000676EE"/>
    <w:rsid w:val="00073B15"/>
    <w:rsid w:val="000741D1"/>
    <w:rsid w:val="00085567"/>
    <w:rsid w:val="00085772"/>
    <w:rsid w:val="00095D7F"/>
    <w:rsid w:val="00096456"/>
    <w:rsid w:val="000A0006"/>
    <w:rsid w:val="000D64D8"/>
    <w:rsid w:val="00103FD7"/>
    <w:rsid w:val="00107E28"/>
    <w:rsid w:val="001110F3"/>
    <w:rsid w:val="00120531"/>
    <w:rsid w:val="00126214"/>
    <w:rsid w:val="00135E31"/>
    <w:rsid w:val="0013778B"/>
    <w:rsid w:val="00160AB3"/>
    <w:rsid w:val="0016654A"/>
    <w:rsid w:val="001706A1"/>
    <w:rsid w:val="00170E11"/>
    <w:rsid w:val="00177EB0"/>
    <w:rsid w:val="001A441D"/>
    <w:rsid w:val="001B1624"/>
    <w:rsid w:val="001B5E47"/>
    <w:rsid w:val="001B5E55"/>
    <w:rsid w:val="001C0B51"/>
    <w:rsid w:val="001C612E"/>
    <w:rsid w:val="001E1D64"/>
    <w:rsid w:val="001E571C"/>
    <w:rsid w:val="001F438F"/>
    <w:rsid w:val="00206F9C"/>
    <w:rsid w:val="00213B52"/>
    <w:rsid w:val="00215BDE"/>
    <w:rsid w:val="00220858"/>
    <w:rsid w:val="00233976"/>
    <w:rsid w:val="00237692"/>
    <w:rsid w:val="0024031B"/>
    <w:rsid w:val="00246E1F"/>
    <w:rsid w:val="00246E62"/>
    <w:rsid w:val="0025540E"/>
    <w:rsid w:val="00261333"/>
    <w:rsid w:val="00276C6C"/>
    <w:rsid w:val="00286E81"/>
    <w:rsid w:val="002A0718"/>
    <w:rsid w:val="002A1FF2"/>
    <w:rsid w:val="002A5AB8"/>
    <w:rsid w:val="002B2535"/>
    <w:rsid w:val="002C6A73"/>
    <w:rsid w:val="002D41F6"/>
    <w:rsid w:val="002E689F"/>
    <w:rsid w:val="002F68D4"/>
    <w:rsid w:val="003012EE"/>
    <w:rsid w:val="00301355"/>
    <w:rsid w:val="00305AA2"/>
    <w:rsid w:val="00312A9D"/>
    <w:rsid w:val="00320665"/>
    <w:rsid w:val="00325E9A"/>
    <w:rsid w:val="0032745D"/>
    <w:rsid w:val="00327B87"/>
    <w:rsid w:val="00335934"/>
    <w:rsid w:val="00362420"/>
    <w:rsid w:val="00382CDD"/>
    <w:rsid w:val="00384AB1"/>
    <w:rsid w:val="003E4A89"/>
    <w:rsid w:val="00413D10"/>
    <w:rsid w:val="004207CA"/>
    <w:rsid w:val="00422280"/>
    <w:rsid w:val="00426A55"/>
    <w:rsid w:val="00427A8E"/>
    <w:rsid w:val="004356D3"/>
    <w:rsid w:val="00465199"/>
    <w:rsid w:val="00473795"/>
    <w:rsid w:val="00473F4D"/>
    <w:rsid w:val="00494986"/>
    <w:rsid w:val="004A222F"/>
    <w:rsid w:val="004B6224"/>
    <w:rsid w:val="004E5CC0"/>
    <w:rsid w:val="004E7907"/>
    <w:rsid w:val="004F5467"/>
    <w:rsid w:val="005054A0"/>
    <w:rsid w:val="0050658B"/>
    <w:rsid w:val="0052277A"/>
    <w:rsid w:val="005327AF"/>
    <w:rsid w:val="00534884"/>
    <w:rsid w:val="00540B31"/>
    <w:rsid w:val="005444AA"/>
    <w:rsid w:val="00547EA2"/>
    <w:rsid w:val="0055092D"/>
    <w:rsid w:val="005607E7"/>
    <w:rsid w:val="005632D4"/>
    <w:rsid w:val="00574840"/>
    <w:rsid w:val="0058348C"/>
    <w:rsid w:val="0059327F"/>
    <w:rsid w:val="005A1B81"/>
    <w:rsid w:val="005A2BE1"/>
    <w:rsid w:val="005A5350"/>
    <w:rsid w:val="005B5696"/>
    <w:rsid w:val="005B61A8"/>
    <w:rsid w:val="005C1E81"/>
    <w:rsid w:val="005C6B3B"/>
    <w:rsid w:val="005C7767"/>
    <w:rsid w:val="005F0102"/>
    <w:rsid w:val="005F1FA4"/>
    <w:rsid w:val="00607B7B"/>
    <w:rsid w:val="006165DA"/>
    <w:rsid w:val="00631094"/>
    <w:rsid w:val="00634DAD"/>
    <w:rsid w:val="0063713F"/>
    <w:rsid w:val="0064100C"/>
    <w:rsid w:val="00647A4D"/>
    <w:rsid w:val="00677DBE"/>
    <w:rsid w:val="00693159"/>
    <w:rsid w:val="0069540B"/>
    <w:rsid w:val="006979C0"/>
    <w:rsid w:val="006A4C7F"/>
    <w:rsid w:val="006A697A"/>
    <w:rsid w:val="006B317A"/>
    <w:rsid w:val="006F6A66"/>
    <w:rsid w:val="00705059"/>
    <w:rsid w:val="007119EB"/>
    <w:rsid w:val="0071244B"/>
    <w:rsid w:val="007206BD"/>
    <w:rsid w:val="007225B3"/>
    <w:rsid w:val="00731A78"/>
    <w:rsid w:val="00737D8A"/>
    <w:rsid w:val="00741030"/>
    <w:rsid w:val="00746847"/>
    <w:rsid w:val="00764DF6"/>
    <w:rsid w:val="007705A9"/>
    <w:rsid w:val="00773D65"/>
    <w:rsid w:val="00774EFF"/>
    <w:rsid w:val="007A01FD"/>
    <w:rsid w:val="007B3853"/>
    <w:rsid w:val="007C167F"/>
    <w:rsid w:val="007C403F"/>
    <w:rsid w:val="007C7C87"/>
    <w:rsid w:val="007E5826"/>
    <w:rsid w:val="007F6636"/>
    <w:rsid w:val="008136B9"/>
    <w:rsid w:val="0082309F"/>
    <w:rsid w:val="00827BF9"/>
    <w:rsid w:val="008329C1"/>
    <w:rsid w:val="00835315"/>
    <w:rsid w:val="00843E69"/>
    <w:rsid w:val="008456EF"/>
    <w:rsid w:val="008573A7"/>
    <w:rsid w:val="00881C4B"/>
    <w:rsid w:val="00891728"/>
    <w:rsid w:val="008918F0"/>
    <w:rsid w:val="00892F4A"/>
    <w:rsid w:val="00897EFF"/>
    <w:rsid w:val="008A0C5A"/>
    <w:rsid w:val="008B2E07"/>
    <w:rsid w:val="008D5736"/>
    <w:rsid w:val="008E6493"/>
    <w:rsid w:val="008F14D8"/>
    <w:rsid w:val="008F14F2"/>
    <w:rsid w:val="008F2416"/>
    <w:rsid w:val="00911BDA"/>
    <w:rsid w:val="00920370"/>
    <w:rsid w:val="009218E7"/>
    <w:rsid w:val="00925DD2"/>
    <w:rsid w:val="00933485"/>
    <w:rsid w:val="00940565"/>
    <w:rsid w:val="00942D52"/>
    <w:rsid w:val="00953C41"/>
    <w:rsid w:val="009547A4"/>
    <w:rsid w:val="00966A8D"/>
    <w:rsid w:val="009758E5"/>
    <w:rsid w:val="00981FB7"/>
    <w:rsid w:val="00986AEC"/>
    <w:rsid w:val="009905BC"/>
    <w:rsid w:val="00992358"/>
    <w:rsid w:val="009B652D"/>
    <w:rsid w:val="009C37F1"/>
    <w:rsid w:val="009D447B"/>
    <w:rsid w:val="009D5C06"/>
    <w:rsid w:val="009D6565"/>
    <w:rsid w:val="009F1595"/>
    <w:rsid w:val="009F305B"/>
    <w:rsid w:val="009F4120"/>
    <w:rsid w:val="00A2655B"/>
    <w:rsid w:val="00A325B0"/>
    <w:rsid w:val="00A33725"/>
    <w:rsid w:val="00A33C4A"/>
    <w:rsid w:val="00A4223D"/>
    <w:rsid w:val="00A46C7B"/>
    <w:rsid w:val="00A54A5B"/>
    <w:rsid w:val="00A6042C"/>
    <w:rsid w:val="00A6343C"/>
    <w:rsid w:val="00A70036"/>
    <w:rsid w:val="00A75B70"/>
    <w:rsid w:val="00A8462F"/>
    <w:rsid w:val="00A966EC"/>
    <w:rsid w:val="00AA6A9D"/>
    <w:rsid w:val="00AB4D62"/>
    <w:rsid w:val="00AC66FB"/>
    <w:rsid w:val="00AF0960"/>
    <w:rsid w:val="00AF6E52"/>
    <w:rsid w:val="00B265C0"/>
    <w:rsid w:val="00B3455C"/>
    <w:rsid w:val="00B46A84"/>
    <w:rsid w:val="00B5039E"/>
    <w:rsid w:val="00B575D4"/>
    <w:rsid w:val="00B62E04"/>
    <w:rsid w:val="00B64CFF"/>
    <w:rsid w:val="00B657EC"/>
    <w:rsid w:val="00B66F5F"/>
    <w:rsid w:val="00B76BC2"/>
    <w:rsid w:val="00B84858"/>
    <w:rsid w:val="00B933C3"/>
    <w:rsid w:val="00BA64FA"/>
    <w:rsid w:val="00BC2E75"/>
    <w:rsid w:val="00BD1FAB"/>
    <w:rsid w:val="00BD2F70"/>
    <w:rsid w:val="00BD366D"/>
    <w:rsid w:val="00BF69C4"/>
    <w:rsid w:val="00C07212"/>
    <w:rsid w:val="00C2010A"/>
    <w:rsid w:val="00C277B4"/>
    <w:rsid w:val="00C30F33"/>
    <w:rsid w:val="00C363D1"/>
    <w:rsid w:val="00C507A6"/>
    <w:rsid w:val="00C53425"/>
    <w:rsid w:val="00C534EC"/>
    <w:rsid w:val="00C75AF4"/>
    <w:rsid w:val="00C80313"/>
    <w:rsid w:val="00C82997"/>
    <w:rsid w:val="00C84D17"/>
    <w:rsid w:val="00C91309"/>
    <w:rsid w:val="00C923CB"/>
    <w:rsid w:val="00CA6898"/>
    <w:rsid w:val="00CA7D2A"/>
    <w:rsid w:val="00CC5A1F"/>
    <w:rsid w:val="00CD0785"/>
    <w:rsid w:val="00D00E35"/>
    <w:rsid w:val="00D212A8"/>
    <w:rsid w:val="00D47BFD"/>
    <w:rsid w:val="00D5499A"/>
    <w:rsid w:val="00D54B91"/>
    <w:rsid w:val="00D57E6E"/>
    <w:rsid w:val="00D72354"/>
    <w:rsid w:val="00D736E2"/>
    <w:rsid w:val="00D7576D"/>
    <w:rsid w:val="00D77FC4"/>
    <w:rsid w:val="00D80AD2"/>
    <w:rsid w:val="00D84003"/>
    <w:rsid w:val="00DA0B92"/>
    <w:rsid w:val="00DA3662"/>
    <w:rsid w:val="00DA5DB8"/>
    <w:rsid w:val="00DC5888"/>
    <w:rsid w:val="00DD0FA9"/>
    <w:rsid w:val="00DE5786"/>
    <w:rsid w:val="00DF3A80"/>
    <w:rsid w:val="00E03F76"/>
    <w:rsid w:val="00E050CF"/>
    <w:rsid w:val="00E05C2E"/>
    <w:rsid w:val="00E06B75"/>
    <w:rsid w:val="00E11601"/>
    <w:rsid w:val="00E12751"/>
    <w:rsid w:val="00E141F7"/>
    <w:rsid w:val="00E34750"/>
    <w:rsid w:val="00E34D84"/>
    <w:rsid w:val="00E36FA8"/>
    <w:rsid w:val="00E41CA1"/>
    <w:rsid w:val="00E426D5"/>
    <w:rsid w:val="00E43971"/>
    <w:rsid w:val="00E518BC"/>
    <w:rsid w:val="00E52D82"/>
    <w:rsid w:val="00E566F0"/>
    <w:rsid w:val="00E56CFC"/>
    <w:rsid w:val="00E611CB"/>
    <w:rsid w:val="00E63D11"/>
    <w:rsid w:val="00E644F8"/>
    <w:rsid w:val="00E65C8E"/>
    <w:rsid w:val="00E74127"/>
    <w:rsid w:val="00E759B3"/>
    <w:rsid w:val="00E800B8"/>
    <w:rsid w:val="00E83703"/>
    <w:rsid w:val="00E86E84"/>
    <w:rsid w:val="00EA125C"/>
    <w:rsid w:val="00EA480B"/>
    <w:rsid w:val="00EA5785"/>
    <w:rsid w:val="00EB077A"/>
    <w:rsid w:val="00EB4101"/>
    <w:rsid w:val="00ED3E15"/>
    <w:rsid w:val="00ED51BA"/>
    <w:rsid w:val="00ED53EE"/>
    <w:rsid w:val="00ED67E5"/>
    <w:rsid w:val="00EE144B"/>
    <w:rsid w:val="00EF447D"/>
    <w:rsid w:val="00F152B5"/>
    <w:rsid w:val="00F1556E"/>
    <w:rsid w:val="00F25920"/>
    <w:rsid w:val="00F338F5"/>
    <w:rsid w:val="00F35E3C"/>
    <w:rsid w:val="00F37CE5"/>
    <w:rsid w:val="00F43A2B"/>
    <w:rsid w:val="00F50600"/>
    <w:rsid w:val="00F50810"/>
    <w:rsid w:val="00F50BA1"/>
    <w:rsid w:val="00F64859"/>
    <w:rsid w:val="00F66923"/>
    <w:rsid w:val="00F706C2"/>
    <w:rsid w:val="00F70A52"/>
    <w:rsid w:val="00F73091"/>
    <w:rsid w:val="00F73245"/>
    <w:rsid w:val="00FB43A7"/>
    <w:rsid w:val="00FC6B77"/>
    <w:rsid w:val="00FE0961"/>
    <w:rsid w:val="00FE1228"/>
    <w:rsid w:val="00FE7A08"/>
    <w:rsid w:val="00FF4504"/>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AB4D62"/>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AB4D62"/>
    <w:rPr>
      <w:rFonts w:asciiTheme="majorHAnsi" w:eastAsiaTheme="majorEastAsia" w:hAnsiTheme="majorHAnsi" w:cstheme="majorBidi"/>
      <w:b/>
      <w:bCs/>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chart" Target="charts/chart8.xml"/><Relationship Id="rId32" Type="http://schemas.openxmlformats.org/officeDocument/2006/relationships/chart" Target="charts/chart9.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0.xml"/><Relationship Id="rId34" Type="http://schemas.openxmlformats.org/officeDocument/2006/relationships/chart" Target="charts/chart11.xml"/><Relationship Id="rId35" Type="http://schemas.openxmlformats.org/officeDocument/2006/relationships/chart" Target="charts/chart12.xml"/><Relationship Id="rId36" Type="http://schemas.openxmlformats.org/officeDocument/2006/relationships/image" Target="media/image16.png"/><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a:t>
            </a:r>
            <a:r>
              <a:rPr lang="en-US" sz="1100">
                <a:ln>
                  <a:noFill/>
                </a:ln>
              </a:rPr>
              <a:t> by region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17164376"/>
        <c:axId val="2117172696"/>
      </c:lineChart>
      <c:catAx>
        <c:axId val="211716437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7172696"/>
        <c:crosses val="autoZero"/>
        <c:auto val="1"/>
        <c:lblAlgn val="ctr"/>
        <c:lblOffset val="100"/>
        <c:noMultiLvlLbl val="0"/>
      </c:catAx>
      <c:valAx>
        <c:axId val="211717269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PFR</a:t>
                </a:r>
                <a:r>
                  <a:rPr lang="en-US" baseline="0"/>
                  <a:t> index</a:t>
                </a:r>
                <a:endParaRPr lang="en-US"/>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716437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lgn="ct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PFR Index Mexico &amp; Latin America (LA) mean</a:t>
            </a:r>
            <a:endParaRPr lang="en-US" sz="1200">
              <a:effectLst/>
            </a:endParaRPr>
          </a:p>
        </c:rich>
      </c:tx>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18833016"/>
        <c:axId val="2118839112"/>
      </c:scatterChart>
      <c:valAx>
        <c:axId val="211883301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839112"/>
        <c:crosses val="autoZero"/>
        <c:crossBetween val="midCat"/>
      </c:valAx>
      <c:valAx>
        <c:axId val="21188391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833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Judicial Independence &amp; Latin America</a:t>
            </a:r>
            <a:endParaRPr lang="en-US" sz="1200">
              <a:effectLst/>
            </a:endParaRPr>
          </a:p>
        </c:rich>
      </c:tx>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18874872"/>
        <c:axId val="2118880616"/>
      </c:scatterChart>
      <c:valAx>
        <c:axId val="21188748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880616"/>
        <c:crosses val="autoZero"/>
        <c:crossBetween val="midCat"/>
      </c:valAx>
      <c:valAx>
        <c:axId val="211888061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8748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Mexico Public Investment</a:t>
            </a:r>
          </a:p>
        </c:rich>
      </c:tx>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18954664"/>
        <c:axId val="2118948456"/>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18935656"/>
        <c:axId val="2118941720"/>
      </c:lineChart>
      <c:catAx>
        <c:axId val="2118935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941720"/>
        <c:crossesAt val="0.0"/>
        <c:auto val="1"/>
        <c:lblAlgn val="ctr"/>
        <c:lblOffset val="100"/>
        <c:noMultiLvlLbl val="0"/>
      </c:catAx>
      <c:valAx>
        <c:axId val="2118941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935656"/>
        <c:crosses val="autoZero"/>
        <c:crossBetween val="between"/>
      </c:valAx>
      <c:valAx>
        <c:axId val="2118948456"/>
        <c:scaling>
          <c:orientation val="minMax"/>
          <c:max val="0.1"/>
          <c:min val="0.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954664"/>
        <c:crosses val="max"/>
        <c:crossBetween val="between"/>
      </c:valAx>
      <c:catAx>
        <c:axId val="2118954664"/>
        <c:scaling>
          <c:orientation val="minMax"/>
        </c:scaling>
        <c:delete val="1"/>
        <c:axPos val="b"/>
        <c:numFmt formatCode="General" sourceLinked="1"/>
        <c:majorTickMark val="out"/>
        <c:minorTickMark val="none"/>
        <c:tickLblPos val="nextTo"/>
        <c:crossAx val="21189484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spcFirstLastPara="1" vertOverflow="ellipsis" vert="horz" wrap="square" anchor="ctr" anchorCtr="1"/>
          <a:lstStyle/>
          <a:p>
            <a:pPr>
              <a:defRPr sz="1800" b="0" i="0" u="none" strike="noStrike" kern="1200" cap="none" spc="20" baseline="0">
                <a:ln>
                  <a:noFill/>
                </a:ln>
                <a:solidFill>
                  <a:schemeClr val="dk1">
                    <a:lumMod val="50000"/>
                    <a:lumOff val="50000"/>
                  </a:schemeClr>
                </a:solidFill>
                <a:latin typeface="+mn-lt"/>
                <a:ea typeface="+mn-ea"/>
                <a:cs typeface="+mn-cs"/>
              </a:defRPr>
            </a:pPr>
            <a:r>
              <a:rPr lang="en-US" sz="1800">
                <a:ln>
                  <a:noFill/>
                </a:ln>
              </a:rPr>
              <a:t>Average PFR Index and Control</a:t>
            </a:r>
            <a:r>
              <a:rPr lang="en-US" sz="1800" baseline="0">
                <a:ln>
                  <a:noFill/>
                </a:ln>
              </a:rPr>
              <a:t> of corruption, </a:t>
            </a:r>
            <a:r>
              <a:rPr lang="en-US" sz="1800">
                <a:ln>
                  <a:noFill/>
                </a:ln>
              </a:rPr>
              <a:t>1996-2015</a:t>
            </a:r>
            <a:r>
              <a:rPr lang="en-US" sz="800" baseline="0">
                <a:ln>
                  <a:noFill/>
                </a:ln>
              </a:rPr>
              <a:t>.</a:t>
            </a:r>
            <a:r>
              <a:rPr lang="en-US" sz="18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056094392"/>
        <c:axId val="2056097848"/>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4.885854617977524</c:v>
                </c:pt>
                <c:pt idx="11">
                  <c:v>4.880947185617977</c:v>
                </c:pt>
                <c:pt idx="12">
                  <c:v>4.88820015752809</c:v>
                </c:pt>
                <c:pt idx="13">
                  <c:v>4.866008170674156</c:v>
                </c:pt>
                <c:pt idx="14">
                  <c:v>4.870268251797754</c:v>
                </c:pt>
                <c:pt idx="15">
                  <c:v>4.889292670674158</c:v>
                </c:pt>
                <c:pt idx="16">
                  <c:v>4.879327800449438</c:v>
                </c:pt>
                <c:pt idx="17">
                  <c:v>4.875998125056182</c:v>
                </c:pt>
                <c:pt idx="18">
                  <c:v>4.86492939460674</c:v>
                </c:pt>
                <c:pt idx="19">
                  <c:v>4.87884045539326</c:v>
                </c:pt>
              </c:numCache>
            </c:numRef>
          </c:val>
          <c:smooth val="0"/>
        </c:ser>
        <c:dLbls>
          <c:showLegendKey val="0"/>
          <c:showVal val="0"/>
          <c:showCatName val="0"/>
          <c:showSerName val="0"/>
          <c:showPercent val="0"/>
          <c:showBubbleSize val="0"/>
        </c:dLbls>
        <c:marker val="1"/>
        <c:smooth val="0"/>
        <c:axId val="2056107528"/>
        <c:axId val="2056104040"/>
      </c:lineChart>
      <c:catAx>
        <c:axId val="205609439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056097848"/>
        <c:crosses val="autoZero"/>
        <c:auto val="1"/>
        <c:lblAlgn val="ctr"/>
        <c:lblOffset val="100"/>
        <c:noMultiLvlLbl val="0"/>
      </c:catAx>
      <c:valAx>
        <c:axId val="20560978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056094392"/>
        <c:crosses val="autoZero"/>
        <c:crossBetween val="between"/>
      </c:valAx>
      <c:valAx>
        <c:axId val="205610404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056107528"/>
        <c:crosses val="max"/>
        <c:crossBetween val="between"/>
      </c:valAx>
      <c:catAx>
        <c:axId val="2056107528"/>
        <c:scaling>
          <c:orientation val="minMax"/>
        </c:scaling>
        <c:delete val="1"/>
        <c:axPos val="b"/>
        <c:numFmt formatCode="General" sourceLinked="1"/>
        <c:majorTickMark val="out"/>
        <c:minorTickMark val="none"/>
        <c:tickLblPos val="nextTo"/>
        <c:crossAx val="205610404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t>
            </a:r>
            <a:r>
              <a:rPr lang="en-US" sz="1100">
                <a:ln>
                  <a:noFill/>
                </a:ln>
              </a:rPr>
              <a:t>categories by region</a:t>
            </a:r>
            <a:r>
              <a:rPr lang="en-US" sz="1100" baseline="0">
                <a:ln>
                  <a:noFill/>
                </a:ln>
              </a:rPr>
              <a:t>, 1996-2015</a:t>
            </a:r>
            <a:endParaRPr lang="en-US" sz="1100">
              <a:ln>
                <a:noFill/>
              </a:ln>
            </a:endParaRP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19458376"/>
        <c:axId val="2119461960"/>
      </c:barChart>
      <c:catAx>
        <c:axId val="211945837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9461960"/>
        <c:crosses val="autoZero"/>
        <c:auto val="1"/>
        <c:lblAlgn val="ctr"/>
        <c:lblOffset val="100"/>
        <c:noMultiLvlLbl val="0"/>
      </c:catAx>
      <c:valAx>
        <c:axId val="211946196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945837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a:t>
            </a:r>
            <a:r>
              <a:rPr lang="en-US" sz="1100" baseline="0">
                <a:ln>
                  <a:noFill/>
                </a:ln>
              </a:rPr>
              <a:t> Index and sub-index for Latin America</a:t>
            </a:r>
            <a:r>
              <a:rPr lang="en-US" sz="1100">
                <a:ln>
                  <a:noFill/>
                </a:ln>
              </a:rPr>
              <a:t>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20298872"/>
        <c:axId val="2120307112"/>
      </c:lineChart>
      <c:catAx>
        <c:axId val="212029887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Time</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0307112"/>
        <c:crosses val="autoZero"/>
        <c:auto val="1"/>
        <c:lblAlgn val="ctr"/>
        <c:lblOffset val="100"/>
        <c:noMultiLvlLbl val="0"/>
      </c:catAx>
      <c:valAx>
        <c:axId val="2120307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2029887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b="0"/>
            </a:pPr>
            <a:r>
              <a:rPr lang="en-US" sz="1200" b="0">
                <a:latin typeface="Cambria" panose="02040503050406030204" pitchFamily="18" charset="0"/>
              </a:rPr>
              <a:t>PFR Index for Latin America, 2006-2015</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18647064"/>
        <c:axId val="2118650536"/>
      </c:barChart>
      <c:catAx>
        <c:axId val="211864706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18650536"/>
        <c:crosses val="autoZero"/>
        <c:auto val="1"/>
        <c:lblAlgn val="ctr"/>
        <c:lblOffset val="100"/>
        <c:noMultiLvlLbl val="0"/>
      </c:catAx>
      <c:valAx>
        <c:axId val="2118650536"/>
        <c:scaling>
          <c:orientation val="minMax"/>
        </c:scaling>
        <c:delete val="0"/>
        <c:axPos val="l"/>
        <c:title>
          <c:tx>
            <c:rich>
              <a:bodyPr rot="-5400000" vert="horz"/>
              <a:lstStyle/>
              <a:p>
                <a:pPr>
                  <a:defRPr/>
                </a:pPr>
                <a:r>
                  <a:rPr lang="en-US"/>
                  <a:t>PFR Index</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700"/>
            </a:pPr>
            <a:endParaRPr lang="es-ES"/>
          </a:p>
        </c:txPr>
        <c:crossAx val="2118647064"/>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mj-lt"/>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spcFirstLastPara="1" vertOverflow="ellipsis" vert="horz" wrap="square" anchor="ctr" anchorCtr="1"/>
          <a:lstStyle/>
          <a:p>
            <a:pPr>
              <a:defRPr sz="1800" b="0" i="0" u="none" strike="noStrike" kern="1200" cap="none" spc="20" baseline="0">
                <a:ln>
                  <a:noFill/>
                </a:ln>
                <a:solidFill>
                  <a:schemeClr val="bg1">
                    <a:lumMod val="50000"/>
                  </a:schemeClr>
                </a:solidFill>
                <a:latin typeface="+mn-lt"/>
                <a:ea typeface="+mn-ea"/>
                <a:cs typeface="+mn-cs"/>
              </a:defRPr>
            </a:pPr>
            <a:r>
              <a:rPr lang="en-US" sz="1200">
                <a:ln>
                  <a:noFill/>
                </a:ln>
                <a:solidFill>
                  <a:schemeClr val="bg1">
                    <a:lumMod val="50000"/>
                  </a:schemeClr>
                </a:solidFill>
                <a:latin typeface="Cambria" panose="02040503050406030204" pitchFamily="18" charset="0"/>
              </a:rPr>
              <a:t>Average PFR Index and Control</a:t>
            </a:r>
            <a:r>
              <a:rPr lang="en-US" sz="1200" baseline="0">
                <a:ln>
                  <a:noFill/>
                </a:ln>
                <a:solidFill>
                  <a:schemeClr val="bg1">
                    <a:lumMod val="50000"/>
                  </a:schemeClr>
                </a:solidFill>
                <a:latin typeface="Cambria" panose="02040503050406030204" pitchFamily="18" charset="0"/>
              </a:rPr>
              <a:t> of corruption, 1996</a:t>
            </a:r>
            <a:r>
              <a:rPr lang="en-US" sz="1200">
                <a:ln>
                  <a:noFill/>
                </a:ln>
                <a:solidFill>
                  <a:schemeClr val="bg1">
                    <a:lumMod val="50000"/>
                  </a:schemeClr>
                </a:solidFill>
                <a:latin typeface="Cambria" panose="02040503050406030204" pitchFamily="18" charset="0"/>
              </a:rPr>
              <a:t>-2015 </a:t>
            </a:r>
          </a:p>
        </c:rich>
      </c:tx>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19577240"/>
        <c:axId val="2119580728"/>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4.106579477647056</c:v>
                </c:pt>
                <c:pt idx="19">
                  <c:v>4.129394483529412</c:v>
                </c:pt>
              </c:numCache>
            </c:numRef>
          </c:val>
          <c:smooth val="0"/>
        </c:ser>
        <c:dLbls>
          <c:showLegendKey val="0"/>
          <c:showVal val="0"/>
          <c:showCatName val="0"/>
          <c:showSerName val="0"/>
          <c:showPercent val="0"/>
          <c:showBubbleSize val="0"/>
        </c:dLbls>
        <c:marker val="1"/>
        <c:smooth val="0"/>
        <c:axId val="2119590408"/>
        <c:axId val="2119586920"/>
      </c:lineChart>
      <c:catAx>
        <c:axId val="21195772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spcFirstLastPara="1" vertOverflow="ellipsis" wrap="square" anchor="ctr" anchorCtr="1"/>
          <a:lstStyle/>
          <a:p>
            <a:pPr>
              <a:defRPr sz="900" b="0" i="0" u="none" strike="noStrike" kern="1200" spc="20" baseline="0">
                <a:solidFill>
                  <a:schemeClr val="dk1">
                    <a:lumMod val="65000"/>
                    <a:lumOff val="35000"/>
                  </a:schemeClr>
                </a:solidFill>
                <a:latin typeface="+mj-lt"/>
                <a:ea typeface="+mn-ea"/>
                <a:cs typeface="+mn-cs"/>
              </a:defRPr>
            </a:pPr>
            <a:endParaRPr lang="es-ES"/>
          </a:p>
        </c:txPr>
        <c:crossAx val="2119580728"/>
        <c:crosses val="autoZero"/>
        <c:auto val="1"/>
        <c:lblAlgn val="ctr"/>
        <c:lblOffset val="100"/>
        <c:noMultiLvlLbl val="0"/>
      </c:catAx>
      <c:valAx>
        <c:axId val="211958072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In law effort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j-lt"/>
                <a:ea typeface="+mn-ea"/>
                <a:cs typeface="+mn-cs"/>
              </a:defRPr>
            </a:pPr>
            <a:endParaRPr lang="es-ES"/>
          </a:p>
        </c:txPr>
        <c:crossAx val="2119577240"/>
        <c:crosses val="autoZero"/>
        <c:crossBetween val="between"/>
      </c:valAx>
      <c:valAx>
        <c:axId val="2119586920"/>
        <c:scaling>
          <c:orientation val="minMax"/>
          <c:max val="5.0"/>
          <c:min val="4.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s-ES"/>
          </a:p>
        </c:txPr>
        <c:crossAx val="2119590408"/>
        <c:crosses val="max"/>
        <c:crossBetween val="between"/>
      </c:valAx>
      <c:catAx>
        <c:axId val="2119590408"/>
        <c:scaling>
          <c:orientation val="minMax"/>
        </c:scaling>
        <c:delete val="1"/>
        <c:axPos val="b"/>
        <c:numFmt formatCode="General" sourceLinked="1"/>
        <c:majorTickMark val="out"/>
        <c:minorTickMark val="none"/>
        <c:tickLblPos val="nextTo"/>
        <c:crossAx val="211958692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spcFirstLastPara="1" vertOverflow="ellipsis" vert="horz" wrap="square" anchor="ctr" anchorCtr="1"/>
          <a:lstStyle/>
          <a:p>
            <a:pPr>
              <a:defRPr sz="1100" b="0" i="0" u="none" strike="noStrike" kern="1200" cap="none" spc="20" baseline="0">
                <a:ln>
                  <a:noFill/>
                </a:ln>
                <a:solidFill>
                  <a:schemeClr val="dk1">
                    <a:lumMod val="50000"/>
                    <a:lumOff val="50000"/>
                  </a:schemeClr>
                </a:solidFill>
                <a:latin typeface="+mn-lt"/>
                <a:ea typeface="+mn-ea"/>
                <a:cs typeface="+mn-cs"/>
              </a:defRPr>
            </a:pPr>
            <a:r>
              <a:rPr lang="en-US" sz="1100">
                <a:ln>
                  <a:noFill/>
                </a:ln>
              </a:rPr>
              <a:t>PFR Index and </a:t>
            </a:r>
            <a:r>
              <a:rPr lang="en-US" sz="1100" baseline="0">
                <a:ln>
                  <a:noFill/>
                </a:ln>
              </a:rPr>
              <a:t>Control of corruption change in 2006-2015</a:t>
            </a:r>
            <a:endParaRPr lang="en-US" sz="1100">
              <a:ln>
                <a:noFill/>
              </a:ln>
            </a:endParaRP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19841816"/>
        <c:axId val="2119845400"/>
      </c:barChart>
      <c:catAx>
        <c:axId val="2119841816"/>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spcFirstLastPara="1" vertOverflow="ellipsis" wrap="square" anchor="b" anchorCtr="0"/>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9845400"/>
        <c:crosses val="autoZero"/>
        <c:auto val="1"/>
        <c:lblAlgn val="ctr"/>
        <c:lblOffset val="100"/>
        <c:noMultiLvlLbl val="0"/>
      </c:catAx>
      <c:valAx>
        <c:axId val="21198454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CoC</a:t>
                </a:r>
                <a:r>
                  <a:rPr lang="en-US" baseline="0"/>
                  <a:t> &amp; PFR Index</a:t>
                </a:r>
                <a:endParaRPr lang="en-US"/>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mn-lt"/>
                <a:ea typeface="+mn-ea"/>
                <a:cs typeface="+mn-cs"/>
              </a:defRPr>
            </a:pPr>
            <a:endParaRPr lang="es-ES"/>
          </a:p>
        </c:txPr>
        <c:crossAx val="211984181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AR" sz="1200" b="0">
                <a:latin typeface="+mj-lt"/>
              </a:rPr>
              <a:t>Party Finance Regulation</a:t>
            </a:r>
            <a:r>
              <a:rPr lang="es-AR" sz="1200" b="0" baseline="0">
                <a:latin typeface="+mj-lt"/>
              </a:rPr>
              <a:t> </a:t>
            </a:r>
          </a:p>
          <a:p>
            <a:pPr>
              <a:defRPr sz="1200"/>
            </a:pPr>
            <a:r>
              <a:rPr lang="es-AR" sz="1200" b="0" baseline="0">
                <a:latin typeface="+mj-lt"/>
              </a:rPr>
              <a:t>Achivers &amp; Argentina</a:t>
            </a:r>
          </a:p>
          <a:p>
            <a:pPr>
              <a:defRPr sz="1200"/>
            </a:pPr>
            <a:r>
              <a:rPr lang="es-AR" sz="1200" b="0" baseline="0">
                <a:latin typeface="+mj-lt"/>
              </a:rPr>
              <a:t>(2015)</a:t>
            </a:r>
            <a:endParaRPr lang="es-AR" sz="1200" b="0">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20362680"/>
        <c:axId val="2120366072"/>
      </c:radarChart>
      <c:catAx>
        <c:axId val="2120362680"/>
        <c:scaling>
          <c:orientation val="minMax"/>
        </c:scaling>
        <c:delete val="0"/>
        <c:axPos val="b"/>
        <c:majorGridlines/>
        <c:majorTickMark val="none"/>
        <c:minorTickMark val="none"/>
        <c:tickLblPos val="nextTo"/>
        <c:spPr>
          <a:ln w="9525">
            <a:noFill/>
          </a:ln>
        </c:spPr>
        <c:crossAx val="2120366072"/>
        <c:crosses val="autoZero"/>
        <c:auto val="1"/>
        <c:lblAlgn val="ctr"/>
        <c:lblOffset val="100"/>
        <c:noMultiLvlLbl val="0"/>
      </c:catAx>
      <c:valAx>
        <c:axId val="2120366072"/>
        <c:scaling>
          <c:orientation val="minMax"/>
        </c:scaling>
        <c:delete val="1"/>
        <c:axPos val="l"/>
        <c:majorGridlines/>
        <c:numFmt formatCode="General" sourceLinked="1"/>
        <c:majorTickMark val="none"/>
        <c:minorTickMark val="none"/>
        <c:tickLblPos val="nextTo"/>
        <c:crossAx val="2120362680"/>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Control of Corruption &amp; Latin America</a:t>
            </a:r>
            <a:endParaRPr lang="en-US" sz="1200">
              <a:effectLst/>
            </a:endParaRPr>
          </a:p>
        </c:rich>
      </c:tx>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4.464988888888883</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20341032"/>
        <c:axId val="2120376824"/>
      </c:scatterChart>
      <c:valAx>
        <c:axId val="212034103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20376824"/>
        <c:crosses val="autoZero"/>
        <c:crossBetween val="midCat"/>
      </c:valAx>
      <c:valAx>
        <c:axId val="2120376824"/>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20341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9C04BD58-FF14-774F-89B6-D37898533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59</Pages>
  <Words>18723</Words>
  <Characters>102977</Characters>
  <Application>Microsoft Macintosh Word</Application>
  <DocSecurity>0</DocSecurity>
  <Lines>858</Lines>
  <Paragraphs>242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24</cp:revision>
  <cp:lastPrinted>2017-04-12T08:49:00Z</cp:lastPrinted>
  <dcterms:created xsi:type="dcterms:W3CDTF">2017-04-24T08:08:00Z</dcterms:created>
  <dcterms:modified xsi:type="dcterms:W3CDTF">2017-04-24T15:56:00Z</dcterms:modified>
</cp:coreProperties>
</file>